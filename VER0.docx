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A9675" w14:textId="10F1D282" w:rsidR="001C795F" w:rsidRPr="00662872" w:rsidRDefault="00364686" w:rsidP="001C795F">
      <w:pPr>
        <w:pStyle w:val="Heading1"/>
        <w:bidi/>
        <w:spacing w:before="240" w:after="240"/>
        <w:rPr>
          <w:u w:val="single"/>
          <w:lang w:val="en-US" w:bidi="he-IL"/>
        </w:rPr>
      </w:pPr>
      <w:r>
        <w:rPr>
          <w:noProof/>
          <w:lang w:val="en-US" w:bidi="he-IL"/>
        </w:rPr>
        <w:drawing>
          <wp:anchor distT="0" distB="0" distL="114300" distR="114300" simplePos="0" relativeHeight="251675648" behindDoc="0" locked="0" layoutInCell="1" allowOverlap="1" wp14:anchorId="0B90DE9D" wp14:editId="656EF6B9">
            <wp:simplePos x="0" y="0"/>
            <wp:positionH relativeFrom="margin">
              <wp:align>right</wp:align>
            </wp:positionH>
            <wp:positionV relativeFrom="paragraph">
              <wp:posOffset>764540</wp:posOffset>
            </wp:positionV>
            <wp:extent cx="6421120" cy="6161405"/>
            <wp:effectExtent l="0" t="3493" r="0" b="0"/>
            <wp:wrapSquare wrapText="bothSides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ite class diagram (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2112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95F">
        <w:rPr>
          <w:lang w:bidi="he-IL"/>
        </w:rPr>
        <w:t xml:space="preserve"> </w:t>
      </w:r>
      <w:r w:rsidR="001C795F" w:rsidRPr="003E4E0E">
        <w:rPr>
          <w:sz w:val="32"/>
          <w:szCs w:val="32"/>
          <w:u w:val="single"/>
          <w:rtl/>
          <w:lang w:bidi="he-IL"/>
        </w:rPr>
        <w:t>מודל מחלקות לבן</w:t>
      </w:r>
      <w:r w:rsidR="001C795F" w:rsidRPr="003E4E0E">
        <w:rPr>
          <w:u w:val="single"/>
          <w:lang w:bidi="he-IL"/>
        </w:rPr>
        <w:t xml:space="preserve"> : </w:t>
      </w:r>
    </w:p>
    <w:p w14:paraId="53B800C1" w14:textId="6CFC11DD" w:rsidR="00364686" w:rsidRDefault="00364686" w:rsidP="00364686">
      <w:pPr>
        <w:rPr>
          <w:lang w:val="en"/>
        </w:rPr>
      </w:pPr>
    </w:p>
    <w:p w14:paraId="1D463264" w14:textId="16B0691E" w:rsidR="00364686" w:rsidRDefault="00364686" w:rsidP="00364686">
      <w:pPr>
        <w:rPr>
          <w:lang w:val="en"/>
        </w:rPr>
      </w:pPr>
    </w:p>
    <w:p w14:paraId="08BD6624" w14:textId="65041611" w:rsidR="00364686" w:rsidRDefault="00364686" w:rsidP="00364686">
      <w:pPr>
        <w:rPr>
          <w:lang w:val="en"/>
        </w:rPr>
      </w:pPr>
    </w:p>
    <w:p w14:paraId="68CF83B5" w14:textId="7BFCA86B" w:rsidR="00364686" w:rsidRDefault="00364686" w:rsidP="00364686">
      <w:pPr>
        <w:rPr>
          <w:lang w:val="en"/>
        </w:rPr>
      </w:pPr>
    </w:p>
    <w:p w14:paraId="26D5FFC4" w14:textId="7AC1D572" w:rsidR="00364686" w:rsidRDefault="00364686" w:rsidP="00364686">
      <w:pPr>
        <w:rPr>
          <w:lang w:val="en"/>
        </w:rPr>
      </w:pPr>
    </w:p>
    <w:p w14:paraId="312931C9" w14:textId="77777777" w:rsidR="00364686" w:rsidRDefault="00364686" w:rsidP="00364686">
      <w:pPr>
        <w:rPr>
          <w:lang w:val="en"/>
        </w:rPr>
      </w:pPr>
    </w:p>
    <w:p w14:paraId="4C9EC9DE" w14:textId="46CFE8F7" w:rsidR="00364686" w:rsidRDefault="00364686" w:rsidP="00364686">
      <w:pPr>
        <w:rPr>
          <w:sz w:val="28"/>
          <w:szCs w:val="28"/>
          <w:u w:val="single"/>
        </w:rPr>
      </w:pPr>
      <w:r w:rsidRPr="00364686">
        <w:rPr>
          <w:sz w:val="28"/>
          <w:szCs w:val="28"/>
          <w:u w:val="single"/>
          <w:rtl/>
        </w:rPr>
        <w:lastRenderedPageBreak/>
        <w:t>דיאגרמת ארכיטקטורה</w:t>
      </w:r>
      <w:r>
        <w:rPr>
          <w:sz w:val="28"/>
          <w:szCs w:val="28"/>
          <w:u w:val="single"/>
        </w:rPr>
        <w:t xml:space="preserve">: </w:t>
      </w:r>
    </w:p>
    <w:p w14:paraId="3524E3A0" w14:textId="633D4DE2" w:rsidR="00364686" w:rsidRDefault="00364686" w:rsidP="00364686">
      <w:pPr>
        <w:rPr>
          <w:sz w:val="28"/>
          <w:szCs w:val="28"/>
          <w:u w:val="single"/>
        </w:rPr>
      </w:pPr>
    </w:p>
    <w:p w14:paraId="41E1D25C" w14:textId="6AF3A874" w:rsidR="00364686" w:rsidRDefault="00FA0C5F" w:rsidP="00364686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20925F55" wp14:editId="03549423">
            <wp:extent cx="5731510" cy="5749925"/>
            <wp:effectExtent l="0" t="0" r="2540" b="317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py of Architecture Diagr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E256" w14:textId="5368B2BD" w:rsidR="00364686" w:rsidRDefault="00364686" w:rsidP="00364686">
      <w:pPr>
        <w:rPr>
          <w:sz w:val="28"/>
          <w:szCs w:val="28"/>
          <w:u w:val="single"/>
        </w:rPr>
      </w:pPr>
    </w:p>
    <w:p w14:paraId="729DF105" w14:textId="30345064" w:rsidR="00364686" w:rsidRDefault="00364686" w:rsidP="00364686">
      <w:pPr>
        <w:rPr>
          <w:sz w:val="28"/>
          <w:szCs w:val="28"/>
          <w:u w:val="single"/>
        </w:rPr>
      </w:pPr>
    </w:p>
    <w:p w14:paraId="61FCE4AB" w14:textId="3DDD53E1" w:rsidR="00364686" w:rsidRDefault="00364686" w:rsidP="00364686">
      <w:pPr>
        <w:rPr>
          <w:sz w:val="28"/>
          <w:szCs w:val="28"/>
          <w:u w:val="single"/>
        </w:rPr>
      </w:pPr>
    </w:p>
    <w:p w14:paraId="6EE7BDD2" w14:textId="4B6A0E62" w:rsidR="00364686" w:rsidRDefault="00364686" w:rsidP="00364686">
      <w:pPr>
        <w:rPr>
          <w:sz w:val="28"/>
          <w:szCs w:val="28"/>
          <w:u w:val="single"/>
        </w:rPr>
      </w:pPr>
    </w:p>
    <w:p w14:paraId="3EB6B16C" w14:textId="01C164B0" w:rsidR="00364686" w:rsidRDefault="00364686" w:rsidP="00364686">
      <w:pPr>
        <w:rPr>
          <w:sz w:val="28"/>
          <w:szCs w:val="28"/>
          <w:u w:val="single"/>
        </w:rPr>
      </w:pPr>
    </w:p>
    <w:p w14:paraId="73406F5A" w14:textId="09FCD17A" w:rsidR="00364686" w:rsidRDefault="00364686" w:rsidP="00364686">
      <w:pPr>
        <w:rPr>
          <w:sz w:val="28"/>
          <w:szCs w:val="28"/>
          <w:u w:val="single"/>
        </w:rPr>
      </w:pPr>
    </w:p>
    <w:p w14:paraId="6AC2E652" w14:textId="77777777" w:rsidR="00364686" w:rsidRDefault="00364686" w:rsidP="00364686">
      <w:pPr>
        <w:rPr>
          <w:sz w:val="28"/>
          <w:szCs w:val="28"/>
          <w:u w:val="single"/>
        </w:rPr>
      </w:pPr>
    </w:p>
    <w:p w14:paraId="0191EAE3" w14:textId="7517D117" w:rsidR="00364686" w:rsidRDefault="00364686" w:rsidP="00364686">
      <w:pPr>
        <w:rPr>
          <w:sz w:val="28"/>
          <w:szCs w:val="28"/>
          <w:u w:val="single"/>
        </w:rPr>
      </w:pPr>
      <w:r w:rsidRPr="00364686">
        <w:rPr>
          <w:sz w:val="28"/>
          <w:szCs w:val="28"/>
          <w:u w:val="single"/>
          <w:rtl/>
        </w:rPr>
        <w:lastRenderedPageBreak/>
        <w:t>מילון מונחים</w:t>
      </w:r>
      <w:r w:rsidRPr="00364686">
        <w:rPr>
          <w:sz w:val="28"/>
          <w:szCs w:val="28"/>
          <w:u w:val="single"/>
        </w:rPr>
        <w:t xml:space="preserve">: </w:t>
      </w:r>
    </w:p>
    <w:p w14:paraId="2DBD51C6" w14:textId="577AFC56" w:rsidR="00364686" w:rsidRPr="008A352A" w:rsidRDefault="00207F55" w:rsidP="00364686">
      <w:pPr>
        <w:rPr>
          <w:sz w:val="28"/>
          <w:szCs w:val="28"/>
        </w:rPr>
      </w:pPr>
      <w:r>
        <w:rPr>
          <w:rFonts w:cs="Calibri"/>
          <w:sz w:val="28"/>
          <w:szCs w:val="28"/>
          <w:u w:val="single"/>
          <w:rtl/>
        </w:rPr>
        <w:t>בעל</w:t>
      </w:r>
      <w:r>
        <w:rPr>
          <w:sz w:val="28"/>
          <w:szCs w:val="28"/>
          <w:u w:val="single"/>
        </w:rPr>
        <w:t xml:space="preserve"> </w:t>
      </w:r>
      <w:r>
        <w:rPr>
          <w:rFonts w:cs="Calibri"/>
          <w:sz w:val="28"/>
          <w:szCs w:val="28"/>
          <w:u w:val="single"/>
          <w:rtl/>
        </w:rPr>
        <w:t>חנות</w:t>
      </w:r>
      <w:r>
        <w:rPr>
          <w:sz w:val="28"/>
          <w:szCs w:val="28"/>
          <w:u w:val="single"/>
        </w:rPr>
        <w:t xml:space="preserve"> </w:t>
      </w:r>
      <w:r w:rsidRPr="008A352A">
        <w:rPr>
          <w:sz w:val="28"/>
          <w:szCs w:val="28"/>
        </w:rPr>
        <w:t xml:space="preserve">– </w:t>
      </w:r>
      <w:r w:rsidRPr="008A352A">
        <w:rPr>
          <w:rFonts w:cs="Calibri"/>
          <w:sz w:val="28"/>
          <w:szCs w:val="28"/>
          <w:rtl/>
        </w:rPr>
        <w:t>אחראי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על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ויש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לו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אפשרות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להוסיף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בעלי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חדשים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ומנהלים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ולתת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להם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הרשאות</w:t>
      </w:r>
      <w:r w:rsidRPr="008A352A">
        <w:rPr>
          <w:sz w:val="28"/>
          <w:szCs w:val="28"/>
        </w:rPr>
        <w:t>.</w:t>
      </w:r>
    </w:p>
    <w:p w14:paraId="70C5DDEF" w14:textId="5A474D5E" w:rsidR="00207F55" w:rsidRDefault="00207F55" w:rsidP="00364686">
      <w:pPr>
        <w:rPr>
          <w:sz w:val="28"/>
          <w:szCs w:val="28"/>
          <w:u w:val="single"/>
        </w:rPr>
      </w:pPr>
      <w:r>
        <w:rPr>
          <w:rFonts w:cs="Calibri"/>
          <w:sz w:val="28"/>
          <w:szCs w:val="28"/>
          <w:u w:val="single"/>
          <w:rtl/>
        </w:rPr>
        <w:t>מנהל</w:t>
      </w:r>
      <w:r>
        <w:rPr>
          <w:sz w:val="28"/>
          <w:szCs w:val="28"/>
          <w:u w:val="single"/>
        </w:rPr>
        <w:t xml:space="preserve"> </w:t>
      </w:r>
      <w:r>
        <w:rPr>
          <w:rFonts w:cs="Calibri"/>
          <w:sz w:val="28"/>
          <w:szCs w:val="28"/>
          <w:u w:val="single"/>
          <w:rtl/>
        </w:rPr>
        <w:t>חנות</w:t>
      </w:r>
      <w:r>
        <w:rPr>
          <w:sz w:val="28"/>
          <w:szCs w:val="28"/>
          <w:u w:val="single"/>
        </w:rPr>
        <w:t xml:space="preserve"> </w:t>
      </w:r>
      <w:r w:rsidRPr="008A352A">
        <w:rPr>
          <w:sz w:val="28"/>
          <w:szCs w:val="28"/>
        </w:rPr>
        <w:t xml:space="preserve">– </w:t>
      </w:r>
      <w:r w:rsidRPr="008A352A">
        <w:rPr>
          <w:rFonts w:cs="Calibri"/>
          <w:sz w:val="28"/>
          <w:szCs w:val="28"/>
          <w:rtl/>
        </w:rPr>
        <w:t>אחראי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לניהול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החנות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לפי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ההרשאות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שקיבל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מבעל</w:t>
      </w:r>
      <w:r w:rsidRPr="008A352A">
        <w:rPr>
          <w:sz w:val="28"/>
          <w:szCs w:val="28"/>
        </w:rPr>
        <w:t xml:space="preserve"> </w:t>
      </w:r>
      <w:r w:rsidRPr="008A352A">
        <w:rPr>
          <w:rFonts w:cs="Calibri"/>
          <w:sz w:val="28"/>
          <w:szCs w:val="28"/>
          <w:rtl/>
        </w:rPr>
        <w:t>החנות</w:t>
      </w:r>
      <w:r w:rsidR="008A352A">
        <w:rPr>
          <w:sz w:val="28"/>
          <w:szCs w:val="28"/>
        </w:rPr>
        <w:t xml:space="preserve"> </w:t>
      </w:r>
      <w:r w:rsidR="008A352A">
        <w:rPr>
          <w:rFonts w:cs="Calibri"/>
          <w:sz w:val="28"/>
          <w:szCs w:val="28"/>
          <w:rtl/>
        </w:rPr>
        <w:t>שמינה</w:t>
      </w:r>
      <w:r w:rsidR="008A352A">
        <w:rPr>
          <w:sz w:val="28"/>
          <w:szCs w:val="28"/>
        </w:rPr>
        <w:t xml:space="preserve"> </w:t>
      </w:r>
      <w:r w:rsidR="008A352A">
        <w:rPr>
          <w:rFonts w:cs="Calibri"/>
          <w:sz w:val="28"/>
          <w:szCs w:val="28"/>
          <w:rtl/>
        </w:rPr>
        <w:t>אותו</w:t>
      </w:r>
      <w:r w:rsidR="008A352A">
        <w:rPr>
          <w:sz w:val="28"/>
          <w:szCs w:val="28"/>
        </w:rPr>
        <w:t xml:space="preserve">. </w:t>
      </w:r>
    </w:p>
    <w:p w14:paraId="7FEAB954" w14:textId="230E7830" w:rsidR="00267A04" w:rsidRDefault="00267A04" w:rsidP="00267A04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מנהל המערכת (admin):</w:t>
      </w:r>
      <w:r w:rsidRPr="00E02517">
        <w:rPr>
          <w:rFonts w:hint="cs"/>
          <w:sz w:val="28"/>
          <w:szCs w:val="28"/>
          <w:rtl/>
        </w:rPr>
        <w:t xml:space="preserve"> מי שמאתחל את המערכת.</w:t>
      </w:r>
      <w:r>
        <w:rPr>
          <w:rFonts w:hint="cs"/>
          <w:sz w:val="28"/>
          <w:szCs w:val="28"/>
          <w:u w:val="single"/>
          <w:rtl/>
        </w:rPr>
        <w:t xml:space="preserve"> </w:t>
      </w:r>
    </w:p>
    <w:p w14:paraId="7D25835B" w14:textId="2A5F959C" w:rsidR="00267A04" w:rsidRDefault="00267A04" w:rsidP="00267A04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משתמש אורח: </w:t>
      </w:r>
      <w:r w:rsidRPr="00E02517">
        <w:rPr>
          <w:rFonts w:hint="cs"/>
          <w:sz w:val="28"/>
          <w:szCs w:val="28"/>
          <w:rtl/>
        </w:rPr>
        <w:t>הוא משתמש שלא קיים עבורו חשבון במערכת , משתמש זמני ויש לו פייצ׳רים מוגבלים.</w:t>
      </w:r>
    </w:p>
    <w:p w14:paraId="2622A142" w14:textId="41B91360" w:rsidR="00267A04" w:rsidRDefault="00267A04" w:rsidP="00267A04">
      <w:pPr>
        <w:rPr>
          <w:sz w:val="28"/>
          <w:szCs w:val="28"/>
          <w:u w:val="single"/>
        </w:rPr>
      </w:pPr>
      <w:r>
        <w:rPr>
          <w:rFonts w:hint="cs"/>
          <w:sz w:val="28"/>
          <w:szCs w:val="28"/>
          <w:u w:val="single"/>
          <w:rtl/>
        </w:rPr>
        <w:t xml:space="preserve">משתמש מנוי: </w:t>
      </w:r>
      <w:r w:rsidRPr="00E02517">
        <w:rPr>
          <w:rFonts w:hint="cs"/>
          <w:sz w:val="28"/>
          <w:szCs w:val="28"/>
          <w:rtl/>
        </w:rPr>
        <w:t>הוא משתמש שקיים עבורו חשבון במערכת ( עשה רישום והזין את פרטיו).</w:t>
      </w:r>
    </w:p>
    <w:p w14:paraId="0A735FC1" w14:textId="1F515027" w:rsidR="00364686" w:rsidRDefault="00C65FDC" w:rsidP="00364686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סל קניות: </w:t>
      </w:r>
      <w:r w:rsidRPr="00E02517">
        <w:rPr>
          <w:rFonts w:hint="cs"/>
          <w:sz w:val="28"/>
          <w:szCs w:val="28"/>
          <w:rtl/>
        </w:rPr>
        <w:t>היא סל שמכילה מוצרים מאותה חנות ( חנות אחת).</w:t>
      </w:r>
    </w:p>
    <w:p w14:paraId="0CBC3EE2" w14:textId="2F87FB16" w:rsidR="00C65FDC" w:rsidRDefault="00C65FDC" w:rsidP="00364686">
      <w:pPr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 xml:space="preserve">עגלת הקניות: </w:t>
      </w:r>
      <w:r w:rsidRPr="00E02517">
        <w:rPr>
          <w:rFonts w:hint="cs"/>
          <w:sz w:val="28"/>
          <w:szCs w:val="28"/>
          <w:rtl/>
        </w:rPr>
        <w:t xml:space="preserve">היא אוסף של סלי קניות אישיות </w:t>
      </w:r>
      <w:r w:rsidRPr="00E02517">
        <w:rPr>
          <w:sz w:val="28"/>
          <w:szCs w:val="28"/>
          <w:rtl/>
        </w:rPr>
        <w:t>–</w:t>
      </w:r>
      <w:r w:rsidRPr="00E02517">
        <w:rPr>
          <w:rFonts w:hint="cs"/>
          <w:sz w:val="28"/>
          <w:szCs w:val="28"/>
          <w:rtl/>
        </w:rPr>
        <w:t xml:space="preserve"> סל קניות אישי כללי עבור כל המוצרים מכל החנויות.</w:t>
      </w:r>
      <w:r>
        <w:rPr>
          <w:rFonts w:hint="cs"/>
          <w:sz w:val="28"/>
          <w:szCs w:val="28"/>
          <w:u w:val="single"/>
          <w:rtl/>
        </w:rPr>
        <w:t xml:space="preserve"> </w:t>
      </w:r>
    </w:p>
    <w:p w14:paraId="0EB84ADE" w14:textId="6AFB0583" w:rsidR="00C65FDC" w:rsidRDefault="00C65FDC" w:rsidP="00364686">
      <w:pPr>
        <w:rPr>
          <w:sz w:val="28"/>
          <w:szCs w:val="28"/>
          <w:u w:val="single"/>
        </w:rPr>
      </w:pPr>
      <w:r>
        <w:rPr>
          <w:rFonts w:hint="cs"/>
          <w:sz w:val="28"/>
          <w:szCs w:val="28"/>
          <w:u w:val="single"/>
          <w:rtl/>
        </w:rPr>
        <w:t xml:space="preserve">מערכת גביית כספים: </w:t>
      </w:r>
      <w:r w:rsidRPr="00E02517">
        <w:rPr>
          <w:rFonts w:hint="cs"/>
          <w:sz w:val="28"/>
          <w:szCs w:val="28"/>
          <w:rtl/>
        </w:rPr>
        <w:t>מערכת חיצונית  האחראית על ביצוע פעולות הקשורות בכספים( חיובים החזרים וכו..).</w:t>
      </w:r>
    </w:p>
    <w:p w14:paraId="6BBCB3B2" w14:textId="41469B71" w:rsidR="00364686" w:rsidRDefault="00364686" w:rsidP="00364686">
      <w:pPr>
        <w:rPr>
          <w:sz w:val="28"/>
          <w:szCs w:val="28"/>
          <w:u w:val="single"/>
        </w:rPr>
      </w:pPr>
    </w:p>
    <w:p w14:paraId="4CC6078E" w14:textId="641CB3B1" w:rsidR="00364686" w:rsidRDefault="00364686" w:rsidP="00364686">
      <w:pPr>
        <w:rPr>
          <w:sz w:val="28"/>
          <w:szCs w:val="28"/>
          <w:u w:val="single"/>
        </w:rPr>
      </w:pPr>
    </w:p>
    <w:p w14:paraId="3C2676BA" w14:textId="2AA586DA" w:rsidR="00364686" w:rsidRDefault="00364686" w:rsidP="00364686">
      <w:pPr>
        <w:rPr>
          <w:sz w:val="28"/>
          <w:szCs w:val="28"/>
          <w:u w:val="single"/>
        </w:rPr>
      </w:pPr>
    </w:p>
    <w:p w14:paraId="2B332566" w14:textId="642E897A" w:rsidR="00364686" w:rsidRPr="00C65FDC" w:rsidRDefault="00364686" w:rsidP="00364686">
      <w:pPr>
        <w:rPr>
          <w:sz w:val="28"/>
          <w:szCs w:val="28"/>
          <w:u w:val="single"/>
        </w:rPr>
      </w:pPr>
    </w:p>
    <w:p w14:paraId="685CFBD6" w14:textId="52363DDF" w:rsidR="00364686" w:rsidRDefault="00364686" w:rsidP="00364686">
      <w:pPr>
        <w:rPr>
          <w:sz w:val="28"/>
          <w:szCs w:val="28"/>
          <w:u w:val="single"/>
        </w:rPr>
      </w:pPr>
    </w:p>
    <w:p w14:paraId="05F07AE4" w14:textId="75A73F5D" w:rsidR="00364686" w:rsidRDefault="00364686" w:rsidP="00364686">
      <w:pPr>
        <w:rPr>
          <w:sz w:val="28"/>
          <w:szCs w:val="28"/>
          <w:u w:val="single"/>
        </w:rPr>
      </w:pPr>
    </w:p>
    <w:p w14:paraId="2C36B804" w14:textId="4A3E3437" w:rsidR="00364686" w:rsidRDefault="00364686" w:rsidP="00364686">
      <w:pPr>
        <w:rPr>
          <w:sz w:val="28"/>
          <w:szCs w:val="28"/>
          <w:u w:val="single"/>
        </w:rPr>
      </w:pPr>
    </w:p>
    <w:p w14:paraId="4F65F5C0" w14:textId="1591A370" w:rsidR="00364686" w:rsidRDefault="00364686" w:rsidP="00364686">
      <w:pPr>
        <w:rPr>
          <w:sz w:val="28"/>
          <w:szCs w:val="28"/>
          <w:u w:val="single"/>
        </w:rPr>
      </w:pPr>
    </w:p>
    <w:p w14:paraId="0F37CD9E" w14:textId="6AD7D646" w:rsidR="00364686" w:rsidRDefault="00364686" w:rsidP="00364686">
      <w:pPr>
        <w:rPr>
          <w:sz w:val="28"/>
          <w:szCs w:val="28"/>
          <w:u w:val="single"/>
        </w:rPr>
      </w:pPr>
    </w:p>
    <w:p w14:paraId="75443E40" w14:textId="56152325" w:rsidR="00364686" w:rsidRDefault="00364686" w:rsidP="00364686">
      <w:pPr>
        <w:rPr>
          <w:sz w:val="28"/>
          <w:szCs w:val="28"/>
          <w:u w:val="single"/>
        </w:rPr>
      </w:pPr>
    </w:p>
    <w:p w14:paraId="03F23310" w14:textId="7D9DA082" w:rsidR="00364686" w:rsidRDefault="00364686" w:rsidP="00364686">
      <w:pPr>
        <w:rPr>
          <w:sz w:val="28"/>
          <w:szCs w:val="28"/>
          <w:u w:val="single"/>
        </w:rPr>
      </w:pPr>
    </w:p>
    <w:p w14:paraId="4D6C178A" w14:textId="73FBF394" w:rsidR="00364686" w:rsidRDefault="00364686" w:rsidP="00364686">
      <w:pPr>
        <w:rPr>
          <w:sz w:val="28"/>
          <w:szCs w:val="28"/>
          <w:u w:val="single"/>
          <w:rtl/>
        </w:rPr>
      </w:pPr>
    </w:p>
    <w:p w14:paraId="23BC6EFA" w14:textId="77777777" w:rsidR="00C65FDC" w:rsidRPr="00364686" w:rsidRDefault="00C65FDC" w:rsidP="00364686">
      <w:pPr>
        <w:rPr>
          <w:sz w:val="28"/>
          <w:szCs w:val="28"/>
          <w:u w:val="single"/>
        </w:rPr>
      </w:pPr>
    </w:p>
    <w:p w14:paraId="7B27A7B6" w14:textId="77777777" w:rsidR="00364686" w:rsidRPr="00364686" w:rsidRDefault="00364686" w:rsidP="00364686">
      <w:pPr>
        <w:rPr>
          <w:sz w:val="28"/>
          <w:szCs w:val="28"/>
          <w:u w:val="single"/>
          <w:lang w:val="en"/>
        </w:rPr>
      </w:pPr>
    </w:p>
    <w:p w14:paraId="1989FEDF" w14:textId="7014493C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1.1)</w:t>
      </w:r>
      <w:r>
        <w:rPr>
          <w:rFonts w:hint="cs"/>
        </w:rPr>
        <w:t xml:space="preserve"> </w:t>
      </w:r>
      <w:r>
        <w:rPr>
          <w:rFonts w:hint="cs"/>
          <w:rtl/>
        </w:rPr>
        <w:t>אתחול המערכת :</w:t>
      </w:r>
      <w:r>
        <w:rPr>
          <w:rFonts w:hint="cs"/>
        </w:rPr>
        <w:t xml:space="preserve"> </w:t>
      </w:r>
    </w:p>
    <w:p w14:paraId="5E037A4A" w14:textId="03B4CCD5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721F71">
        <w:rPr>
          <w:rtl/>
        </w:rPr>
        <w:t xml:space="preserve">אתחול המערכת המבטיח קיום כל הישויות הנדרשות על פי אילוצי הנכונות </w:t>
      </w:r>
      <w:r>
        <w:rPr>
          <w:rFonts w:hint="cs"/>
          <w:rtl/>
        </w:rPr>
        <w:t xml:space="preserve">( </w:t>
      </w:r>
      <w:r w:rsidRPr="00721F71">
        <w:rPr>
          <w:rtl/>
        </w:rPr>
        <w:t>למשל מערכת המסחר, מערכת תשלומים, מנהל המערכ</w:t>
      </w:r>
      <w:r>
        <w:rPr>
          <w:rFonts w:hint="cs"/>
          <w:rtl/>
        </w:rPr>
        <w:t>ת) .</w:t>
      </w:r>
    </w:p>
    <w:p w14:paraId="46775B73" w14:textId="68F743DE" w:rsidR="001C795F" w:rsidRDefault="001C795F" w:rsidP="001C795F">
      <w:pPr>
        <w:rPr>
          <w:ins w:id="0" w:author="jamil" w:date="2021-04-17T19:10:00Z"/>
        </w:rPr>
      </w:pPr>
      <w:r>
        <w:rPr>
          <w:rFonts w:hint="cs"/>
          <w:rtl/>
        </w:rPr>
        <w:t>שחקנים : מערכת המסחר , מערכת התשלומים , מערכת האספקה , משתמש אדמינסטרציה .</w:t>
      </w:r>
    </w:p>
    <w:p w14:paraId="70F39721" w14:textId="1D5B4638" w:rsidR="005F61F5" w:rsidRPr="005F61F5" w:rsidRDefault="005F61F5" w:rsidP="001C795F">
      <w:pPr>
        <w:rPr>
          <w:rtl/>
        </w:rPr>
      </w:pPr>
      <w:ins w:id="1" w:author="jamil" w:date="2021-04-17T19:10:00Z">
        <w:r>
          <w:rPr>
            <w:rFonts w:hint="cs"/>
            <w:rtl/>
          </w:rPr>
          <w:t>פרמטרים : אין</w:t>
        </w:r>
      </w:ins>
    </w:p>
    <w:p w14:paraId="6BFC1A33" w14:textId="77777777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מערכת המסחר אינה מאותחלת .</w:t>
      </w:r>
    </w:p>
    <w:p w14:paraId="4186050C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פתיחת מערכת הקניות לשימוש , יצירת קשר עם המערכות החיצוניות וביצוע הרשמה עבור מנהל המערכת .</w:t>
      </w:r>
    </w:p>
    <w:p w14:paraId="4D7C7433" w14:textId="2F4DA741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</w:t>
      </w:r>
      <w:ins w:id="2" w:author="jamil" w:date="2021-04-17T20:11:00Z">
        <w:r w:rsidR="00976C4C">
          <w:rPr>
            <w:rFonts w:hint="cs"/>
            <w:rtl/>
          </w:rPr>
          <w:t xml:space="preserve"> </w:t>
        </w:r>
      </w:ins>
      <w:del w:id="3" w:author="jamil" w:date="2021-04-17T20:11:00Z">
        <w:r w:rsidDel="00976C4C">
          <w:rPr>
            <w:rFonts w:hint="cs"/>
            <w:rtl/>
          </w:rPr>
          <w:delText xml:space="preserve"> </w:delText>
        </w:r>
      </w:del>
      <w:r>
        <w:rPr>
          <w:rFonts w:hint="cs"/>
          <w:rtl/>
        </w:rPr>
        <w:t>:</w:t>
      </w:r>
    </w:p>
    <w:p w14:paraId="3A82B65F" w14:textId="720B6CC0" w:rsidR="001C795F" w:rsidRDefault="001C795F" w:rsidP="001C795F">
      <w:pPr>
        <w:rPr>
          <w:ins w:id="4" w:author="jamil" w:date="2021-04-17T21:09:00Z"/>
          <w:rtl/>
        </w:rPr>
      </w:pPr>
      <w:r>
        <w:rPr>
          <w:rFonts w:hint="cs"/>
          <w:rtl/>
        </w:rPr>
        <w:t>1. מנהל המערכת מזין את שם המשתמש והסיסמה שלו .</w:t>
      </w:r>
    </w:p>
    <w:p w14:paraId="3B57FFA1" w14:textId="25CF0B01" w:rsidR="00524BF9" w:rsidRDefault="00524BF9" w:rsidP="001C795F">
      <w:pPr>
        <w:rPr>
          <w:rtl/>
        </w:rPr>
      </w:pPr>
      <w:ins w:id="5" w:author="jamil" w:date="2021-04-17T21:09:00Z">
        <w:r>
          <w:rPr>
            <w:rFonts w:hint="cs"/>
            <w:rtl/>
          </w:rPr>
          <w:t xml:space="preserve">2. </w:t>
        </w:r>
      </w:ins>
      <w:ins w:id="6" w:author="jamil" w:date="2021-04-17T21:10:00Z">
        <w:r>
          <w:rPr>
            <w:rFonts w:hint="cs"/>
            <w:rtl/>
          </w:rPr>
          <w:t xml:space="preserve">ביצוע חיבור למערכת </w:t>
        </w:r>
        <w:r>
          <w:rPr>
            <w:rFonts w:hint="cs"/>
            <w:rtl/>
          </w:rPr>
          <w:t>ההצפנה</w:t>
        </w:r>
        <w:r>
          <w:rPr>
            <w:rFonts w:hint="cs"/>
            <w:rtl/>
          </w:rPr>
          <w:t xml:space="preserve"> וקבלת הודעת אישור על הצלחת החיבור ממערכת חיצונית זו .</w:t>
        </w:r>
      </w:ins>
    </w:p>
    <w:p w14:paraId="439B3F4A" w14:textId="148E0CFE" w:rsidR="001C795F" w:rsidRDefault="001C795F" w:rsidP="001C795F">
      <w:pPr>
        <w:rPr>
          <w:rtl/>
        </w:rPr>
      </w:pPr>
      <w:del w:id="7" w:author="jamil" w:date="2021-04-17T21:09:00Z">
        <w:r w:rsidDel="00524BF9">
          <w:rPr>
            <w:rFonts w:hint="cs"/>
            <w:rtl/>
          </w:rPr>
          <w:delText xml:space="preserve">2 </w:delText>
        </w:r>
      </w:del>
      <w:ins w:id="8" w:author="jamil" w:date="2021-04-17T21:09:00Z">
        <w:r w:rsidR="00524BF9">
          <w:rPr>
            <w:rFonts w:hint="cs"/>
            <w:rtl/>
          </w:rPr>
          <w:t>3</w:t>
        </w:r>
        <w:r w:rsidR="00524BF9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. ביצוע חיבור למערכת התשלומים וקבלת הודעת אישור על הצלחת החיבור ממערכת חיצונית זו .</w:t>
      </w:r>
    </w:p>
    <w:p w14:paraId="35D7DF7D" w14:textId="3AE804C2" w:rsidR="001C795F" w:rsidRDefault="001C795F" w:rsidP="001C795F">
      <w:pPr>
        <w:rPr>
          <w:ins w:id="9" w:author="jamil" w:date="2021-04-17T20:09:00Z"/>
          <w:rtl/>
        </w:rPr>
      </w:pPr>
      <w:del w:id="10" w:author="jamil" w:date="2021-04-17T21:09:00Z">
        <w:r w:rsidDel="00524BF9">
          <w:rPr>
            <w:rFonts w:hint="cs"/>
            <w:rtl/>
          </w:rPr>
          <w:delText>3</w:delText>
        </w:r>
      </w:del>
      <w:ins w:id="11" w:author="jamil" w:date="2021-04-17T21:09:00Z">
        <w:r w:rsidR="00524BF9">
          <w:rPr>
            <w:rFonts w:hint="cs"/>
            <w:rtl/>
          </w:rPr>
          <w:t>4</w:t>
        </w:r>
      </w:ins>
      <w:r>
        <w:rPr>
          <w:rFonts w:hint="cs"/>
          <w:rtl/>
        </w:rPr>
        <w:t>. ביצוע חיבור למערכת האספקה וקבלת הודעת אישור על הצלחת החיבור ממערכת חיצונית זו .</w:t>
      </w:r>
    </w:p>
    <w:p w14:paraId="17CB2F1C" w14:textId="6E371881" w:rsidR="00976C4C" w:rsidRDefault="00976C4C" w:rsidP="001C795F">
      <w:pPr>
        <w:rPr>
          <w:ins w:id="12" w:author="jamil" w:date="2021-04-17T20:11:00Z"/>
          <w:rtl/>
        </w:rPr>
      </w:pPr>
      <w:bookmarkStart w:id="13" w:name="_Hlk69583273"/>
      <w:ins w:id="14" w:author="jamil" w:date="2021-04-17T20:09:00Z">
        <w:r>
          <w:rPr>
            <w:rFonts w:hint="cs"/>
            <w:rtl/>
          </w:rPr>
          <w:t>ת</w:t>
        </w:r>
      </w:ins>
      <w:ins w:id="15" w:author="jamil" w:date="2021-04-17T20:11:00Z">
        <w:r>
          <w:rPr>
            <w:rFonts w:hint="cs"/>
            <w:rtl/>
          </w:rPr>
          <w:t>רחיש חילופי :</w:t>
        </w:r>
      </w:ins>
    </w:p>
    <w:bookmarkEnd w:id="13"/>
    <w:p w14:paraId="52B3F96F" w14:textId="173C9A2C" w:rsidR="00976C4C" w:rsidRDefault="00524BF9" w:rsidP="001C795F">
      <w:pPr>
        <w:rPr>
          <w:ins w:id="16" w:author="jamil" w:date="2021-04-17T21:11:00Z"/>
          <w:rtl/>
        </w:rPr>
      </w:pPr>
      <w:ins w:id="17" w:author="jamil" w:date="2021-04-17T21:10:00Z">
        <w:r>
          <w:rPr>
            <w:rFonts w:hint="cs"/>
            <w:rtl/>
          </w:rPr>
          <w:t xml:space="preserve">2. המערכת לא הצליחה ליצור </w:t>
        </w:r>
      </w:ins>
      <w:ins w:id="18" w:author="jamil" w:date="2021-04-17T21:11:00Z">
        <w:r>
          <w:rPr>
            <w:rFonts w:hint="cs"/>
            <w:rtl/>
          </w:rPr>
          <w:t xml:space="preserve">קשר עם </w:t>
        </w:r>
        <w:r w:rsidR="00DF3794">
          <w:rPr>
            <w:rFonts w:hint="cs"/>
            <w:rtl/>
          </w:rPr>
          <w:t>מערכת ההצפנה .</w:t>
        </w:r>
      </w:ins>
    </w:p>
    <w:p w14:paraId="0AF33526" w14:textId="424F01A5" w:rsidR="00DF3794" w:rsidRDefault="00DF3794" w:rsidP="001C795F">
      <w:pPr>
        <w:rPr>
          <w:rFonts w:hint="cs"/>
          <w:rtl/>
        </w:rPr>
      </w:pPr>
      <w:ins w:id="19" w:author="jamil" w:date="2021-04-17T21:11:00Z">
        <w:r>
          <w:rPr>
            <w:rFonts w:hint="cs"/>
            <w:rtl/>
          </w:rPr>
          <w:t>3. המערכת תחזיר למשתמש הודעת שגיאה מתאימה ותפסיק את תהליך האתחול .</w:t>
        </w:r>
      </w:ins>
    </w:p>
    <w:p w14:paraId="35A57D9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28CF4EF7" w14:textId="77777777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המנהל נכנס למערכת ומבצע אתחול למערכת , נוצרים קשרים עם המערכות החיצוניות בהצלחה .</w:t>
      </w:r>
    </w:p>
    <w:p w14:paraId="3415160C" w14:textId="6FC8A4B0" w:rsidR="001C795F" w:rsidDel="00C329DF" w:rsidRDefault="001C795F" w:rsidP="001C795F">
      <w:pPr>
        <w:rPr>
          <w:del w:id="20" w:author="jamil" w:date="2021-04-17T18:58:00Z"/>
          <w:rtl/>
        </w:rPr>
      </w:pPr>
      <w:del w:id="21" w:author="jamil" w:date="2021-04-17T18:58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במידה ויש תקלה מצד המערכות החיצוניות המערכת תמשיך לחקות ולא תחזיר הודעת שגיאה .</w:delText>
        </w:r>
      </w:del>
    </w:p>
    <w:p w14:paraId="27FBACAB" w14:textId="0ADE8F05" w:rsidR="001C795F" w:rsidRDefault="001C795F" w:rsidP="001C795F">
      <w:del w:id="22" w:author="jamil" w:date="2021-04-17T18:59:00Z">
        <w:r w:rsidDel="00C329DF">
          <w:rPr>
            <w:rFonts w:hint="cs"/>
          </w:rPr>
          <w:delText>BAD</w:delText>
        </w:r>
      </w:del>
      <w:ins w:id="23" w:author="jamil" w:date="2021-04-17T18:59:00Z">
        <w:r w:rsidR="00C329DF">
          <w:t>SAD</w:t>
        </w:r>
      </w:ins>
      <w:r>
        <w:rPr>
          <w:rFonts w:hint="cs"/>
          <w:rtl/>
        </w:rPr>
        <w:t xml:space="preserve"> : אתחול מערכת המסחר בוצע בהצלחה אבל לעומת זאת לא קיים חיבור עם אחת מהמערכות החיצוניות</w:t>
      </w:r>
      <w:ins w:id="24" w:author="jamil" w:date="2021-04-17T18:59:00Z">
        <w:r w:rsidR="00C329DF">
          <w:t>.</w:t>
        </w:r>
      </w:ins>
      <w:del w:id="25" w:author="jamil" w:date="2021-04-17T18:59:00Z">
        <w:r w:rsidDel="00C329DF">
          <w:rPr>
            <w:rFonts w:hint="cs"/>
            <w:rtl/>
          </w:rPr>
          <w:delText xml:space="preserve"> </w:delText>
        </w:r>
      </w:del>
      <w:del w:id="26" w:author="jamil" w:date="2021-04-17T18:58:00Z">
        <w:r w:rsidDel="00C329DF">
          <w:rPr>
            <w:rFonts w:hint="cs"/>
            <w:rtl/>
          </w:rPr>
          <w:delText>.</w:delText>
        </w:r>
      </w:del>
    </w:p>
    <w:p w14:paraId="38AD54BF" w14:textId="75C08416" w:rsidR="00C329DF" w:rsidRDefault="00C329DF" w:rsidP="00C329DF">
      <w:pPr>
        <w:rPr>
          <w:ins w:id="27" w:author="jamil" w:date="2021-04-17T18:59:00Z"/>
          <w:rtl/>
        </w:rPr>
      </w:pPr>
      <w:ins w:id="28" w:author="jamil" w:date="2021-04-17T18:59:00Z">
        <w:r>
          <w:t>BAD</w:t>
        </w:r>
        <w:r>
          <w:rPr>
            <w:rFonts w:hint="cs"/>
            <w:rtl/>
          </w:rPr>
          <w:t xml:space="preserve"> : במידה ויש תקלה מצד המערכות החיצוניות המערכת תמשיך לחקות ולא תחזיר הודעת שגיאה .</w:t>
        </w:r>
      </w:ins>
    </w:p>
    <w:p w14:paraId="6517AFA8" w14:textId="4AEBBE13" w:rsidR="001C795F" w:rsidRDefault="001C795F" w:rsidP="001C795F"/>
    <w:p w14:paraId="47E29648" w14:textId="409AA48E" w:rsidR="001C795F" w:rsidRDefault="007F6F7D" w:rsidP="007F6F7D">
      <w:r>
        <w:rPr>
          <w:noProof/>
        </w:rPr>
        <w:lastRenderedPageBreak/>
        <w:drawing>
          <wp:inline distT="0" distB="0" distL="0" distR="0" wp14:anchorId="18330E57" wp14:editId="36D265DD">
            <wp:extent cx="5803200" cy="4056380"/>
            <wp:effectExtent l="0" t="0" r="7620" b="127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819" cy="40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2B16" w14:textId="77777777" w:rsidR="00126C47" w:rsidRDefault="00126C47" w:rsidP="001C795F">
      <w:pPr>
        <w:rPr>
          <w:rtl/>
        </w:rPr>
      </w:pPr>
    </w:p>
    <w:p w14:paraId="751A2C55" w14:textId="37F64D74" w:rsidR="001C795F" w:rsidRDefault="001C795F" w:rsidP="001C795F">
      <w:pPr>
        <w:rPr>
          <w:rtl/>
        </w:rPr>
      </w:pPr>
      <w:r>
        <w:rPr>
          <w:rFonts w:hint="cs"/>
          <w:rtl/>
        </w:rPr>
        <w:t>קונה אורח :</w:t>
      </w:r>
    </w:p>
    <w:p w14:paraId="0823B57D" w14:textId="77777777" w:rsidR="001C795F" w:rsidRDefault="001C795F" w:rsidP="001C795F">
      <w:pPr>
        <w:rPr>
          <w:rtl/>
        </w:rPr>
      </w:pPr>
    </w:p>
    <w:p w14:paraId="5CF63295" w14:textId="77777777" w:rsidR="001C795F" w:rsidRPr="00BD5C48" w:rsidRDefault="001C795F" w:rsidP="001C795F">
      <w:pPr>
        <w:rPr>
          <w:b/>
          <w:bCs/>
          <w:u w:val="single"/>
          <w:rtl/>
        </w:rPr>
      </w:pPr>
      <w:r w:rsidRPr="00BD5C48">
        <w:rPr>
          <w:rFonts w:hint="cs"/>
          <w:b/>
          <w:bCs/>
          <w:u w:val="single"/>
          <w:rtl/>
        </w:rPr>
        <w:t>2.1) צרכן נכנס למערכת כאורח :</w:t>
      </w:r>
    </w:p>
    <w:p w14:paraId="6BFF647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המשתמש </w:t>
      </w:r>
      <w:r w:rsidRPr="008167D6">
        <w:rPr>
          <w:rtl/>
        </w:rPr>
        <w:t>יכול להיכנס למערכת המסחר. במעמד זה הוא מוגדר כאורח</w:t>
      </w:r>
      <w:r>
        <w:rPr>
          <w:rFonts w:hint="cs"/>
          <w:rtl/>
        </w:rPr>
        <w:t xml:space="preserve"> .</w:t>
      </w:r>
    </w:p>
    <w:p w14:paraId="3FBEA12B" w14:textId="7E9E52EE" w:rsidR="001C795F" w:rsidRDefault="001C795F" w:rsidP="001C795F">
      <w:pPr>
        <w:rPr>
          <w:ins w:id="29" w:author="jamil" w:date="2021-04-17T19:10:00Z"/>
          <w:rtl/>
        </w:rPr>
      </w:pPr>
      <w:r>
        <w:rPr>
          <w:rFonts w:hint="cs"/>
          <w:rtl/>
        </w:rPr>
        <w:t>שחקנים : משתמש</w:t>
      </w:r>
    </w:p>
    <w:p w14:paraId="1AE06C59" w14:textId="327FBE7D" w:rsidR="005F61F5" w:rsidRDefault="005F61F5">
      <w:pPr>
        <w:rPr>
          <w:rtl/>
        </w:rPr>
        <w:pPrChange w:id="30" w:author="jamil" w:date="2021-04-17T19:11:00Z">
          <w:pPr/>
        </w:pPrChange>
      </w:pPr>
      <w:ins w:id="31" w:author="jamil" w:date="2021-04-17T19:11:00Z">
        <w:r>
          <w:rPr>
            <w:rFonts w:hint="cs"/>
            <w:rtl/>
          </w:rPr>
          <w:t>פרמטרים : אין</w:t>
        </w:r>
      </w:ins>
    </w:p>
    <w:p w14:paraId="0F39CA69" w14:textId="39E0F9BD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המשתמש אינו מחובר למערכת</w:t>
      </w:r>
    </w:p>
    <w:p w14:paraId="3716E52D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מחובר למערכת כ " צרכן אורח "</w:t>
      </w:r>
    </w:p>
    <w:p w14:paraId="0462D0AF" w14:textId="5FF299EB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  <w:r w:rsidR="009F5F48">
        <w:t xml:space="preserve"> </w:t>
      </w:r>
    </w:p>
    <w:p w14:paraId="7907A8FB" w14:textId="7E17634B" w:rsidR="009F5F48" w:rsidRDefault="009F5F48" w:rsidP="009F5F48">
      <w:pPr>
        <w:pStyle w:val="ListParagraph"/>
        <w:numPr>
          <w:ilvl w:val="0"/>
          <w:numId w:val="41"/>
        </w:numPr>
      </w:pPr>
      <w:r>
        <w:rPr>
          <w:rFonts w:hint="cs"/>
          <w:rtl/>
        </w:rPr>
        <w:t xml:space="preserve">המערכת מציגה למשתמש את האופציה לכניסה כמשתמש אורח . </w:t>
      </w:r>
    </w:p>
    <w:p w14:paraId="62493CD7" w14:textId="22FECCDE" w:rsidR="009F5F48" w:rsidRDefault="009F5F48" w:rsidP="009F5F48">
      <w:pPr>
        <w:pStyle w:val="ListParagraph"/>
        <w:numPr>
          <w:ilvl w:val="0"/>
          <w:numId w:val="41"/>
        </w:numPr>
      </w:pPr>
      <w:r>
        <w:rPr>
          <w:rFonts w:hint="cs"/>
          <w:rtl/>
        </w:rPr>
        <w:t xml:space="preserve">המשתמש בוחר באופציה זו . </w:t>
      </w:r>
    </w:p>
    <w:p w14:paraId="7C1B982C" w14:textId="2D70C574" w:rsidR="001513E4" w:rsidRDefault="009F5F48" w:rsidP="001513E4">
      <w:pPr>
        <w:pStyle w:val="ListParagraph"/>
        <w:numPr>
          <w:ilvl w:val="0"/>
          <w:numId w:val="41"/>
        </w:numPr>
        <w:rPr>
          <w:rtl/>
        </w:rPr>
        <w:pPrChange w:id="32" w:author="jamil" w:date="2021-04-17T20:20:00Z">
          <w:pPr>
            <w:pStyle w:val="ListParagraph"/>
            <w:numPr>
              <w:numId w:val="41"/>
            </w:numPr>
            <w:ind w:hanging="360"/>
          </w:pPr>
        </w:pPrChange>
      </w:pPr>
      <w:r>
        <w:rPr>
          <w:rFonts w:hint="cs"/>
          <w:rtl/>
        </w:rPr>
        <w:t xml:space="preserve">המערכת תחבר את המשתמש </w:t>
      </w:r>
      <w:del w:id="33" w:author="jamil" w:date="2021-04-17T21:13:00Z">
        <w:r w:rsidDel="00DF3794">
          <w:rPr>
            <w:rFonts w:hint="cs"/>
            <w:rtl/>
          </w:rPr>
          <w:delText xml:space="preserve">ומתייחסת לו </w:delText>
        </w:r>
      </w:del>
      <w:r>
        <w:rPr>
          <w:rFonts w:hint="cs"/>
          <w:rtl/>
        </w:rPr>
        <w:t>כאורח .</w:t>
      </w:r>
      <w:del w:id="34" w:author="jamil" w:date="2021-04-17T20:20:00Z">
        <w:r w:rsidDel="001513E4">
          <w:rPr>
            <w:rFonts w:hint="cs"/>
            <w:rtl/>
          </w:rPr>
          <w:delText xml:space="preserve"> </w:delText>
        </w:r>
      </w:del>
    </w:p>
    <w:p w14:paraId="0B58BF6C" w14:textId="77777777" w:rsidR="001513E4" w:rsidRDefault="001513E4" w:rsidP="001513E4">
      <w:pPr>
        <w:rPr>
          <w:ins w:id="35" w:author="jamil" w:date="2021-04-17T20:20:00Z"/>
          <w:rtl/>
        </w:rPr>
      </w:pPr>
      <w:ins w:id="36" w:author="jamil" w:date="2021-04-17T20:20:00Z">
        <w:r>
          <w:rPr>
            <w:rFonts w:hint="cs"/>
            <w:rtl/>
          </w:rPr>
          <w:t>תרחיש חילופי :</w:t>
        </w:r>
      </w:ins>
    </w:p>
    <w:p w14:paraId="7614280E" w14:textId="7A4A7E7E" w:rsidR="001513E4" w:rsidRDefault="00DF3794" w:rsidP="001C795F">
      <w:pPr>
        <w:rPr>
          <w:ins w:id="37" w:author="jamil" w:date="2021-04-17T20:20:00Z"/>
          <w:rtl/>
        </w:rPr>
      </w:pPr>
      <w:ins w:id="38" w:author="jamil" w:date="2021-04-17T21:14:00Z">
        <w:r>
          <w:rPr>
            <w:rFonts w:hint="cs"/>
            <w:rtl/>
          </w:rPr>
          <w:t>- אין</w:t>
        </w:r>
      </w:ins>
    </w:p>
    <w:p w14:paraId="5DEC7B2D" w14:textId="4E503528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0563B2DA" w14:textId="3CA384F7" w:rsidR="009F5F48" w:rsidRDefault="009F5F48" w:rsidP="009F5F48">
      <w:pPr>
        <w:rPr>
          <w:rtl/>
        </w:rPr>
      </w:pPr>
      <w:del w:id="39" w:author="jamil" w:date="2021-04-17T18:59:00Z">
        <w:r w:rsidDel="00C329DF">
          <w:rPr>
            <w:rFonts w:hint="cs"/>
            <w:rtl/>
          </w:rPr>
          <w:delText>happy</w:delText>
        </w:r>
      </w:del>
      <w:ins w:id="40" w:author="jamil" w:date="2021-04-17T18:59:00Z">
        <w:r w:rsidR="00C329DF">
          <w:t>HAPPY</w:t>
        </w:r>
      </w:ins>
      <w:r>
        <w:rPr>
          <w:rFonts w:hint="cs"/>
          <w:rtl/>
        </w:rPr>
        <w:t xml:space="preserve">: המשתמש בחר באופציה זו , והמערכת אפשרה למשתמש לכנס ולהשתמש בה כאורח. </w:t>
      </w:r>
    </w:p>
    <w:p w14:paraId="1B237A6B" w14:textId="12B716FE" w:rsidR="009F5F48" w:rsidDel="00C329DF" w:rsidRDefault="009F5F48" w:rsidP="009F5F48">
      <w:pPr>
        <w:rPr>
          <w:del w:id="41" w:author="jamil" w:date="2021-04-17T18:59:00Z"/>
          <w:rtl/>
        </w:rPr>
      </w:pPr>
      <w:del w:id="42" w:author="jamil" w:date="2021-04-17T18:59:00Z">
        <w:r w:rsidDel="00C329DF">
          <w:rPr>
            <w:rFonts w:hint="cs"/>
            <w:rtl/>
          </w:rPr>
          <w:lastRenderedPageBreak/>
          <w:delText>sad:</w:delText>
        </w:r>
        <w:r w:rsidR="00236BCA" w:rsidDel="00C329DF">
          <w:rPr>
            <w:rFonts w:hint="cs"/>
            <w:rtl/>
          </w:rPr>
          <w:delText xml:space="preserve"> </w:delText>
        </w:r>
        <w:r w:rsidDel="00C329DF">
          <w:rPr>
            <w:rFonts w:hint="cs"/>
            <w:rtl/>
          </w:rPr>
          <w:delText xml:space="preserve">למרות שהמשתמש </w:delText>
        </w:r>
        <w:r w:rsidR="00236BCA" w:rsidDel="00C329DF">
          <w:rPr>
            <w:rFonts w:hint="cs"/>
            <w:rtl/>
          </w:rPr>
          <w:delText>זוהה במערכת כאורח , אופציה זו עדיין זמינה עבורו</w:delText>
        </w:r>
        <w:r w:rsidDel="00C329DF">
          <w:rPr>
            <w:rFonts w:hint="cs"/>
            <w:rtl/>
          </w:rPr>
          <w:delText xml:space="preserve">. </w:delText>
        </w:r>
      </w:del>
    </w:p>
    <w:p w14:paraId="59ABC292" w14:textId="3FFD6C3F" w:rsidR="009F5F48" w:rsidRDefault="009F5F48" w:rsidP="009F5F48">
      <w:pPr>
        <w:rPr>
          <w:rtl/>
        </w:rPr>
      </w:pPr>
      <w:del w:id="43" w:author="jamil" w:date="2021-04-17T18:59:00Z">
        <w:r w:rsidDel="00C329DF">
          <w:rPr>
            <w:rFonts w:hint="cs"/>
            <w:rtl/>
          </w:rPr>
          <w:delText>bad</w:delText>
        </w:r>
      </w:del>
      <w:ins w:id="44" w:author="jamil" w:date="2021-04-17T18:59:00Z">
        <w:r w:rsidR="00C329DF">
          <w:t>SAD</w:t>
        </w:r>
      </w:ins>
      <w:r>
        <w:rPr>
          <w:rFonts w:hint="cs"/>
          <w:rtl/>
        </w:rPr>
        <w:t xml:space="preserve">: המשתמש נסה לכנס למערכת כאורח , המערכת בקשה ממנו להכניס את פרטי ההתחברות (שם משתמש + סיסמה ) כלומר העבירה אותו למסך login. </w:t>
      </w:r>
    </w:p>
    <w:p w14:paraId="14F9BCE2" w14:textId="26590D77" w:rsidR="00C329DF" w:rsidRDefault="00C329DF" w:rsidP="00C329DF">
      <w:pPr>
        <w:rPr>
          <w:ins w:id="45" w:author="jamil" w:date="2021-04-17T18:59:00Z"/>
          <w:rtl/>
        </w:rPr>
      </w:pPr>
      <w:ins w:id="46" w:author="jamil" w:date="2021-04-17T18:59:00Z">
        <w:r>
          <w:t>BAD</w:t>
        </w:r>
        <w:r>
          <w:rPr>
            <w:rFonts w:hint="cs"/>
            <w:rtl/>
          </w:rPr>
          <w:t xml:space="preserve">: למרות שהמשתמש זוהה במערכת כאורח , אופציה זו עדיין זמינה עבורו. </w:t>
        </w:r>
      </w:ins>
    </w:p>
    <w:p w14:paraId="450B5DAE" w14:textId="77777777" w:rsidR="009F5F48" w:rsidRDefault="009F5F48" w:rsidP="009F5F48">
      <w:pPr>
        <w:rPr>
          <w:rtl/>
        </w:rPr>
      </w:pPr>
    </w:p>
    <w:p w14:paraId="543E50A0" w14:textId="08925451" w:rsidR="001C795F" w:rsidRDefault="00111A64" w:rsidP="001C795F">
      <w:r>
        <w:rPr>
          <w:noProof/>
          <w:rtl/>
        </w:rPr>
        <w:drawing>
          <wp:anchor distT="0" distB="0" distL="114300" distR="114300" simplePos="0" relativeHeight="251677696" behindDoc="0" locked="0" layoutInCell="1" allowOverlap="1" wp14:anchorId="7B93088C" wp14:editId="14603D76">
            <wp:simplePos x="0" y="0"/>
            <wp:positionH relativeFrom="margin">
              <wp:posOffset>929640</wp:posOffset>
            </wp:positionH>
            <wp:positionV relativeFrom="paragraph">
              <wp:posOffset>188595</wp:posOffset>
            </wp:positionV>
            <wp:extent cx="3736340" cy="4086860"/>
            <wp:effectExtent l="0" t="0" r="0" b="8890"/>
            <wp:wrapSquare wrapText="bothSides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1-03-16 at 20.32.19 (1)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0CBB5" w14:textId="71F6150C" w:rsidR="001C795F" w:rsidRDefault="001C795F" w:rsidP="001C795F"/>
    <w:p w14:paraId="4D829D8C" w14:textId="1BC3F6FD" w:rsidR="001C795F" w:rsidRDefault="001C795F" w:rsidP="001C795F"/>
    <w:p w14:paraId="6A56F711" w14:textId="3EE687A0" w:rsidR="001C795F" w:rsidRDefault="001C795F" w:rsidP="001C795F"/>
    <w:p w14:paraId="2CEDEBA1" w14:textId="3E75458C" w:rsidR="00111A64" w:rsidRDefault="00111A64" w:rsidP="001C795F"/>
    <w:p w14:paraId="33F9DF55" w14:textId="13F980B2" w:rsidR="00111A64" w:rsidRDefault="00111A64" w:rsidP="001C795F"/>
    <w:p w14:paraId="65CAE4B5" w14:textId="33B4EEDD" w:rsidR="00111A64" w:rsidRDefault="00111A64" w:rsidP="001C795F"/>
    <w:p w14:paraId="3F3C5878" w14:textId="77777777" w:rsidR="00111A64" w:rsidRDefault="00111A64" w:rsidP="001C795F"/>
    <w:p w14:paraId="35833B95" w14:textId="17CD8E64" w:rsidR="001C795F" w:rsidRDefault="001C795F" w:rsidP="001C795F"/>
    <w:p w14:paraId="43DC59CF" w14:textId="776E3EFA" w:rsidR="00111A64" w:rsidRDefault="00111A64" w:rsidP="001C795F"/>
    <w:p w14:paraId="5B72E26C" w14:textId="61652EC3" w:rsidR="00111A64" w:rsidRDefault="00111A64" w:rsidP="001C795F"/>
    <w:p w14:paraId="01BFCD67" w14:textId="3637A4BC" w:rsidR="00111A64" w:rsidRDefault="00111A64" w:rsidP="001C795F"/>
    <w:p w14:paraId="0FB7A29C" w14:textId="12E5EAC7" w:rsidR="00111A64" w:rsidRDefault="00111A64" w:rsidP="001C795F"/>
    <w:p w14:paraId="196C9F4D" w14:textId="7727F9A0" w:rsidR="00111A64" w:rsidRDefault="00111A64" w:rsidP="001C795F"/>
    <w:p w14:paraId="4A5DC401" w14:textId="0A352E10" w:rsidR="00111A64" w:rsidRDefault="00111A64" w:rsidP="001C795F"/>
    <w:p w14:paraId="3534CB2B" w14:textId="77777777" w:rsidR="00111A64" w:rsidRDefault="00111A64" w:rsidP="001C795F">
      <w:pPr>
        <w:rPr>
          <w:rtl/>
        </w:rPr>
      </w:pPr>
    </w:p>
    <w:p w14:paraId="75A7FDD0" w14:textId="77777777" w:rsidR="001C795F" w:rsidRPr="00BD5C48" w:rsidRDefault="001C795F" w:rsidP="001C795F">
      <w:pPr>
        <w:rPr>
          <w:b/>
          <w:bCs/>
          <w:u w:val="single"/>
          <w:rtl/>
        </w:rPr>
      </w:pPr>
      <w:r w:rsidRPr="00BD5C48">
        <w:rPr>
          <w:rFonts w:hint="cs"/>
          <w:b/>
          <w:bCs/>
          <w:u w:val="single"/>
          <w:rtl/>
        </w:rPr>
        <w:t>2.2) יציאה ממערכת המסחר :</w:t>
      </w:r>
    </w:p>
    <w:p w14:paraId="48C0FFC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8167D6">
        <w:rPr>
          <w:rtl/>
        </w:rPr>
        <w:t>צרכן יכול לצאת ממערכת המסחר</w:t>
      </w:r>
      <w:r>
        <w:rPr>
          <w:rFonts w:hint="cs"/>
          <w:rtl/>
        </w:rPr>
        <w:t xml:space="preserve"> .</w:t>
      </w:r>
    </w:p>
    <w:p w14:paraId="2F21992A" w14:textId="69BB8C69" w:rsidR="001C795F" w:rsidRDefault="001C795F" w:rsidP="001C795F">
      <w:pPr>
        <w:rPr>
          <w:ins w:id="47" w:author="jamil" w:date="2021-04-17T19:11:00Z"/>
          <w:rtl/>
        </w:rPr>
      </w:pPr>
      <w:r>
        <w:rPr>
          <w:rFonts w:hint="cs"/>
          <w:rtl/>
        </w:rPr>
        <w:t>שחקנים : משתמש</w:t>
      </w:r>
    </w:p>
    <w:p w14:paraId="5B069187" w14:textId="60DB3BB3" w:rsidR="005F61F5" w:rsidRDefault="005F61F5">
      <w:pPr>
        <w:rPr>
          <w:rtl/>
        </w:rPr>
        <w:pPrChange w:id="48" w:author="jamil" w:date="2021-04-17T19:11:00Z">
          <w:pPr/>
        </w:pPrChange>
      </w:pPr>
      <w:ins w:id="49" w:author="jamil" w:date="2021-04-17T19:11:00Z">
        <w:r>
          <w:rPr>
            <w:rFonts w:hint="cs"/>
            <w:rtl/>
          </w:rPr>
          <w:t>פרמטרים : אין</w:t>
        </w:r>
      </w:ins>
    </w:p>
    <w:p w14:paraId="36FD9D40" w14:textId="77777777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המשתמש מחובר למערכת כ " צרכן אורח "</w:t>
      </w:r>
    </w:p>
    <w:p w14:paraId="3A86748C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אינו מחובר למערכת</w:t>
      </w:r>
    </w:p>
    <w:p w14:paraId="5331DF99" w14:textId="4EAD388C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6FC93817" w14:textId="44AB62EC" w:rsidR="00236BCA" w:rsidRDefault="00236BCA" w:rsidP="00236BCA">
      <w:pPr>
        <w:pStyle w:val="ListParagraph"/>
        <w:numPr>
          <w:ilvl w:val="0"/>
          <w:numId w:val="42"/>
        </w:numPr>
      </w:pPr>
      <w:r>
        <w:rPr>
          <w:rFonts w:hint="cs"/>
          <w:rtl/>
        </w:rPr>
        <w:t xml:space="preserve">המערכת מציגה למשתמש את האופציה ליציאה מהמערכת. </w:t>
      </w:r>
    </w:p>
    <w:p w14:paraId="1579AE17" w14:textId="77777777" w:rsidR="00236BCA" w:rsidRDefault="00236BCA" w:rsidP="00236BCA">
      <w:pPr>
        <w:pStyle w:val="ListParagraph"/>
        <w:numPr>
          <w:ilvl w:val="0"/>
          <w:numId w:val="42"/>
        </w:numPr>
      </w:pPr>
      <w:r>
        <w:rPr>
          <w:rFonts w:hint="cs"/>
          <w:rtl/>
        </w:rPr>
        <w:t xml:space="preserve">המשתמש בוחר באופציה זו . </w:t>
      </w:r>
    </w:p>
    <w:p w14:paraId="665F4439" w14:textId="1B639DBE" w:rsidR="00236BCA" w:rsidRDefault="00236BCA" w:rsidP="006C0F3B">
      <w:pPr>
        <w:pStyle w:val="ListParagraph"/>
        <w:numPr>
          <w:ilvl w:val="0"/>
          <w:numId w:val="42"/>
        </w:numPr>
        <w:rPr>
          <w:rtl/>
        </w:rPr>
      </w:pPr>
      <w:r>
        <w:rPr>
          <w:rFonts w:hint="cs"/>
          <w:rtl/>
        </w:rPr>
        <w:t xml:space="preserve">המערכת תנתק את התחברות המשתמש. </w:t>
      </w:r>
    </w:p>
    <w:p w14:paraId="682200DB" w14:textId="77777777" w:rsidR="001513E4" w:rsidRDefault="001513E4" w:rsidP="001513E4">
      <w:pPr>
        <w:rPr>
          <w:ins w:id="50" w:author="jamil" w:date="2021-04-17T20:21:00Z"/>
          <w:rtl/>
        </w:rPr>
      </w:pPr>
      <w:ins w:id="51" w:author="jamil" w:date="2021-04-17T20:21:00Z">
        <w:r>
          <w:rPr>
            <w:rFonts w:hint="cs"/>
            <w:rtl/>
          </w:rPr>
          <w:t>תרחיש חילופי :</w:t>
        </w:r>
      </w:ins>
    </w:p>
    <w:p w14:paraId="2F41AD81" w14:textId="075FC762" w:rsidR="001513E4" w:rsidRDefault="00DF3794" w:rsidP="001C795F">
      <w:pPr>
        <w:rPr>
          <w:ins w:id="52" w:author="jamil" w:date="2021-04-17T20:21:00Z"/>
          <w:rtl/>
        </w:rPr>
      </w:pPr>
      <w:ins w:id="53" w:author="jamil" w:date="2021-04-17T21:14:00Z">
        <w:r>
          <w:rPr>
            <w:rFonts w:hint="cs"/>
            <w:rtl/>
          </w:rPr>
          <w:t>- אין</w:t>
        </w:r>
      </w:ins>
    </w:p>
    <w:p w14:paraId="3B5BC806" w14:textId="66B45585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3238B152" w14:textId="3933EA68" w:rsidR="00236BCA" w:rsidRDefault="00236BCA" w:rsidP="001C795F">
      <w:pPr>
        <w:rPr>
          <w:ins w:id="54" w:author="jamil" w:date="2021-04-17T18:59:00Z"/>
        </w:rPr>
      </w:pPr>
      <w:del w:id="55" w:author="jamil" w:date="2021-04-17T18:59:00Z">
        <w:r w:rsidDel="00C329DF">
          <w:rPr>
            <w:rFonts w:hint="cs"/>
            <w:rtl/>
          </w:rPr>
          <w:lastRenderedPageBreak/>
          <w:delText>happy</w:delText>
        </w:r>
      </w:del>
      <w:ins w:id="56" w:author="jamil" w:date="2021-04-17T18:59:00Z">
        <w:r w:rsidR="00C329DF">
          <w:t>HAPPY</w:t>
        </w:r>
      </w:ins>
      <w:r>
        <w:rPr>
          <w:rFonts w:hint="cs"/>
          <w:rtl/>
        </w:rPr>
        <w:t>:</w:t>
      </w:r>
      <w:r w:rsidR="006C0F3B">
        <w:rPr>
          <w:rFonts w:hint="cs"/>
          <w:rtl/>
        </w:rPr>
        <w:t xml:space="preserve"> המשתמש בחר באופציה זו ויצא מהמערכת בהצלחה .</w:t>
      </w:r>
    </w:p>
    <w:p w14:paraId="17B47286" w14:textId="36521C67" w:rsidR="00C329DF" w:rsidRDefault="00C329DF">
      <w:pPr>
        <w:rPr>
          <w:rtl/>
        </w:rPr>
        <w:pPrChange w:id="57" w:author="jamil" w:date="2021-04-17T19:00:00Z">
          <w:pPr/>
        </w:pPrChange>
      </w:pPr>
      <w:ins w:id="58" w:author="jamil" w:date="2021-04-17T18:59:00Z">
        <w:r>
          <w:t>SAD</w:t>
        </w:r>
        <w:r>
          <w:rPr>
            <w:rFonts w:hint="cs"/>
            <w:rtl/>
          </w:rPr>
          <w:t xml:space="preserve">: המשתמש נסה להתנתק מהמערכת , אך הוא עדיין מחובר למערכת. </w:t>
        </w:r>
      </w:ins>
    </w:p>
    <w:p w14:paraId="625AB517" w14:textId="20F28C5C" w:rsidR="006C0F3B" w:rsidRDefault="006C0F3B" w:rsidP="001C795F">
      <w:pPr>
        <w:rPr>
          <w:rtl/>
        </w:rPr>
      </w:pPr>
      <w:del w:id="59" w:author="jamil" w:date="2021-04-17T18:59:00Z">
        <w:r w:rsidDel="00C329DF">
          <w:rPr>
            <w:rFonts w:hint="cs"/>
            <w:rtl/>
          </w:rPr>
          <w:delText>sad</w:delText>
        </w:r>
      </w:del>
      <w:ins w:id="60" w:author="jamil" w:date="2021-04-17T18:59:00Z">
        <w:r w:rsidR="00C329DF">
          <w:t>BAD</w:t>
        </w:r>
      </w:ins>
      <w:r>
        <w:rPr>
          <w:rFonts w:hint="cs"/>
          <w:rtl/>
        </w:rPr>
        <w:t xml:space="preserve">: </w:t>
      </w:r>
      <w:r w:rsidR="003368DF">
        <w:rPr>
          <w:rFonts w:hint="cs"/>
          <w:rtl/>
        </w:rPr>
        <w:t xml:space="preserve">התנתקות המשתמש מהמערכת בוצעה בהצלחה , אך המערכת לא מנווטת את המשתמש לחלון הכניסה למערכת /  מדפיסה לו הודעה על ההתנתקות . </w:t>
      </w:r>
    </w:p>
    <w:p w14:paraId="546122C4" w14:textId="7FA006DB" w:rsidR="006C0F3B" w:rsidDel="00C329DF" w:rsidRDefault="006C0F3B" w:rsidP="006C0F3B">
      <w:pPr>
        <w:rPr>
          <w:del w:id="61" w:author="jamil" w:date="2021-04-17T18:59:00Z"/>
          <w:rtl/>
        </w:rPr>
      </w:pPr>
      <w:del w:id="62" w:author="jamil" w:date="2021-04-17T18:59:00Z">
        <w:r w:rsidDel="00C329DF">
          <w:rPr>
            <w:rFonts w:hint="cs"/>
            <w:rtl/>
          </w:rPr>
          <w:delText xml:space="preserve">bad: המשתמש נסה להתנתק מהמערכת , אך הוא עדיין מחובר למערכת. </w:delText>
        </w:r>
      </w:del>
    </w:p>
    <w:p w14:paraId="4B15670B" w14:textId="390D43D6" w:rsidR="001C795F" w:rsidRDefault="006C0F3B" w:rsidP="001C795F">
      <w:pPr>
        <w:rPr>
          <w:rtl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872F72F" wp14:editId="387FC9B5">
            <wp:simplePos x="0" y="0"/>
            <wp:positionH relativeFrom="column">
              <wp:posOffset>1477354</wp:posOffset>
            </wp:positionH>
            <wp:positionV relativeFrom="paragraph">
              <wp:posOffset>86766</wp:posOffset>
            </wp:positionV>
            <wp:extent cx="3572510" cy="3149600"/>
            <wp:effectExtent l="0" t="0" r="8890" b="0"/>
            <wp:wrapSquare wrapText="bothSides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hatsApp Image 2021-03-16 at 20.32.19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EFB2C" w14:textId="5AB5FB9F" w:rsidR="001C795F" w:rsidRDefault="001C795F" w:rsidP="001C795F">
      <w:pPr>
        <w:rPr>
          <w:rtl/>
        </w:rPr>
      </w:pPr>
    </w:p>
    <w:p w14:paraId="32968939" w14:textId="6375BD80" w:rsidR="001C795F" w:rsidRDefault="001C795F" w:rsidP="001C795F">
      <w:pPr>
        <w:rPr>
          <w:rtl/>
        </w:rPr>
      </w:pPr>
    </w:p>
    <w:p w14:paraId="541B1910" w14:textId="1742F847" w:rsidR="001C795F" w:rsidRDefault="001C795F" w:rsidP="001C795F">
      <w:pPr>
        <w:rPr>
          <w:rtl/>
        </w:rPr>
      </w:pPr>
    </w:p>
    <w:p w14:paraId="2E9D4DFC" w14:textId="3841439E" w:rsidR="001C795F" w:rsidRDefault="001C795F" w:rsidP="001C795F">
      <w:pPr>
        <w:rPr>
          <w:rtl/>
        </w:rPr>
      </w:pPr>
    </w:p>
    <w:p w14:paraId="63C587D9" w14:textId="77777777" w:rsidR="001C795F" w:rsidRDefault="001C795F" w:rsidP="001C795F">
      <w:pPr>
        <w:rPr>
          <w:rtl/>
        </w:rPr>
      </w:pPr>
    </w:p>
    <w:p w14:paraId="2BF97EBA" w14:textId="7FCB65CC" w:rsidR="001C795F" w:rsidRDefault="001C795F" w:rsidP="001C795F">
      <w:pPr>
        <w:rPr>
          <w:rtl/>
        </w:rPr>
      </w:pPr>
    </w:p>
    <w:p w14:paraId="1D7F78D1" w14:textId="27ABCDEC" w:rsidR="001C795F" w:rsidRDefault="001C795F" w:rsidP="001C795F">
      <w:pPr>
        <w:rPr>
          <w:rtl/>
        </w:rPr>
      </w:pPr>
    </w:p>
    <w:p w14:paraId="19BCE349" w14:textId="02706A2B" w:rsidR="001C795F" w:rsidRDefault="001C795F" w:rsidP="001C795F"/>
    <w:p w14:paraId="7CB7E519" w14:textId="58CD094F" w:rsidR="001C795F" w:rsidRDefault="001C795F" w:rsidP="001C795F"/>
    <w:p w14:paraId="74631BA6" w14:textId="57F4CAB1" w:rsidR="001C795F" w:rsidRDefault="001C795F" w:rsidP="001C795F"/>
    <w:p w14:paraId="46441E2E" w14:textId="3E46B329" w:rsidR="001C795F" w:rsidRDefault="001C795F" w:rsidP="001C795F"/>
    <w:p w14:paraId="1DFE213D" w14:textId="1439EF78" w:rsidR="00111A64" w:rsidRDefault="00111A64" w:rsidP="001C795F"/>
    <w:p w14:paraId="0DA4861E" w14:textId="7BB9F739" w:rsidR="009C5486" w:rsidRDefault="009C5486" w:rsidP="001C795F"/>
    <w:p w14:paraId="284E4D1B" w14:textId="5EF0C0F9" w:rsidR="009C5486" w:rsidRDefault="009C5486" w:rsidP="001C795F"/>
    <w:p w14:paraId="55280B30" w14:textId="7C421E81" w:rsidR="009C5486" w:rsidRDefault="009C5486" w:rsidP="001C795F"/>
    <w:p w14:paraId="0F99348D" w14:textId="0381B81A" w:rsidR="009C5486" w:rsidRDefault="009C5486" w:rsidP="001C795F"/>
    <w:p w14:paraId="22807DBC" w14:textId="3664694B" w:rsidR="009C5486" w:rsidRDefault="009C5486" w:rsidP="001C795F"/>
    <w:p w14:paraId="45282D79" w14:textId="77777777" w:rsidR="009C5486" w:rsidRDefault="009C5486" w:rsidP="001C795F">
      <w:pPr>
        <w:rPr>
          <w:rtl/>
        </w:rPr>
      </w:pPr>
    </w:p>
    <w:p w14:paraId="2D2D0572" w14:textId="3B095B48" w:rsidR="001C795F" w:rsidRPr="00BD5C48" w:rsidRDefault="001C795F" w:rsidP="001C795F">
      <w:pPr>
        <w:rPr>
          <w:b/>
          <w:bCs/>
          <w:sz w:val="24"/>
          <w:szCs w:val="24"/>
          <w:u w:val="single"/>
          <w:rtl/>
        </w:rPr>
      </w:pPr>
      <w:r w:rsidRPr="00BD5C48">
        <w:rPr>
          <w:b/>
          <w:bCs/>
          <w:sz w:val="24"/>
          <w:szCs w:val="24"/>
          <w:u w:val="single"/>
          <w:rtl/>
        </w:rPr>
        <w:t>2.3) רישום צרכן אורח למערכת :</w:t>
      </w:r>
    </w:p>
    <w:p w14:paraId="3336BBE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817E98">
        <w:rPr>
          <w:rtl/>
        </w:rPr>
        <w:t>אורח יכול לבצע רישום למערכת ע"י הזנת פרטים מזהים וקביעת סיסמה</w:t>
      </w:r>
      <w:r w:rsidRPr="00817E98">
        <w:t>.</w:t>
      </w:r>
    </w:p>
    <w:p w14:paraId="55D396C9" w14:textId="558E3AE3" w:rsidR="001C795F" w:rsidRDefault="001C795F" w:rsidP="001C795F">
      <w:pPr>
        <w:rPr>
          <w:ins w:id="63" w:author="jamil" w:date="2021-04-17T19:11:00Z"/>
          <w:rtl/>
        </w:rPr>
      </w:pPr>
      <w:r>
        <w:rPr>
          <w:rFonts w:hint="cs"/>
          <w:rtl/>
        </w:rPr>
        <w:t>שחקנים : המערכת , משתמש אורח</w:t>
      </w:r>
    </w:p>
    <w:p w14:paraId="4C75EFC7" w14:textId="17C3FA1D" w:rsidR="005F61F5" w:rsidRDefault="005F61F5">
      <w:pPr>
        <w:rPr>
          <w:rtl/>
        </w:rPr>
        <w:pPrChange w:id="64" w:author="jamil" w:date="2021-04-17T19:11:00Z">
          <w:pPr/>
        </w:pPrChange>
      </w:pPr>
      <w:ins w:id="65" w:author="jamil" w:date="2021-04-17T19:11:00Z">
        <w:r>
          <w:rPr>
            <w:rFonts w:hint="cs"/>
            <w:rtl/>
          </w:rPr>
          <w:t>פרמטרים : שם משתמש , סיסמה</w:t>
        </w:r>
      </w:ins>
    </w:p>
    <w:p w14:paraId="314C7F40" w14:textId="77777777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נתוני ההזדהות/ההרשמה שהזין האורח אינן נמצאות במערכת עבור משתמש מנוי קיים.</w:t>
      </w:r>
    </w:p>
    <w:p w14:paraId="5EBA991C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נתוני ההרשמה שהזין האורח נשמרו במערכת ועבורם נוצר חשבון לצרכן מנוי.</w:t>
      </w:r>
    </w:p>
    <w:p w14:paraId="37909F5D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423E849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האורח בוחר באופצייה לרישום למערכת שזמינה עבורו.</w:t>
      </w:r>
    </w:p>
    <w:p w14:paraId="737215A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2. המערכת מציגה הוראות הרשמה מתאימות לאורח ומאפשרת לו להזין את הפרטים הנדרשים עבור הרשמה.</w:t>
      </w:r>
    </w:p>
    <w:p w14:paraId="7AB4D43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הצרכן מזין את הפרטים שביקשה המערכת ( שם משתמש וסיסמה חוקיים ) .</w:t>
      </w:r>
    </w:p>
    <w:p w14:paraId="063D752F" w14:textId="7B87AE77" w:rsidR="001C795F" w:rsidRDefault="001C795F" w:rsidP="001C795F">
      <w:pPr>
        <w:rPr>
          <w:ins w:id="66" w:author="jamil" w:date="2021-04-17T20:21:00Z"/>
          <w:rtl/>
        </w:rPr>
      </w:pPr>
      <w:r>
        <w:rPr>
          <w:rFonts w:hint="cs"/>
          <w:rtl/>
        </w:rPr>
        <w:t>4. המערכת מבצעת את הרישום של הצרכן ומדפיסה לו הודעה מתאימה שההרשמה בוצעה בהצלחה.</w:t>
      </w:r>
    </w:p>
    <w:p w14:paraId="0545638E" w14:textId="77777777" w:rsidR="001513E4" w:rsidRDefault="001513E4" w:rsidP="001513E4">
      <w:pPr>
        <w:rPr>
          <w:ins w:id="67" w:author="jamil" w:date="2021-04-17T20:21:00Z"/>
          <w:rtl/>
        </w:rPr>
      </w:pPr>
      <w:ins w:id="68" w:author="jamil" w:date="2021-04-17T20:21:00Z">
        <w:r>
          <w:rPr>
            <w:rFonts w:hint="cs"/>
            <w:rtl/>
          </w:rPr>
          <w:t>תרחיש חילופי :</w:t>
        </w:r>
      </w:ins>
    </w:p>
    <w:p w14:paraId="1F3D146D" w14:textId="19873503" w:rsidR="001513E4" w:rsidRDefault="001513E4" w:rsidP="001C795F">
      <w:pPr>
        <w:rPr>
          <w:ins w:id="69" w:author="jamil" w:date="2021-04-17T20:23:00Z"/>
          <w:rtl/>
        </w:rPr>
      </w:pPr>
      <w:ins w:id="70" w:author="jamil" w:date="2021-04-17T20:22:00Z">
        <w:r>
          <w:rPr>
            <w:rFonts w:hint="cs"/>
            <w:rtl/>
          </w:rPr>
          <w:t xml:space="preserve">4. המערכת בודקת את הנתונים שמסר המשתמש ומגלה שהם לא חוקיים או שקיים </w:t>
        </w:r>
      </w:ins>
      <w:ins w:id="71" w:author="jamil" w:date="2021-04-17T20:23:00Z">
        <w:r>
          <w:rPr>
            <w:rFonts w:hint="cs"/>
            <w:rtl/>
          </w:rPr>
          <w:t>משתמש אחר עם השם הזה</w:t>
        </w:r>
      </w:ins>
    </w:p>
    <w:p w14:paraId="73097AAB" w14:textId="6482CD0F" w:rsidR="001513E4" w:rsidRDefault="001513E4" w:rsidP="001C795F">
      <w:pPr>
        <w:rPr>
          <w:rtl/>
        </w:rPr>
      </w:pPr>
      <w:ins w:id="72" w:author="jamil" w:date="2021-04-17T20:23:00Z">
        <w:r>
          <w:rPr>
            <w:rFonts w:hint="cs"/>
            <w:rtl/>
          </w:rPr>
          <w:t xml:space="preserve">5. המערכת מחזירה הודעת שגיאה מתאימה למשתמש ומבקשת ממנו לנסות שוב </w:t>
        </w:r>
      </w:ins>
      <w:ins w:id="73" w:author="jamil" w:date="2021-04-17T20:24:00Z">
        <w:r>
          <w:rPr>
            <w:rFonts w:hint="cs"/>
            <w:rtl/>
          </w:rPr>
          <w:t>.</w:t>
        </w:r>
      </w:ins>
    </w:p>
    <w:p w14:paraId="7EC538A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6F1B61CA" w14:textId="32C14248" w:rsidR="001C795F" w:rsidRDefault="001C795F" w:rsidP="001C795F">
      <w:pPr>
        <w:rPr>
          <w:ins w:id="74" w:author="jamil" w:date="2021-04-17T19:00:00Z"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האורח מזין את שם המשתמש וסיסמה שלא נמצאים במערכת ואז הרישום יבוצע בהצלחה .</w:t>
      </w:r>
    </w:p>
    <w:p w14:paraId="3B18808D" w14:textId="7AF64E0E" w:rsidR="00C329DF" w:rsidRDefault="00C329DF">
      <w:pPr>
        <w:rPr>
          <w:rtl/>
        </w:rPr>
        <w:pPrChange w:id="75" w:author="jamil" w:date="2021-04-17T19:00:00Z">
          <w:pPr/>
        </w:pPrChange>
      </w:pPr>
      <w:ins w:id="76" w:author="jamil" w:date="2021-04-17T19:00:00Z">
        <w:r>
          <w:t>SAD</w:t>
        </w:r>
        <w:r>
          <w:rPr>
            <w:rFonts w:hint="cs"/>
            <w:rtl/>
          </w:rPr>
          <w:t xml:space="preserve"> : האורח מזין שם משתמש וסיסמה חוקיים שלא נמצאים במערעת והמערכת לא תרשום אותו.</w:t>
        </w:r>
      </w:ins>
    </w:p>
    <w:p w14:paraId="08837DCB" w14:textId="5FDCE460" w:rsidR="001C795F" w:rsidRDefault="001C795F" w:rsidP="001C795F">
      <w:pPr>
        <w:rPr>
          <w:rtl/>
        </w:rPr>
      </w:pPr>
      <w:del w:id="77" w:author="jamil" w:date="2021-04-17T19:00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78" w:author="jamil" w:date="2021-04-17T19:00:00Z">
        <w:r w:rsidR="00C329DF"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המערכת לא מראה לאורח אפשרות לבצוע הרשמה.</w:t>
      </w:r>
    </w:p>
    <w:p w14:paraId="377D8E84" w14:textId="599B3807" w:rsidR="001C795F" w:rsidDel="00C329DF" w:rsidRDefault="001C795F" w:rsidP="001C795F">
      <w:pPr>
        <w:rPr>
          <w:del w:id="79" w:author="jamil" w:date="2021-04-17T19:00:00Z"/>
          <w:rtl/>
        </w:rPr>
      </w:pPr>
      <w:del w:id="80" w:author="jamil" w:date="2021-04-17T19:00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האורח מזין שם משתמש וסיסמה חוקיים שלא נמצאים במערעת והמערכת לא תרשום אותו.</w:delText>
        </w:r>
      </w:del>
    </w:p>
    <w:p w14:paraId="66D13983" w14:textId="4E4663D0" w:rsidR="001C795F" w:rsidRDefault="008A3E98" w:rsidP="001C795F">
      <w:r>
        <w:rPr>
          <w:noProof/>
        </w:rPr>
        <w:drawing>
          <wp:anchor distT="0" distB="0" distL="114300" distR="114300" simplePos="0" relativeHeight="251681792" behindDoc="0" locked="0" layoutInCell="1" allowOverlap="1" wp14:anchorId="4EC516E5" wp14:editId="0E299F00">
            <wp:simplePos x="0" y="0"/>
            <wp:positionH relativeFrom="column">
              <wp:posOffset>615879</wp:posOffset>
            </wp:positionH>
            <wp:positionV relativeFrom="paragraph">
              <wp:posOffset>222814</wp:posOffset>
            </wp:positionV>
            <wp:extent cx="4816475" cy="3137535"/>
            <wp:effectExtent l="0" t="0" r="0" b="0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85573" w14:textId="321AEEC2" w:rsidR="001C795F" w:rsidRDefault="001C795F" w:rsidP="001C795F"/>
    <w:p w14:paraId="0612BDC0" w14:textId="77777777" w:rsidR="001C795F" w:rsidRDefault="001C795F" w:rsidP="001C795F"/>
    <w:p w14:paraId="18061F3B" w14:textId="77777777" w:rsidR="001C795F" w:rsidRDefault="001C795F" w:rsidP="001C795F"/>
    <w:p w14:paraId="3DE8E1EA" w14:textId="77777777" w:rsidR="001C795F" w:rsidRDefault="001C795F" w:rsidP="001C795F"/>
    <w:p w14:paraId="2A2FB2CA" w14:textId="77777777" w:rsidR="001C795F" w:rsidRDefault="001C795F" w:rsidP="001C795F"/>
    <w:p w14:paraId="02EAAEA0" w14:textId="77777777" w:rsidR="001C795F" w:rsidRDefault="001C795F" w:rsidP="001C795F"/>
    <w:p w14:paraId="0039EF4B" w14:textId="77777777" w:rsidR="001C795F" w:rsidRDefault="001C795F" w:rsidP="001C795F"/>
    <w:p w14:paraId="499DC872" w14:textId="77777777" w:rsidR="001C795F" w:rsidRDefault="001C795F" w:rsidP="001C795F"/>
    <w:p w14:paraId="451F90BB" w14:textId="77777777" w:rsidR="001C795F" w:rsidRDefault="001C795F" w:rsidP="001C795F"/>
    <w:p w14:paraId="67001EE9" w14:textId="77777777" w:rsidR="001C795F" w:rsidRDefault="001C795F" w:rsidP="001C795F"/>
    <w:p w14:paraId="0AAECDB4" w14:textId="77777777" w:rsidR="001C795F" w:rsidRDefault="001C795F" w:rsidP="001C795F"/>
    <w:p w14:paraId="6F162BEF" w14:textId="77777777" w:rsidR="001C795F" w:rsidRDefault="001C795F" w:rsidP="001C795F"/>
    <w:p w14:paraId="40A05CD8" w14:textId="77777777" w:rsidR="001C795F" w:rsidRDefault="001C795F" w:rsidP="001C795F">
      <w:pPr>
        <w:rPr>
          <w:rtl/>
        </w:rPr>
      </w:pPr>
    </w:p>
    <w:p w14:paraId="6316AF65" w14:textId="59AEBF26" w:rsidR="001C795F" w:rsidRDefault="001C795F" w:rsidP="001C795F"/>
    <w:p w14:paraId="1FE7EAD3" w14:textId="63CE9870" w:rsidR="001C795F" w:rsidRDefault="001C795F" w:rsidP="001C795F"/>
    <w:p w14:paraId="29253A4A" w14:textId="77777777" w:rsidR="009C5486" w:rsidRPr="006644E4" w:rsidRDefault="009C5486" w:rsidP="001C795F">
      <w:pPr>
        <w:rPr>
          <w:rtl/>
        </w:rPr>
      </w:pPr>
    </w:p>
    <w:p w14:paraId="7853A93A" w14:textId="245C9485" w:rsidR="001C795F" w:rsidRPr="008A3E98" w:rsidRDefault="001C795F" w:rsidP="001C795F">
      <w:pPr>
        <w:rPr>
          <w:b/>
          <w:bCs/>
          <w:u w:val="single"/>
          <w:rtl/>
        </w:rPr>
      </w:pPr>
      <w:r w:rsidRPr="008A3E98">
        <w:rPr>
          <w:rFonts w:hint="cs"/>
          <w:b/>
          <w:bCs/>
          <w:u w:val="single"/>
          <w:rtl/>
        </w:rPr>
        <w:t>2.4) כניסה מזוהה למערכת :</w:t>
      </w:r>
    </w:p>
    <w:p w14:paraId="3C9019B8" w14:textId="210DD06B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צרכן אורח מבצע </w:t>
      </w:r>
      <w:r>
        <w:t>login</w:t>
      </w:r>
      <w:r>
        <w:rPr>
          <w:rFonts w:hint="cs"/>
          <w:rtl/>
        </w:rPr>
        <w:t xml:space="preserve"> ב</w:t>
      </w:r>
      <w:r w:rsidRPr="00261DBC">
        <w:rPr>
          <w:rtl/>
        </w:rPr>
        <w:t>מערכת באמצעות פרטים מזהים וסיסמה</w:t>
      </w:r>
      <w:r>
        <w:rPr>
          <w:rFonts w:hint="cs"/>
          <w:rtl/>
        </w:rPr>
        <w:t xml:space="preserve"> של חשבון צרכן מנוי.</w:t>
      </w:r>
    </w:p>
    <w:p w14:paraId="7F378739" w14:textId="545EDD1D" w:rsidR="001C795F" w:rsidRDefault="001C795F" w:rsidP="001C795F">
      <w:pPr>
        <w:rPr>
          <w:ins w:id="81" w:author="jamil" w:date="2021-04-17T19:11:00Z"/>
          <w:rtl/>
        </w:rPr>
      </w:pPr>
      <w:r>
        <w:rPr>
          <w:rFonts w:hint="cs"/>
          <w:rtl/>
        </w:rPr>
        <w:t>שחקנים : המערכת , משתמש אורח</w:t>
      </w:r>
    </w:p>
    <w:p w14:paraId="565577D0" w14:textId="1152CF95" w:rsidR="005F61F5" w:rsidRDefault="005F61F5">
      <w:pPr>
        <w:rPr>
          <w:rtl/>
        </w:rPr>
        <w:pPrChange w:id="82" w:author="jamil" w:date="2021-04-17T19:11:00Z">
          <w:pPr/>
        </w:pPrChange>
      </w:pPr>
      <w:ins w:id="83" w:author="jamil" w:date="2021-04-17T19:11:00Z">
        <w:r>
          <w:rPr>
            <w:rFonts w:hint="cs"/>
            <w:rtl/>
          </w:rPr>
          <w:lastRenderedPageBreak/>
          <w:t>פרמטרים : שם משתמש , סיסמה</w:t>
        </w:r>
      </w:ins>
    </w:p>
    <w:p w14:paraId="104B9EAE" w14:textId="06529636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המערכת מתייחסת למשתמש כ "צרכן אורח"</w:t>
      </w:r>
    </w:p>
    <w:p w14:paraId="40132E30" w14:textId="273E8BCE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המערכת מתייחסת למשתמש כ "זרכן מנוי"</w:t>
      </w:r>
    </w:p>
    <w:p w14:paraId="3ADFAB06" w14:textId="584ED0E1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31B0D8E0" w14:textId="78556F8F" w:rsidR="001C795F" w:rsidRDefault="001C795F" w:rsidP="001C795F">
      <w:pPr>
        <w:rPr>
          <w:rtl/>
        </w:rPr>
      </w:pPr>
      <w:r>
        <w:rPr>
          <w:rFonts w:hint="cs"/>
          <w:rtl/>
        </w:rPr>
        <w:t>1. האורח בוחר באופצייה לכניסה מזוהה למערכת שזמינה עבורו.</w:t>
      </w:r>
    </w:p>
    <w:p w14:paraId="687CDF17" w14:textId="070F4302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2. המערכת מציגה הוראות ומבקשת נתונים מתאימות מהאורח כדי לבצע פעולת </w:t>
      </w:r>
      <w:r>
        <w:t>login</w:t>
      </w:r>
      <w:r>
        <w:rPr>
          <w:rFonts w:hint="cs"/>
          <w:rtl/>
        </w:rPr>
        <w:t xml:space="preserve"> .</w:t>
      </w:r>
    </w:p>
    <w:p w14:paraId="19876DC5" w14:textId="7C9B0F4F" w:rsidR="001C795F" w:rsidRDefault="001C795F" w:rsidP="001C795F">
      <w:pPr>
        <w:rPr>
          <w:rtl/>
        </w:rPr>
      </w:pPr>
      <w:r>
        <w:rPr>
          <w:rFonts w:hint="cs"/>
          <w:rtl/>
        </w:rPr>
        <w:t>3. הצרכן מזין את הפרטים שביקשה המערכת ( שם משתמש וסיסמה חוקיים ) .</w:t>
      </w:r>
    </w:p>
    <w:p w14:paraId="7B8ACE11" w14:textId="0901A0AE" w:rsidR="001C795F" w:rsidRDefault="001C795F" w:rsidP="001C795F">
      <w:pPr>
        <w:rPr>
          <w:ins w:id="84" w:author="jamil" w:date="2021-04-17T20:26:00Z"/>
          <w:rtl/>
        </w:rPr>
      </w:pPr>
      <w:r>
        <w:rPr>
          <w:rFonts w:hint="cs"/>
          <w:rtl/>
        </w:rPr>
        <w:t>4. המערכת מבצעת את ה</w:t>
      </w:r>
      <w:r>
        <w:t>login</w:t>
      </w:r>
      <w:r>
        <w:rPr>
          <w:rFonts w:hint="cs"/>
          <w:rtl/>
        </w:rPr>
        <w:t xml:space="preserve"> של הצרכן כל שהוא מזוהה כמשתמש מנוי ומדפיסה לו הודעה מתאימה .</w:t>
      </w:r>
    </w:p>
    <w:p w14:paraId="5D1675FB" w14:textId="77777777" w:rsidR="001513E4" w:rsidRDefault="001513E4" w:rsidP="001513E4">
      <w:pPr>
        <w:rPr>
          <w:ins w:id="85" w:author="jamil" w:date="2021-04-17T20:26:00Z"/>
          <w:rtl/>
        </w:rPr>
      </w:pPr>
      <w:ins w:id="86" w:author="jamil" w:date="2021-04-17T20:26:00Z">
        <w:r>
          <w:rPr>
            <w:rFonts w:hint="cs"/>
            <w:rtl/>
          </w:rPr>
          <w:t>תרחיש חילופי :</w:t>
        </w:r>
      </w:ins>
    </w:p>
    <w:p w14:paraId="1E7DD9BA" w14:textId="24F67E04" w:rsidR="001513E4" w:rsidRDefault="001513E4" w:rsidP="001C795F">
      <w:pPr>
        <w:rPr>
          <w:ins w:id="87" w:author="jamil" w:date="2021-04-17T20:30:00Z"/>
          <w:rtl/>
        </w:rPr>
      </w:pPr>
      <w:ins w:id="88" w:author="jamil" w:date="2021-04-17T20:27:00Z">
        <w:r>
          <w:rPr>
            <w:rFonts w:hint="cs"/>
            <w:rtl/>
          </w:rPr>
          <w:t>4. המערכת בודקת אם יש משתמש מנוי עם הנתונים שהעביר האורח וה</w:t>
        </w:r>
      </w:ins>
      <w:ins w:id="89" w:author="jamil" w:date="2021-04-17T20:30:00Z">
        <w:r w:rsidR="00F7195D">
          <w:rPr>
            <w:rFonts w:hint="cs"/>
            <w:rtl/>
          </w:rPr>
          <w:t>תוצאה הינה שלילית.</w:t>
        </w:r>
      </w:ins>
    </w:p>
    <w:p w14:paraId="1F4D3865" w14:textId="0931E823" w:rsidR="00F7195D" w:rsidRDefault="00F7195D" w:rsidP="001C795F">
      <w:pPr>
        <w:rPr>
          <w:rtl/>
        </w:rPr>
      </w:pPr>
      <w:ins w:id="90" w:author="jamil" w:date="2021-04-17T20:30:00Z">
        <w:r>
          <w:rPr>
            <w:rFonts w:hint="cs"/>
            <w:rtl/>
          </w:rPr>
          <w:t xml:space="preserve">5. המערכת מחזירה לאורח הודעת </w:t>
        </w:r>
      </w:ins>
      <w:ins w:id="91" w:author="jamil" w:date="2021-04-17T20:31:00Z">
        <w:r>
          <w:rPr>
            <w:rFonts w:hint="cs"/>
            <w:rtl/>
          </w:rPr>
          <w:t>שגיאה</w:t>
        </w:r>
      </w:ins>
      <w:ins w:id="92" w:author="jamil" w:date="2021-04-17T20:30:00Z">
        <w:r>
          <w:rPr>
            <w:rFonts w:hint="cs"/>
            <w:rtl/>
          </w:rPr>
          <w:t xml:space="preserve"> מתאימה</w:t>
        </w:r>
      </w:ins>
      <w:ins w:id="93" w:author="jamil" w:date="2021-04-17T20:31:00Z">
        <w:r>
          <w:rPr>
            <w:rFonts w:hint="cs"/>
            <w:rtl/>
          </w:rPr>
          <w:t xml:space="preserve"> .</w:t>
        </w:r>
      </w:ins>
      <w:ins w:id="94" w:author="jamil" w:date="2021-04-17T20:30:00Z">
        <w:r>
          <w:rPr>
            <w:rFonts w:hint="cs"/>
            <w:rtl/>
          </w:rPr>
          <w:t xml:space="preserve"> </w:t>
        </w:r>
      </w:ins>
    </w:p>
    <w:p w14:paraId="17106886" w14:textId="705221D2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6B86AA61" w14:textId="30AD2E54" w:rsidR="001C795F" w:rsidRDefault="001C795F" w:rsidP="001C795F">
      <w:pPr>
        <w:rPr>
          <w:ins w:id="95" w:author="jamil" w:date="2021-04-17T19:00:00Z"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מזין שם משתמש וסיסמה חוקיים שנמצאים במערכת מה שגורם לכניסה מוצלחת למערכת .</w:t>
      </w:r>
    </w:p>
    <w:p w14:paraId="7ED71664" w14:textId="5C858D8E" w:rsidR="00C329DF" w:rsidRPr="00C329DF" w:rsidRDefault="00C329DF">
      <w:pPr>
        <w:rPr>
          <w:rtl/>
        </w:rPr>
        <w:pPrChange w:id="96" w:author="jamil" w:date="2021-04-17T19:04:00Z">
          <w:pPr/>
        </w:pPrChange>
      </w:pPr>
      <w:ins w:id="97" w:author="jamil" w:date="2021-04-17T19:00:00Z">
        <w:r>
          <w:t>SAD</w:t>
        </w:r>
        <w:r>
          <w:rPr>
            <w:rFonts w:hint="cs"/>
            <w:rtl/>
          </w:rPr>
          <w:t xml:space="preserve"> : המשתמש מזין שם משתמש נכון בלבד והסיסמה אינה נכונה ובכל זאת המערכת מבצעת כניסה מזוהה לחשבון הצרכן בעל שם המשתמש הזה .</w:t>
        </w:r>
      </w:ins>
    </w:p>
    <w:p w14:paraId="284332F1" w14:textId="33AC917D" w:rsidR="001C795F" w:rsidRDefault="001C795F" w:rsidP="001C795F">
      <w:pPr>
        <w:rPr>
          <w:rtl/>
        </w:rPr>
      </w:pPr>
      <w:del w:id="98" w:author="jamil" w:date="2021-04-17T19:00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99" w:author="jamil" w:date="2021-04-17T19:00:00Z">
        <w:r w:rsidR="00C329DF"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המערכת מאפשרת ביצוע כניסה מזוהה כל הזמן אפילו אם המשתמש כבר מחובר כצרכן מנוי .</w:t>
      </w:r>
    </w:p>
    <w:p w14:paraId="35060A03" w14:textId="7E6F9F70" w:rsidR="001C795F" w:rsidDel="00C329DF" w:rsidRDefault="001C795F" w:rsidP="001C795F">
      <w:pPr>
        <w:rPr>
          <w:del w:id="100" w:author="jamil" w:date="2021-04-17T19:00:00Z"/>
        </w:rPr>
      </w:pPr>
      <w:del w:id="101" w:author="jamil" w:date="2021-04-17T19:00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המשתמש מזין שם משתמש נכון בלבד והסיסמה אינה נכונה ובכל זאת המערכת מבצעת כניסה מזוהה לחשבון הצרכן בעל שם המשתמש הזה .</w:delText>
        </w:r>
      </w:del>
    </w:p>
    <w:p w14:paraId="43BAF35A" w14:textId="1701B4A9" w:rsidR="001C795F" w:rsidRDefault="008E13FD" w:rsidP="001C795F">
      <w:pPr>
        <w:rPr>
          <w:rtl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bidi="ar-SA"/>
        </w:rPr>
        <w:drawing>
          <wp:anchor distT="0" distB="0" distL="114300" distR="114300" simplePos="0" relativeHeight="251682816" behindDoc="0" locked="0" layoutInCell="1" allowOverlap="1" wp14:anchorId="58602609" wp14:editId="645AB85B">
            <wp:simplePos x="0" y="0"/>
            <wp:positionH relativeFrom="column">
              <wp:posOffset>942340</wp:posOffset>
            </wp:positionH>
            <wp:positionV relativeFrom="paragraph">
              <wp:posOffset>114935</wp:posOffset>
            </wp:positionV>
            <wp:extent cx="4018280" cy="3515995"/>
            <wp:effectExtent l="0" t="0" r="0" b="1905"/>
            <wp:wrapSquare wrapText="bothSides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1C4DE" w14:textId="4B811BF7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331AA813" w14:textId="20AEB679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699B0411" w14:textId="7AF7DE48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121775C2" w14:textId="290D41DC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CA4591A" w14:textId="47FB45E3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0DB4F0A8" w14:textId="718112AD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FB67925" w14:textId="16527BDA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56613F6" w14:textId="6818C64A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197C03E4" w14:textId="45ADF0BC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3CF92AE6" w14:textId="3DEF81C9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2852D9C2" w14:textId="0D78A3DF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683364EC" w14:textId="16B39372" w:rsidR="008E13FD" w:rsidRPr="008E13FD" w:rsidRDefault="008E13FD" w:rsidP="002A5B74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2C2A80" w14:textId="736718CF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552FB2C3" w14:textId="21E9D376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22620992" w14:textId="2615E641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312F18A4" w14:textId="76D11AED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4F02DDA6" w14:textId="3BFE0458" w:rsid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1AF9720C" w14:textId="77777777" w:rsidR="008E13FD" w:rsidRPr="008E13FD" w:rsidRDefault="008E13FD" w:rsidP="008E13FD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76168A80" w14:textId="0D65AD6E" w:rsidR="001C795F" w:rsidRPr="008E13FD" w:rsidRDefault="001C795F" w:rsidP="001C795F">
      <w:pPr>
        <w:rPr>
          <w:rtl/>
        </w:rPr>
      </w:pPr>
    </w:p>
    <w:p w14:paraId="7484FAB9" w14:textId="6DF0D27B" w:rsidR="001C795F" w:rsidRDefault="001C795F" w:rsidP="001C795F"/>
    <w:p w14:paraId="4AC79EA9" w14:textId="671E9B79" w:rsidR="001C795F" w:rsidRDefault="001C795F" w:rsidP="001C795F"/>
    <w:p w14:paraId="1C3F683F" w14:textId="77777777" w:rsidR="001C795F" w:rsidRDefault="001C795F" w:rsidP="001C795F">
      <w:pPr>
        <w:rPr>
          <w:rtl/>
        </w:rPr>
      </w:pPr>
    </w:p>
    <w:p w14:paraId="2C937B87" w14:textId="7580065D" w:rsidR="001C795F" w:rsidRPr="008A3E98" w:rsidRDefault="001C795F" w:rsidP="008E13FD">
      <w:pPr>
        <w:rPr>
          <w:b/>
          <w:bCs/>
          <w:u w:val="single"/>
          <w:rtl/>
        </w:rPr>
      </w:pPr>
      <w:r w:rsidRPr="008A3E98">
        <w:rPr>
          <w:rFonts w:hint="cs"/>
          <w:b/>
          <w:bCs/>
          <w:u w:val="single"/>
          <w:rtl/>
        </w:rPr>
        <w:t>2.5) קבלת מידע לפי חנות:</w:t>
      </w:r>
    </w:p>
    <w:p w14:paraId="30F6A84F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261DBC">
        <w:rPr>
          <w:rtl/>
        </w:rPr>
        <w:t>קבלת מידע על חנויות ועל המוצרים בחנויות</w:t>
      </w:r>
      <w:r>
        <w:rPr>
          <w:rFonts w:hint="cs"/>
          <w:rtl/>
        </w:rPr>
        <w:t xml:space="preserve"> .</w:t>
      </w:r>
    </w:p>
    <w:p w14:paraId="01A3B65F" w14:textId="30F2459F" w:rsidR="001C795F" w:rsidRDefault="001C795F" w:rsidP="001C795F">
      <w:pPr>
        <w:rPr>
          <w:ins w:id="102" w:author="jamil" w:date="2021-04-17T19:11:00Z"/>
          <w:rtl/>
        </w:rPr>
      </w:pPr>
      <w:r>
        <w:rPr>
          <w:rFonts w:hint="cs"/>
          <w:rtl/>
        </w:rPr>
        <w:t>שחקנים : המערכת , המשתמש</w:t>
      </w:r>
    </w:p>
    <w:p w14:paraId="5965C1F9" w14:textId="1D2F4056" w:rsidR="005F61F5" w:rsidRDefault="005F61F5">
      <w:pPr>
        <w:rPr>
          <w:rtl/>
        </w:rPr>
        <w:pPrChange w:id="103" w:author="jamil" w:date="2021-04-17T19:11:00Z">
          <w:pPr/>
        </w:pPrChange>
      </w:pPr>
      <w:ins w:id="104" w:author="jamil" w:date="2021-04-17T19:11:00Z">
        <w:r>
          <w:rPr>
            <w:rFonts w:hint="cs"/>
            <w:rtl/>
          </w:rPr>
          <w:t xml:space="preserve">פרמטרים : </w:t>
        </w:r>
      </w:ins>
      <w:ins w:id="105" w:author="jamil" w:date="2021-04-17T19:12:00Z">
        <w:r>
          <w:rPr>
            <w:rFonts w:hint="cs"/>
            <w:rtl/>
          </w:rPr>
          <w:t>שם החנות</w:t>
        </w:r>
      </w:ins>
    </w:p>
    <w:p w14:paraId="0097FB8F" w14:textId="77777777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המשתמש מחובר למערכת ( כאורח או כמנוי )</w:t>
      </w:r>
    </w:p>
    <w:p w14:paraId="619A5465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מקבל את המידע המתאים לפי בקשתו .</w:t>
      </w:r>
    </w:p>
    <w:p w14:paraId="78A49BE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5DFE3CD8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במערכת יש אפשרות זמינה למשתמש לקבל תפריט/מידע על מוצרים לפני חנות .</w:t>
      </w:r>
    </w:p>
    <w:p w14:paraId="7D710667" w14:textId="65ECB957" w:rsidR="001C795F" w:rsidRDefault="001C795F" w:rsidP="001C795F">
      <w:pPr>
        <w:rPr>
          <w:rtl/>
        </w:rPr>
      </w:pPr>
      <w:r>
        <w:rPr>
          <w:rFonts w:hint="cs"/>
          <w:rtl/>
        </w:rPr>
        <w:t>2. המשתמש בוחר באופציה זו .</w:t>
      </w:r>
    </w:p>
    <w:p w14:paraId="740F98BF" w14:textId="3E5A42B4" w:rsidR="001C795F" w:rsidRDefault="001C795F" w:rsidP="001C795F">
      <w:pPr>
        <w:rPr>
          <w:rtl/>
        </w:rPr>
      </w:pPr>
      <w:r>
        <w:rPr>
          <w:rFonts w:hint="cs"/>
          <w:rtl/>
        </w:rPr>
        <w:t>3. המערכת מציגה למשתמש את שמות החניות הזמינים ומבקשת מהמשתמש להזין את שם החנות הרצוי</w:t>
      </w:r>
    </w:p>
    <w:p w14:paraId="1563D6FE" w14:textId="3A4E02E0" w:rsidR="001C795F" w:rsidRDefault="001C795F" w:rsidP="001C795F">
      <w:pPr>
        <w:rPr>
          <w:rtl/>
        </w:rPr>
      </w:pPr>
      <w:r>
        <w:rPr>
          <w:rFonts w:hint="cs"/>
          <w:rtl/>
        </w:rPr>
        <w:t>4. המשתמש מזין שם החנות .</w:t>
      </w:r>
    </w:p>
    <w:p w14:paraId="323B8EA3" w14:textId="5AA33372" w:rsidR="001C795F" w:rsidRDefault="001C795F" w:rsidP="001C795F">
      <w:pPr>
        <w:rPr>
          <w:ins w:id="106" w:author="jamil" w:date="2021-04-17T20:31:00Z"/>
          <w:rtl/>
        </w:rPr>
      </w:pPr>
      <w:r>
        <w:rPr>
          <w:rFonts w:hint="cs"/>
          <w:rtl/>
        </w:rPr>
        <w:t>5. המערכת מציגה למשתמש תפריט מידע על החנות ועל המוצרים שבחנות בהתאם .</w:t>
      </w:r>
    </w:p>
    <w:p w14:paraId="1CC13030" w14:textId="77777777" w:rsidR="00F7195D" w:rsidRDefault="00F7195D" w:rsidP="00F7195D">
      <w:pPr>
        <w:rPr>
          <w:ins w:id="107" w:author="jamil" w:date="2021-04-17T20:31:00Z"/>
          <w:rtl/>
        </w:rPr>
      </w:pPr>
      <w:ins w:id="108" w:author="jamil" w:date="2021-04-17T20:31:00Z">
        <w:r>
          <w:rPr>
            <w:rFonts w:hint="cs"/>
            <w:rtl/>
          </w:rPr>
          <w:t>תרחיש חילופי :</w:t>
        </w:r>
      </w:ins>
    </w:p>
    <w:p w14:paraId="41F9871D" w14:textId="39704470" w:rsidR="00F7195D" w:rsidRDefault="00F7195D" w:rsidP="001C795F">
      <w:pPr>
        <w:rPr>
          <w:ins w:id="109" w:author="jamil" w:date="2021-04-17T20:32:00Z"/>
          <w:rtl/>
        </w:rPr>
      </w:pPr>
      <w:ins w:id="110" w:author="jamil" w:date="2021-04-17T20:32:00Z">
        <w:r>
          <w:rPr>
            <w:rFonts w:hint="cs"/>
            <w:rtl/>
          </w:rPr>
          <w:t>5. המערכת לא מוצאת חנות עם השם שמסר המשתמש .</w:t>
        </w:r>
      </w:ins>
    </w:p>
    <w:p w14:paraId="22FE5508" w14:textId="7357B8EB" w:rsidR="00F7195D" w:rsidRDefault="00F7195D" w:rsidP="001C795F">
      <w:pPr>
        <w:rPr>
          <w:rtl/>
        </w:rPr>
      </w:pPr>
      <w:ins w:id="111" w:author="jamil" w:date="2021-04-17T20:32:00Z">
        <w:r>
          <w:rPr>
            <w:rFonts w:hint="cs"/>
            <w:rtl/>
          </w:rPr>
          <w:t>6. המערכת מחזירה למשתמש הודע</w:t>
        </w:r>
      </w:ins>
      <w:ins w:id="112" w:author="jamil" w:date="2021-04-17T20:33:00Z">
        <w:r>
          <w:rPr>
            <w:rFonts w:hint="cs"/>
            <w:rtl/>
          </w:rPr>
          <w:t>ה שלא נמצאה חנות עם השם שהקליט.</w:t>
        </w:r>
      </w:ins>
    </w:p>
    <w:p w14:paraId="31DBDE2E" w14:textId="40517FB8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5AE751D1" w14:textId="5D6211F9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מזין שם חנות שקיימת ואז הוא מקבל בהצלחה את המידע הנדרש .</w:t>
      </w:r>
    </w:p>
    <w:p w14:paraId="773AA739" w14:textId="522BB07B" w:rsidR="001C795F" w:rsidDel="00C329DF" w:rsidRDefault="001C795F" w:rsidP="001C795F">
      <w:pPr>
        <w:rPr>
          <w:del w:id="113" w:author="jamil" w:date="2021-04-17T19:04:00Z"/>
          <w:rtl/>
        </w:rPr>
      </w:pPr>
      <w:del w:id="114" w:author="jamil" w:date="2021-04-17T19:04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 המשתמש כותב שם חנות שאינה קיימת ואז הוא מקבל מידע על חנות אחר .</w:delText>
        </w:r>
      </w:del>
    </w:p>
    <w:p w14:paraId="202E2FEB" w14:textId="2B48C59E" w:rsidR="001C795F" w:rsidRDefault="001C795F" w:rsidP="001C795F">
      <w:pPr>
        <w:rPr>
          <w:rtl/>
        </w:rPr>
      </w:pPr>
      <w:del w:id="115" w:author="jamil" w:date="2021-04-17T19:04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</w:delText>
        </w:r>
      </w:del>
      <w:ins w:id="116" w:author="jamil" w:date="2021-04-17T19:04:00Z">
        <w:r w:rsidR="00C329DF">
          <w:t>SAD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 xml:space="preserve">: לעומת שהמשתמש הזין שם חנות קיימת המערכת לא מציגה לו את הנתונים הנכונים שלה . </w:t>
      </w:r>
    </w:p>
    <w:p w14:paraId="711E318D" w14:textId="77777777" w:rsidR="00C329DF" w:rsidRDefault="00C329DF" w:rsidP="00C329DF">
      <w:pPr>
        <w:rPr>
          <w:ins w:id="117" w:author="jamil" w:date="2021-04-17T19:04:00Z"/>
          <w:rtl/>
        </w:rPr>
      </w:pPr>
      <w:ins w:id="118" w:author="jamil" w:date="2021-04-17T19:04:00Z">
        <w:r>
          <w:t>BAD</w:t>
        </w:r>
        <w:r>
          <w:rPr>
            <w:rFonts w:hint="cs"/>
            <w:rtl/>
          </w:rPr>
          <w:t xml:space="preserve"> :  המשתמש כותב שם חנות שאינה קיימת ואז הוא מקבל מידע על חנות אחר .</w:t>
        </w:r>
      </w:ins>
    </w:p>
    <w:p w14:paraId="26F107BD" w14:textId="5EDCD910" w:rsidR="001C795F" w:rsidRDefault="001C795F" w:rsidP="001C795F">
      <w:pPr>
        <w:rPr>
          <w:rtl/>
        </w:rPr>
      </w:pPr>
    </w:p>
    <w:p w14:paraId="07C2AE70" w14:textId="59801639" w:rsidR="001C795F" w:rsidRDefault="00C15F90" w:rsidP="001C795F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683840" behindDoc="0" locked="0" layoutInCell="1" allowOverlap="1" wp14:anchorId="338CB9FA" wp14:editId="3A1D8296">
            <wp:simplePos x="0" y="0"/>
            <wp:positionH relativeFrom="column">
              <wp:posOffset>1252785</wp:posOffset>
            </wp:positionH>
            <wp:positionV relativeFrom="paragraph">
              <wp:posOffset>12912</wp:posOffset>
            </wp:positionV>
            <wp:extent cx="3971691" cy="3057313"/>
            <wp:effectExtent l="0" t="0" r="3810" b="3810"/>
            <wp:wrapSquare wrapText="bothSides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691" cy="3057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AAAD2" w14:textId="3C5CD948" w:rsidR="001C795F" w:rsidRDefault="001C795F" w:rsidP="001C795F">
      <w:pPr>
        <w:rPr>
          <w:rtl/>
        </w:rPr>
      </w:pPr>
    </w:p>
    <w:p w14:paraId="7868139A" w14:textId="10E33E12" w:rsidR="001C795F" w:rsidRDefault="001C795F" w:rsidP="001C795F">
      <w:pPr>
        <w:rPr>
          <w:rtl/>
        </w:rPr>
      </w:pPr>
    </w:p>
    <w:p w14:paraId="4BC4E891" w14:textId="28FDC6A7" w:rsidR="001C795F" w:rsidRDefault="001C795F" w:rsidP="001C795F">
      <w:pPr>
        <w:rPr>
          <w:rtl/>
        </w:rPr>
      </w:pPr>
    </w:p>
    <w:p w14:paraId="5C1AD29F" w14:textId="3350D912" w:rsidR="001C795F" w:rsidRDefault="001C795F" w:rsidP="001C795F">
      <w:pPr>
        <w:rPr>
          <w:rtl/>
        </w:rPr>
      </w:pPr>
    </w:p>
    <w:p w14:paraId="0C0F16B3" w14:textId="11CE194F" w:rsidR="001C795F" w:rsidRDefault="001C795F" w:rsidP="001C795F">
      <w:pPr>
        <w:rPr>
          <w:rtl/>
        </w:rPr>
      </w:pPr>
    </w:p>
    <w:p w14:paraId="39E68AF3" w14:textId="420CB6EE" w:rsidR="001C795F" w:rsidRDefault="001C795F" w:rsidP="001C795F">
      <w:pPr>
        <w:rPr>
          <w:rtl/>
        </w:rPr>
      </w:pPr>
    </w:p>
    <w:p w14:paraId="5C6D4F69" w14:textId="121C138D" w:rsidR="001C795F" w:rsidRDefault="001C795F" w:rsidP="001C795F">
      <w:pPr>
        <w:rPr>
          <w:rtl/>
        </w:rPr>
      </w:pPr>
    </w:p>
    <w:p w14:paraId="688C65C1" w14:textId="77777777" w:rsidR="001C795F" w:rsidRDefault="001C795F" w:rsidP="001C795F">
      <w:pPr>
        <w:rPr>
          <w:rtl/>
        </w:rPr>
      </w:pPr>
    </w:p>
    <w:p w14:paraId="6D288B8E" w14:textId="77777777" w:rsidR="001C795F" w:rsidRDefault="001C795F" w:rsidP="001C795F">
      <w:pPr>
        <w:rPr>
          <w:rtl/>
        </w:rPr>
      </w:pPr>
    </w:p>
    <w:p w14:paraId="477EBCBF" w14:textId="77777777" w:rsidR="001C795F" w:rsidRDefault="001C795F" w:rsidP="001C795F">
      <w:pPr>
        <w:rPr>
          <w:rtl/>
        </w:rPr>
      </w:pPr>
    </w:p>
    <w:p w14:paraId="641BD675" w14:textId="77777777" w:rsidR="001C795F" w:rsidRDefault="001C795F" w:rsidP="001C795F">
      <w:pPr>
        <w:rPr>
          <w:rtl/>
        </w:rPr>
      </w:pPr>
    </w:p>
    <w:p w14:paraId="1AFF3600" w14:textId="77777777" w:rsidR="001C795F" w:rsidRDefault="001C795F" w:rsidP="001C795F">
      <w:pPr>
        <w:rPr>
          <w:rtl/>
        </w:rPr>
      </w:pPr>
    </w:p>
    <w:p w14:paraId="4BC75C44" w14:textId="478EF2F5" w:rsidR="001C795F" w:rsidRDefault="001C795F" w:rsidP="001C795F"/>
    <w:p w14:paraId="520B7213" w14:textId="1C243146" w:rsidR="001C795F" w:rsidRDefault="001C795F" w:rsidP="001C795F"/>
    <w:p w14:paraId="33831343" w14:textId="77777777" w:rsidR="001C795F" w:rsidRDefault="001C795F" w:rsidP="001C795F">
      <w:pPr>
        <w:rPr>
          <w:rtl/>
        </w:rPr>
      </w:pPr>
    </w:p>
    <w:p w14:paraId="3A2B745F" w14:textId="77777777" w:rsidR="001C795F" w:rsidRPr="00C15F90" w:rsidRDefault="001C795F" w:rsidP="001C795F">
      <w:pPr>
        <w:rPr>
          <w:b/>
          <w:bCs/>
          <w:u w:val="single"/>
          <w:rtl/>
        </w:rPr>
      </w:pPr>
      <w:r w:rsidRPr="00C15F90">
        <w:rPr>
          <w:rFonts w:hint="cs"/>
          <w:b/>
          <w:bCs/>
          <w:u w:val="single"/>
          <w:rtl/>
        </w:rPr>
        <w:t xml:space="preserve">2.6) </w:t>
      </w:r>
      <w:r w:rsidRPr="00C15F90">
        <w:rPr>
          <w:b/>
          <w:bCs/>
          <w:u w:val="single"/>
          <w:rtl/>
        </w:rPr>
        <w:t>חיפוש מוצרים</w:t>
      </w:r>
      <w:r w:rsidRPr="00C15F90">
        <w:rPr>
          <w:rFonts w:hint="cs"/>
          <w:b/>
          <w:bCs/>
          <w:u w:val="single"/>
          <w:rtl/>
        </w:rPr>
        <w:t xml:space="preserve"> וסינון :</w:t>
      </w:r>
    </w:p>
    <w:p w14:paraId="301C27E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515C55">
        <w:rPr>
          <w:rtl/>
        </w:rPr>
        <w:t xml:space="preserve">חיפוש מוצרים ללא התמקדות בחנות ספציפית, לפי שם המוצר, קטגוריה או מילות מפתח. כמו כן, ניתן לסנן את התוצאות בהתאם למאפיינים </w:t>
      </w:r>
      <w:r>
        <w:rPr>
          <w:rFonts w:hint="cs"/>
          <w:rtl/>
        </w:rPr>
        <w:t>מסויימים.</w:t>
      </w:r>
    </w:p>
    <w:p w14:paraId="4334402E" w14:textId="38C3E10F" w:rsidR="001C795F" w:rsidRDefault="001C795F" w:rsidP="001C795F">
      <w:pPr>
        <w:rPr>
          <w:ins w:id="119" w:author="jamil" w:date="2021-04-17T19:12:00Z"/>
          <w:rtl/>
        </w:rPr>
      </w:pPr>
      <w:r>
        <w:rPr>
          <w:rFonts w:hint="cs"/>
          <w:rtl/>
        </w:rPr>
        <w:t>שחקנים : המערכת , המשתמש</w:t>
      </w:r>
    </w:p>
    <w:p w14:paraId="4D9DD0AB" w14:textId="64277FA8" w:rsidR="005F61F5" w:rsidRDefault="005F61F5">
      <w:pPr>
        <w:rPr>
          <w:rtl/>
        </w:rPr>
        <w:pPrChange w:id="120" w:author="jamil" w:date="2021-04-17T19:12:00Z">
          <w:pPr/>
        </w:pPrChange>
      </w:pPr>
      <w:ins w:id="121" w:author="jamil" w:date="2021-04-17T19:12:00Z">
        <w:r>
          <w:rPr>
            <w:rFonts w:hint="cs"/>
            <w:rtl/>
          </w:rPr>
          <w:t xml:space="preserve">פרמטרים : </w:t>
        </w:r>
      </w:ins>
      <w:ins w:id="122" w:author="jamil" w:date="2021-04-17T19:15:00Z">
        <w:r>
          <w:rPr>
            <w:rFonts w:hint="cs"/>
            <w:rtl/>
          </w:rPr>
          <w:t xml:space="preserve">כמה מהבאים </w:t>
        </w:r>
      </w:ins>
      <w:ins w:id="123" w:author="jamil" w:date="2021-04-17T19:14:00Z">
        <w:r>
          <w:rPr>
            <w:rFonts w:hint="cs"/>
            <w:rtl/>
          </w:rPr>
          <w:t xml:space="preserve">( שם מוצר , קטגוריה , מילות מפתח ) , </w:t>
        </w:r>
      </w:ins>
      <w:ins w:id="124" w:author="jamil" w:date="2021-04-17T19:12:00Z">
        <w:r>
          <w:rPr>
            <w:rFonts w:hint="cs"/>
            <w:rtl/>
          </w:rPr>
          <w:t xml:space="preserve">שיטת </w:t>
        </w:r>
      </w:ins>
      <w:ins w:id="125" w:author="jamil" w:date="2021-04-17T19:14:00Z">
        <w:r>
          <w:rPr>
            <w:rFonts w:hint="cs"/>
            <w:rtl/>
          </w:rPr>
          <w:t>( או שיטות ) סינון.</w:t>
        </w:r>
      </w:ins>
      <w:ins w:id="126" w:author="jamil" w:date="2021-04-17T19:13:00Z">
        <w:r>
          <w:rPr>
            <w:rFonts w:hint="cs"/>
            <w:rtl/>
          </w:rPr>
          <w:t xml:space="preserve"> </w:t>
        </w:r>
      </w:ins>
    </w:p>
    <w:p w14:paraId="468F0E6F" w14:textId="77777777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המשתמש מחובר למערכת</w:t>
      </w:r>
    </w:p>
    <w:p w14:paraId="79299D79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מקבל רשימת/תפריט על מוצרים לפי הפרמטרים שמסר למערכת .</w:t>
      </w:r>
    </w:p>
    <w:p w14:paraId="4C8B336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133FC76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במערכת יש אפשרות זמינה למשתמש לקבל תפריט/מידע מסונן על מוצרים לפי בחירת המשתמש .</w:t>
      </w:r>
    </w:p>
    <w:p w14:paraId="10D214E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2. הצרכן משתמש באופציה זו ובוחר את שיטת החיפוש שלו ( שם מוצר , מילות מפתיח וכדו.. ) ואם הוא רוצה לסנן את התוצאות לפי פלטר מסוים . </w:t>
      </w:r>
    </w:p>
    <w:p w14:paraId="6678FB98" w14:textId="075DFAE6" w:rsidR="001C795F" w:rsidRDefault="001C795F" w:rsidP="001C795F">
      <w:pPr>
        <w:rPr>
          <w:ins w:id="127" w:author="jamil" w:date="2021-04-17T20:38:00Z"/>
          <w:rtl/>
        </w:rPr>
      </w:pPr>
      <w:r>
        <w:rPr>
          <w:rFonts w:hint="cs"/>
          <w:rtl/>
        </w:rPr>
        <w:t>3. המערכת מדפיסה את התוצאות המתאימות למשתמש .</w:t>
      </w:r>
    </w:p>
    <w:p w14:paraId="29F40457" w14:textId="77777777" w:rsidR="00F7195D" w:rsidRDefault="00F7195D" w:rsidP="00F7195D">
      <w:pPr>
        <w:rPr>
          <w:ins w:id="128" w:author="jamil" w:date="2021-04-17T20:38:00Z"/>
          <w:rtl/>
        </w:rPr>
      </w:pPr>
      <w:ins w:id="129" w:author="jamil" w:date="2021-04-17T20:38:00Z">
        <w:r>
          <w:rPr>
            <w:rFonts w:hint="cs"/>
            <w:rtl/>
          </w:rPr>
          <w:t>תרחיש חילופי :</w:t>
        </w:r>
      </w:ins>
    </w:p>
    <w:p w14:paraId="3B6EEFD8" w14:textId="18B9DD5F" w:rsidR="00F7195D" w:rsidRDefault="00E0013F" w:rsidP="001C795F">
      <w:pPr>
        <w:rPr>
          <w:ins w:id="130" w:author="jamil" w:date="2021-04-17T20:55:00Z"/>
          <w:rtl/>
        </w:rPr>
      </w:pPr>
      <w:ins w:id="131" w:author="jamil" w:date="2021-04-17T20:52:00Z">
        <w:r>
          <w:rPr>
            <w:rFonts w:hint="cs"/>
            <w:rtl/>
          </w:rPr>
          <w:t xml:space="preserve">2. המשתמש לא </w:t>
        </w:r>
      </w:ins>
      <w:ins w:id="132" w:author="jamil" w:date="2021-04-17T20:55:00Z">
        <w:r>
          <w:rPr>
            <w:rFonts w:hint="cs"/>
            <w:rtl/>
          </w:rPr>
          <w:t>כתב כלום בחיפוש</w:t>
        </w:r>
      </w:ins>
    </w:p>
    <w:p w14:paraId="2D6E49EC" w14:textId="639DDB4D" w:rsidR="00E0013F" w:rsidRDefault="00E0013F" w:rsidP="001C795F">
      <w:pPr>
        <w:rPr>
          <w:rFonts w:hint="cs"/>
          <w:rtl/>
        </w:rPr>
      </w:pPr>
      <w:ins w:id="133" w:author="jamil" w:date="2021-04-17T20:55:00Z">
        <w:r>
          <w:rPr>
            <w:rFonts w:hint="cs"/>
            <w:rtl/>
          </w:rPr>
          <w:t>3. המערכת מדפיסה למשתמש את כל המוצרים שנמצאים בחנויות .</w:t>
        </w:r>
      </w:ins>
    </w:p>
    <w:p w14:paraId="4A58E4F6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4F549D0A" w14:textId="77777777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מחפש מוצר שקיים לפי שם מוצר ואז הוא מקבל את התוצאה הנכונה .</w:t>
      </w:r>
    </w:p>
    <w:p w14:paraId="7C196325" w14:textId="6F12B2F6" w:rsidR="001C795F" w:rsidDel="00C329DF" w:rsidRDefault="001C795F" w:rsidP="001C795F">
      <w:pPr>
        <w:rPr>
          <w:del w:id="134" w:author="jamil" w:date="2021-04-17T19:05:00Z"/>
          <w:rtl/>
        </w:rPr>
      </w:pPr>
      <w:del w:id="135" w:author="jamil" w:date="2021-04-17T19:05:00Z">
        <w:r w:rsidDel="00C329DF">
          <w:rPr>
            <w:rFonts w:hint="cs"/>
          </w:rPr>
          <w:lastRenderedPageBreak/>
          <w:delText>SAD</w:delText>
        </w:r>
        <w:r w:rsidDel="00C329DF">
          <w:rPr>
            <w:rFonts w:hint="cs"/>
            <w:rtl/>
          </w:rPr>
          <w:delText xml:space="preserve"> :  המערכת לא מאפשרת למשתמש לבצע יותר מסינון אחד לתוצאת החיפוש שלו .</w:delText>
        </w:r>
      </w:del>
    </w:p>
    <w:p w14:paraId="74FD6C76" w14:textId="362E4CB5" w:rsidR="001C795F" w:rsidDel="00C329DF" w:rsidRDefault="001C795F" w:rsidP="001C795F">
      <w:pPr>
        <w:rPr>
          <w:del w:id="136" w:author="jamil" w:date="2021-04-17T19:05:00Z"/>
          <w:rtl/>
        </w:rPr>
      </w:pPr>
      <w:del w:id="137" w:author="jamil" w:date="2021-04-17T19:05:00Z">
        <w:r w:rsidDel="00C329DF">
          <w:rPr>
            <w:rtl/>
          </w:rPr>
          <w:tab/>
        </w:r>
        <w:r w:rsidDel="00C329DF">
          <w:rPr>
            <w:rFonts w:hint="cs"/>
            <w:rtl/>
          </w:rPr>
          <w:delText>המערכת מדפיסה את המוצר יותר מפעם אחת .</w:delText>
        </w:r>
      </w:del>
    </w:p>
    <w:p w14:paraId="3936EBF8" w14:textId="392BC89E" w:rsidR="001C795F" w:rsidRDefault="001C795F" w:rsidP="001C795F">
      <w:pPr>
        <w:rPr>
          <w:rtl/>
        </w:rPr>
      </w:pPr>
      <w:del w:id="138" w:author="jamil" w:date="2021-04-17T19:05:00Z">
        <w:r w:rsidDel="00C329DF">
          <w:rPr>
            <w:rFonts w:hint="cs"/>
          </w:rPr>
          <w:delText>BAD</w:delText>
        </w:r>
      </w:del>
      <w:ins w:id="139" w:author="jamil" w:date="2021-04-17T19:05:00Z">
        <w:r w:rsidR="00C329DF">
          <w:rPr>
            <w:rFonts w:hint="cs"/>
          </w:rPr>
          <w:t>SAD</w:t>
        </w:r>
      </w:ins>
      <w:r>
        <w:rPr>
          <w:rFonts w:hint="cs"/>
          <w:rtl/>
        </w:rPr>
        <w:t xml:space="preserve"> : המשתמש מחפש מוצר קיים לפי מילת מפתח ולעומת זאת הוא לא מקבל את התוצאה הצפוייה .</w:t>
      </w:r>
    </w:p>
    <w:p w14:paraId="29418C3B" w14:textId="2450676C" w:rsidR="00C329DF" w:rsidRDefault="00C329DF" w:rsidP="00C329DF">
      <w:pPr>
        <w:rPr>
          <w:ins w:id="140" w:author="jamil" w:date="2021-04-17T19:05:00Z"/>
          <w:rtl/>
        </w:rPr>
      </w:pPr>
      <w:ins w:id="141" w:author="jamil" w:date="2021-04-17T19:05:00Z">
        <w:r>
          <w:rPr>
            <w:rFonts w:hint="cs"/>
          </w:rPr>
          <w:t>BAD</w:t>
        </w:r>
        <w:r>
          <w:rPr>
            <w:rFonts w:hint="cs"/>
            <w:rtl/>
          </w:rPr>
          <w:t xml:space="preserve"> :  המערכת לא מאפשרת למשתמש לבצע יותר מסינון אחד לתוצאת החיפוש שלו .</w:t>
        </w:r>
      </w:ins>
    </w:p>
    <w:p w14:paraId="52AD6A0E" w14:textId="77777777" w:rsidR="00C329DF" w:rsidRDefault="00C329DF" w:rsidP="00C329DF">
      <w:pPr>
        <w:rPr>
          <w:ins w:id="142" w:author="jamil" w:date="2021-04-17T19:05:00Z"/>
          <w:rtl/>
        </w:rPr>
      </w:pPr>
      <w:ins w:id="143" w:author="jamil" w:date="2021-04-17T19:05:00Z">
        <w:r>
          <w:rPr>
            <w:rtl/>
          </w:rPr>
          <w:tab/>
        </w:r>
        <w:r>
          <w:rPr>
            <w:rFonts w:hint="cs"/>
            <w:rtl/>
          </w:rPr>
          <w:t>המערכת מדפיסה את המוצר יותר מפעם אחת .</w:t>
        </w:r>
      </w:ins>
    </w:p>
    <w:p w14:paraId="0B0761BD" w14:textId="7916D0EA" w:rsidR="001C795F" w:rsidRDefault="00B63DFF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4864" behindDoc="0" locked="0" layoutInCell="1" allowOverlap="1" wp14:anchorId="33B69326" wp14:editId="3E9F0882">
            <wp:simplePos x="0" y="0"/>
            <wp:positionH relativeFrom="column">
              <wp:posOffset>919480</wp:posOffset>
            </wp:positionH>
            <wp:positionV relativeFrom="paragraph">
              <wp:posOffset>130175</wp:posOffset>
            </wp:positionV>
            <wp:extent cx="4300220" cy="2908300"/>
            <wp:effectExtent l="0" t="0" r="5080" b="0"/>
            <wp:wrapSquare wrapText="bothSides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2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3D3E91" w14:textId="7674C783" w:rsidR="001C795F" w:rsidRDefault="001C795F" w:rsidP="001C795F">
      <w:pPr>
        <w:rPr>
          <w:rtl/>
        </w:rPr>
      </w:pPr>
    </w:p>
    <w:p w14:paraId="09960F47" w14:textId="77777777" w:rsidR="001C795F" w:rsidRDefault="001C795F" w:rsidP="001C795F">
      <w:pPr>
        <w:rPr>
          <w:rtl/>
        </w:rPr>
      </w:pPr>
    </w:p>
    <w:p w14:paraId="5CD4DF06" w14:textId="77777777" w:rsidR="001C795F" w:rsidRDefault="001C795F" w:rsidP="001C795F">
      <w:pPr>
        <w:rPr>
          <w:rtl/>
        </w:rPr>
      </w:pPr>
    </w:p>
    <w:p w14:paraId="6D7CC6EA" w14:textId="77777777" w:rsidR="001C795F" w:rsidRDefault="001C795F" w:rsidP="001C795F">
      <w:pPr>
        <w:rPr>
          <w:rtl/>
        </w:rPr>
      </w:pPr>
    </w:p>
    <w:p w14:paraId="66E7E1C3" w14:textId="77777777" w:rsidR="001C795F" w:rsidRDefault="001C795F" w:rsidP="001C795F">
      <w:pPr>
        <w:rPr>
          <w:rtl/>
        </w:rPr>
      </w:pPr>
    </w:p>
    <w:p w14:paraId="68CCDF43" w14:textId="77777777" w:rsidR="001C795F" w:rsidRDefault="001C795F" w:rsidP="001C795F">
      <w:pPr>
        <w:rPr>
          <w:rtl/>
        </w:rPr>
      </w:pPr>
    </w:p>
    <w:p w14:paraId="169DFCFC" w14:textId="77777777" w:rsidR="001C795F" w:rsidRDefault="001C795F" w:rsidP="001C795F">
      <w:pPr>
        <w:rPr>
          <w:rtl/>
        </w:rPr>
      </w:pPr>
    </w:p>
    <w:p w14:paraId="45FF1BC0" w14:textId="77777777" w:rsidR="001C795F" w:rsidRDefault="001C795F" w:rsidP="001C795F">
      <w:pPr>
        <w:rPr>
          <w:rtl/>
        </w:rPr>
      </w:pPr>
    </w:p>
    <w:p w14:paraId="66D8642C" w14:textId="77777777" w:rsidR="001C795F" w:rsidRDefault="001C795F" w:rsidP="001C795F">
      <w:pPr>
        <w:rPr>
          <w:rtl/>
        </w:rPr>
      </w:pPr>
    </w:p>
    <w:p w14:paraId="1687DA82" w14:textId="77777777" w:rsidR="001C795F" w:rsidRDefault="001C795F" w:rsidP="001C795F">
      <w:pPr>
        <w:rPr>
          <w:rtl/>
        </w:rPr>
      </w:pPr>
    </w:p>
    <w:p w14:paraId="74D65DA1" w14:textId="77777777" w:rsidR="001C795F" w:rsidRDefault="001C795F" w:rsidP="001C795F">
      <w:pPr>
        <w:rPr>
          <w:rtl/>
        </w:rPr>
      </w:pPr>
    </w:p>
    <w:p w14:paraId="5ED2D05D" w14:textId="77777777" w:rsidR="001C795F" w:rsidRDefault="001C795F" w:rsidP="001C795F">
      <w:pPr>
        <w:rPr>
          <w:rtl/>
        </w:rPr>
      </w:pPr>
    </w:p>
    <w:p w14:paraId="589068C2" w14:textId="4686BA18" w:rsidR="001C795F" w:rsidRDefault="001C795F" w:rsidP="001C795F"/>
    <w:p w14:paraId="399E12DF" w14:textId="0046BAED" w:rsidR="001C795F" w:rsidRDefault="001C795F" w:rsidP="001C795F"/>
    <w:p w14:paraId="347DB545" w14:textId="559FE11F" w:rsidR="001C795F" w:rsidRDefault="001C795F" w:rsidP="001C795F"/>
    <w:p w14:paraId="718C4E4E" w14:textId="77777777" w:rsidR="001C795F" w:rsidRDefault="001C795F" w:rsidP="001C795F">
      <w:pPr>
        <w:rPr>
          <w:rtl/>
        </w:rPr>
      </w:pPr>
    </w:p>
    <w:p w14:paraId="370FC6AD" w14:textId="77777777" w:rsidR="001C795F" w:rsidRPr="00B63DFF" w:rsidRDefault="001C795F" w:rsidP="001C795F">
      <w:pPr>
        <w:rPr>
          <w:b/>
          <w:bCs/>
          <w:u w:val="single"/>
          <w:rtl/>
        </w:rPr>
      </w:pPr>
      <w:r w:rsidRPr="00B63DFF">
        <w:rPr>
          <w:rFonts w:hint="cs"/>
          <w:b/>
          <w:bCs/>
          <w:u w:val="single"/>
          <w:rtl/>
        </w:rPr>
        <w:t>2.7) שמירת מוצרים :</w:t>
      </w:r>
    </w:p>
    <w:p w14:paraId="73459969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8167D6">
        <w:rPr>
          <w:rtl/>
        </w:rPr>
        <w:t>שמירת מוצרים בסל הקניות של</w:t>
      </w:r>
      <w:r>
        <w:rPr>
          <w:rFonts w:hint="cs"/>
          <w:rtl/>
        </w:rPr>
        <w:t xml:space="preserve"> הצרכן </w:t>
      </w:r>
      <w:r w:rsidRPr="008167D6">
        <w:rPr>
          <w:rtl/>
        </w:rPr>
        <w:t>עבור חנות כלשהי, לצורך רכישה בשלב כלשהו במהלך הביקור הנוכחי במערכת</w:t>
      </w:r>
      <w:r>
        <w:rPr>
          <w:rFonts w:hint="cs"/>
          <w:rtl/>
        </w:rPr>
        <w:t xml:space="preserve"> .</w:t>
      </w:r>
    </w:p>
    <w:p w14:paraId="501B44AF" w14:textId="46EDBF8F" w:rsidR="001C795F" w:rsidRDefault="001C795F" w:rsidP="001C795F">
      <w:pPr>
        <w:rPr>
          <w:ins w:id="144" w:author="jamil" w:date="2021-04-17T19:15:00Z"/>
          <w:rtl/>
        </w:rPr>
      </w:pPr>
      <w:r>
        <w:rPr>
          <w:rFonts w:hint="cs"/>
          <w:rtl/>
        </w:rPr>
        <w:t>שחקנים : המערכת , המשתמש</w:t>
      </w:r>
    </w:p>
    <w:p w14:paraId="29DAB26F" w14:textId="0588C2E9" w:rsidR="005F61F5" w:rsidRDefault="005F61F5" w:rsidP="001C795F">
      <w:pPr>
        <w:rPr>
          <w:rtl/>
        </w:rPr>
      </w:pPr>
      <w:ins w:id="145" w:author="jamil" w:date="2021-04-17T19:15:00Z">
        <w:r>
          <w:rPr>
            <w:rFonts w:hint="cs"/>
            <w:rtl/>
          </w:rPr>
          <w:t>פרמטרים : חנות , שם מוצר</w:t>
        </w:r>
      </w:ins>
    </w:p>
    <w:p w14:paraId="4126CB03" w14:textId="77777777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המשתמש צריך להיות מחובר למערכת .</w:t>
      </w:r>
    </w:p>
    <w:p w14:paraId="0846F8FA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המוצר נוסף לסל המשתמש עבור החנות המתאימה .</w:t>
      </w:r>
    </w:p>
    <w:p w14:paraId="25CA3BD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5A66FA67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משתמש מחובר למערכת בוחר במוצר מסויים לאחר ביצוע חיפוש או לפי שיטה אחרת .</w:t>
      </w:r>
    </w:p>
    <w:p w14:paraId="3BA123F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המערכת מאפשרת לעובד לבחור באופציה לשמירת המוצר בסל הקניות .</w:t>
      </w:r>
    </w:p>
    <w:p w14:paraId="2FECF5A6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3. המשתמש בוחר באופציה זו</w:t>
      </w:r>
      <w:r>
        <w:t xml:space="preserve"> </w:t>
      </w:r>
      <w:r>
        <w:rPr>
          <w:rFonts w:hint="cs"/>
          <w:rtl/>
        </w:rPr>
        <w:t>.</w:t>
      </w:r>
    </w:p>
    <w:p w14:paraId="3098A90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4. המערכת מוסיפה את המוצר שנבחר לסל החנות המתאימה של המשתמש.</w:t>
      </w:r>
    </w:p>
    <w:p w14:paraId="128F07E5" w14:textId="77777777" w:rsidR="00E0013F" w:rsidRDefault="00E0013F" w:rsidP="00E0013F">
      <w:pPr>
        <w:rPr>
          <w:ins w:id="146" w:author="jamil" w:date="2021-04-17T20:56:00Z"/>
          <w:rtl/>
        </w:rPr>
      </w:pPr>
      <w:ins w:id="147" w:author="jamil" w:date="2021-04-17T20:56:00Z">
        <w:r>
          <w:rPr>
            <w:rFonts w:hint="cs"/>
            <w:rtl/>
          </w:rPr>
          <w:lastRenderedPageBreak/>
          <w:t>תרחיש חילופי :</w:t>
        </w:r>
      </w:ins>
    </w:p>
    <w:p w14:paraId="3D842BBF" w14:textId="38F1AA72" w:rsidR="00E0013F" w:rsidRDefault="00E0013F" w:rsidP="001C795F">
      <w:pPr>
        <w:rPr>
          <w:ins w:id="148" w:author="jamil" w:date="2021-04-17T20:58:00Z"/>
          <w:rtl/>
        </w:rPr>
      </w:pPr>
      <w:ins w:id="149" w:author="jamil" w:date="2021-04-17T20:57:00Z">
        <w:r>
          <w:rPr>
            <w:rFonts w:hint="cs"/>
            <w:rtl/>
          </w:rPr>
          <w:t>4. המערכת מזהה שמוצר זה מהחנות הזאת כבר נמצא בסל קניו</w:t>
        </w:r>
      </w:ins>
      <w:ins w:id="150" w:author="jamil" w:date="2021-04-17T20:58:00Z">
        <w:r>
          <w:rPr>
            <w:rFonts w:hint="cs"/>
            <w:rtl/>
          </w:rPr>
          <w:t>ת שלו.</w:t>
        </w:r>
      </w:ins>
    </w:p>
    <w:p w14:paraId="2A249F32" w14:textId="7C9DEB0A" w:rsidR="00E0013F" w:rsidRDefault="00E0013F" w:rsidP="001C795F">
      <w:pPr>
        <w:rPr>
          <w:ins w:id="151" w:author="jamil" w:date="2021-04-17T20:56:00Z"/>
          <w:rtl/>
        </w:rPr>
      </w:pPr>
      <w:ins w:id="152" w:author="jamil" w:date="2021-04-17T20:58:00Z">
        <w:r>
          <w:rPr>
            <w:rFonts w:hint="cs"/>
            <w:rtl/>
          </w:rPr>
          <w:t>5. המערכת מחזירה הודעת שגיאה מתאימה למשתמש .</w:t>
        </w:r>
      </w:ins>
    </w:p>
    <w:p w14:paraId="6B98AB68" w14:textId="39F31548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5AF4B462" w14:textId="21FD4575" w:rsidR="001C795F" w:rsidRDefault="001C795F" w:rsidP="001C795F">
      <w:pPr>
        <w:rPr>
          <w:ins w:id="153" w:author="jamil" w:date="2021-04-17T19:05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בוחר בשמירת מוצר בסל הקניות שלו והוא בהצלחה נשמר לאורך הביקור הנוכחי של הצרכן .</w:t>
      </w:r>
    </w:p>
    <w:p w14:paraId="0C5E55C0" w14:textId="6727B227" w:rsidR="00C329DF" w:rsidRDefault="00C329DF">
      <w:pPr>
        <w:rPr>
          <w:rtl/>
        </w:rPr>
        <w:pPrChange w:id="154" w:author="jamil" w:date="2021-04-17T19:05:00Z">
          <w:pPr/>
        </w:pPrChange>
      </w:pPr>
      <w:ins w:id="155" w:author="jamil" w:date="2021-04-17T19:05:00Z">
        <w:r>
          <w:rPr>
            <w:rFonts w:hint="cs"/>
          </w:rPr>
          <w:t>SAD</w:t>
        </w:r>
        <w:r>
          <w:rPr>
            <w:rFonts w:hint="cs"/>
            <w:rtl/>
          </w:rPr>
          <w:t xml:space="preserve"> : המערכת לא מאפשרת למשתמש לשמור מוצר שאזל מהמלאי מהחנות לסל הקניות .</w:t>
        </w:r>
      </w:ins>
    </w:p>
    <w:p w14:paraId="78B8FA53" w14:textId="5BA3EAEC" w:rsidR="001C795F" w:rsidRDefault="001C795F" w:rsidP="001C795F">
      <w:pPr>
        <w:rPr>
          <w:rtl/>
        </w:rPr>
      </w:pPr>
      <w:del w:id="156" w:author="jamil" w:date="2021-04-17T19:05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157" w:author="jamil" w:date="2021-04-17T19:05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המוצר אכן נוסף לסל הקניות אבל המערכת לא מאפשרת ביצוע הזמנה משם .</w:t>
      </w:r>
    </w:p>
    <w:p w14:paraId="6B68437A" w14:textId="3801393A" w:rsidR="001C795F" w:rsidDel="00C329DF" w:rsidRDefault="001C795F" w:rsidP="001C795F">
      <w:pPr>
        <w:rPr>
          <w:del w:id="158" w:author="jamil" w:date="2021-04-17T19:05:00Z"/>
          <w:rtl/>
        </w:rPr>
      </w:pPr>
      <w:del w:id="159" w:author="jamil" w:date="2021-04-17T19:05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המערכת לא מאפשרת למשתמש לשמור מוצר שאזל מהמלאי מהחנות לסל הקניות .</w:delText>
        </w:r>
      </w:del>
    </w:p>
    <w:p w14:paraId="19F18CF1" w14:textId="793DBAD8" w:rsidR="001C795F" w:rsidRDefault="00B63DFF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5888" behindDoc="0" locked="0" layoutInCell="1" allowOverlap="1" wp14:anchorId="213CF429" wp14:editId="19FD17DD">
            <wp:simplePos x="0" y="0"/>
            <wp:positionH relativeFrom="column">
              <wp:posOffset>1117600</wp:posOffset>
            </wp:positionH>
            <wp:positionV relativeFrom="paragraph">
              <wp:posOffset>97155</wp:posOffset>
            </wp:positionV>
            <wp:extent cx="4283710" cy="2992120"/>
            <wp:effectExtent l="0" t="0" r="0" b="5080"/>
            <wp:wrapSquare wrapText="bothSides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8C97F" w14:textId="485BF020" w:rsidR="001C795F" w:rsidRDefault="001C795F" w:rsidP="001C795F">
      <w:pPr>
        <w:rPr>
          <w:rtl/>
        </w:rPr>
      </w:pPr>
    </w:p>
    <w:p w14:paraId="66170612" w14:textId="23196EB5" w:rsidR="001C795F" w:rsidRDefault="001C795F" w:rsidP="001C795F">
      <w:pPr>
        <w:rPr>
          <w:rtl/>
        </w:rPr>
      </w:pPr>
    </w:p>
    <w:p w14:paraId="1C50C0D3" w14:textId="3D1211B2" w:rsidR="001C795F" w:rsidRDefault="001C795F" w:rsidP="001C795F">
      <w:pPr>
        <w:rPr>
          <w:rtl/>
        </w:rPr>
      </w:pPr>
    </w:p>
    <w:p w14:paraId="610221C9" w14:textId="77777777" w:rsidR="001C795F" w:rsidRDefault="001C795F" w:rsidP="001C795F">
      <w:pPr>
        <w:rPr>
          <w:rtl/>
        </w:rPr>
      </w:pPr>
    </w:p>
    <w:p w14:paraId="29D712A2" w14:textId="77777777" w:rsidR="001C795F" w:rsidRDefault="001C795F" w:rsidP="001C795F">
      <w:pPr>
        <w:rPr>
          <w:rtl/>
        </w:rPr>
      </w:pPr>
    </w:p>
    <w:p w14:paraId="3AF298EF" w14:textId="77777777" w:rsidR="001C795F" w:rsidRDefault="001C795F" w:rsidP="001C795F">
      <w:pPr>
        <w:rPr>
          <w:rtl/>
        </w:rPr>
      </w:pPr>
    </w:p>
    <w:p w14:paraId="07E1D8A0" w14:textId="77777777" w:rsidR="001C795F" w:rsidRDefault="001C795F" w:rsidP="001C795F">
      <w:pPr>
        <w:rPr>
          <w:rtl/>
        </w:rPr>
      </w:pPr>
    </w:p>
    <w:p w14:paraId="7E4036C1" w14:textId="77777777" w:rsidR="001C795F" w:rsidRDefault="001C795F" w:rsidP="001C795F">
      <w:pPr>
        <w:rPr>
          <w:rtl/>
        </w:rPr>
      </w:pPr>
    </w:p>
    <w:p w14:paraId="00819901" w14:textId="77777777" w:rsidR="001C795F" w:rsidRDefault="001C795F" w:rsidP="001C795F">
      <w:pPr>
        <w:rPr>
          <w:rtl/>
        </w:rPr>
      </w:pPr>
    </w:p>
    <w:p w14:paraId="06D77DD4" w14:textId="77777777" w:rsidR="001C795F" w:rsidRDefault="001C795F" w:rsidP="001C795F">
      <w:pPr>
        <w:rPr>
          <w:rtl/>
        </w:rPr>
      </w:pPr>
    </w:p>
    <w:p w14:paraId="1402E5EB" w14:textId="77777777" w:rsidR="001C795F" w:rsidRDefault="001C795F" w:rsidP="001C795F">
      <w:pPr>
        <w:rPr>
          <w:rtl/>
        </w:rPr>
      </w:pPr>
    </w:p>
    <w:p w14:paraId="4E3B1451" w14:textId="77777777" w:rsidR="001C795F" w:rsidRDefault="001C795F" w:rsidP="001C795F">
      <w:pPr>
        <w:rPr>
          <w:rtl/>
        </w:rPr>
      </w:pPr>
    </w:p>
    <w:p w14:paraId="4B874280" w14:textId="77777777" w:rsidR="001C795F" w:rsidRDefault="001C795F" w:rsidP="001C795F">
      <w:pPr>
        <w:rPr>
          <w:rtl/>
        </w:rPr>
      </w:pPr>
    </w:p>
    <w:p w14:paraId="1F0F0D35" w14:textId="003223A3" w:rsidR="001C795F" w:rsidRDefault="001C795F" w:rsidP="001C795F"/>
    <w:p w14:paraId="1E8DD286" w14:textId="41D21BE6" w:rsidR="001C795F" w:rsidRDefault="001C795F" w:rsidP="001C795F"/>
    <w:p w14:paraId="348517C7" w14:textId="77777777" w:rsidR="001C795F" w:rsidRDefault="001C795F" w:rsidP="001C795F">
      <w:pPr>
        <w:rPr>
          <w:rtl/>
        </w:rPr>
      </w:pPr>
    </w:p>
    <w:p w14:paraId="1F7A6287" w14:textId="77777777" w:rsidR="001C795F" w:rsidRPr="009B2D00" w:rsidRDefault="001C795F" w:rsidP="001C795F">
      <w:pPr>
        <w:rPr>
          <w:b/>
          <w:bCs/>
          <w:u w:val="single"/>
          <w:rtl/>
        </w:rPr>
      </w:pPr>
      <w:r w:rsidRPr="009B2D00">
        <w:rPr>
          <w:rFonts w:hint="cs"/>
          <w:b/>
          <w:bCs/>
          <w:u w:val="single"/>
          <w:rtl/>
        </w:rPr>
        <w:t>2.8) ניהול עגלת הקנייה :</w:t>
      </w:r>
    </w:p>
    <w:p w14:paraId="3522985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>קבלת מידע על עגלת קניות ועריכתה</w:t>
      </w:r>
      <w:r>
        <w:rPr>
          <w:rFonts w:hint="cs"/>
          <w:rtl/>
        </w:rPr>
        <w:t xml:space="preserve"> .</w:t>
      </w:r>
    </w:p>
    <w:p w14:paraId="0B3AACB4" w14:textId="6AAA23CF" w:rsidR="001C795F" w:rsidRDefault="001C795F" w:rsidP="001C795F">
      <w:pPr>
        <w:rPr>
          <w:ins w:id="160" w:author="jamil" w:date="2021-04-17T19:15:00Z"/>
          <w:rtl/>
        </w:rPr>
      </w:pPr>
      <w:r>
        <w:rPr>
          <w:rFonts w:hint="cs"/>
          <w:rtl/>
        </w:rPr>
        <w:t>שחקנים : המערכת , המשתמש</w:t>
      </w:r>
    </w:p>
    <w:p w14:paraId="1C2C9AC3" w14:textId="6D5551EE" w:rsidR="005F61F5" w:rsidRDefault="005F61F5" w:rsidP="001C795F">
      <w:pPr>
        <w:rPr>
          <w:rtl/>
        </w:rPr>
      </w:pPr>
      <w:ins w:id="161" w:author="jamil" w:date="2021-04-17T19:15:00Z">
        <w:r>
          <w:rPr>
            <w:rFonts w:hint="cs"/>
            <w:rtl/>
          </w:rPr>
          <w:t>פרמטרים :</w:t>
        </w:r>
      </w:ins>
      <w:ins w:id="162" w:author="jamil" w:date="2021-04-17T19:16:00Z">
        <w:r>
          <w:rPr>
            <w:rFonts w:hint="cs"/>
            <w:rtl/>
          </w:rPr>
          <w:t xml:space="preserve"> אין</w:t>
        </w:r>
      </w:ins>
    </w:p>
    <w:p w14:paraId="6500353A" w14:textId="77777777" w:rsidR="001C795F" w:rsidRDefault="001C795F" w:rsidP="001C795F">
      <w:r>
        <w:rPr>
          <w:rFonts w:hint="cs"/>
        </w:rPr>
        <w:t>pre condition</w:t>
      </w:r>
      <w:r>
        <w:rPr>
          <w:rFonts w:hint="cs"/>
          <w:rtl/>
        </w:rPr>
        <w:t xml:space="preserve"> : המשתמש מחובר למערכת</w:t>
      </w:r>
    </w:p>
    <w:p w14:paraId="5406E8FB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המשתמש מקבל מידע על עגלת הקניות ומותר לו לערוך אותה .</w:t>
      </w:r>
    </w:p>
    <w:p w14:paraId="2824C92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26452965" w14:textId="77777777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1. במערכת מוצגת האופציה לצפות בעגלת הקנייה הפרטית של הצרכן ולנהל אותה .</w:t>
      </w:r>
    </w:p>
    <w:p w14:paraId="4651CDD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המשתמש בוחר באופציה זו .</w:t>
      </w:r>
    </w:p>
    <w:p w14:paraId="4B51F217" w14:textId="514EC7AE" w:rsidR="001C795F" w:rsidRDefault="001C795F" w:rsidP="001C795F">
      <w:pPr>
        <w:rPr>
          <w:ins w:id="163" w:author="jamil" w:date="2021-04-17T20:58:00Z"/>
          <w:rtl/>
        </w:rPr>
      </w:pPr>
      <w:r>
        <w:rPr>
          <w:rFonts w:hint="cs"/>
          <w:rtl/>
        </w:rPr>
        <w:t xml:space="preserve">3. עבור המשתמש יוצג תפריט של מידע על העגלה עם כמה פייצ"רים לביצוע עריכה . </w:t>
      </w:r>
    </w:p>
    <w:p w14:paraId="3BF7706D" w14:textId="77777777" w:rsidR="00E0013F" w:rsidRDefault="00E0013F" w:rsidP="00E0013F">
      <w:pPr>
        <w:rPr>
          <w:ins w:id="164" w:author="jamil" w:date="2021-04-17T20:58:00Z"/>
          <w:rtl/>
        </w:rPr>
      </w:pPr>
      <w:ins w:id="165" w:author="jamil" w:date="2021-04-17T20:58:00Z">
        <w:r>
          <w:rPr>
            <w:rFonts w:hint="cs"/>
            <w:rtl/>
          </w:rPr>
          <w:t>תרחיש חילופי :</w:t>
        </w:r>
      </w:ins>
    </w:p>
    <w:p w14:paraId="564F5186" w14:textId="12257919" w:rsidR="00E0013F" w:rsidRDefault="00524BF9" w:rsidP="001C795F">
      <w:pPr>
        <w:rPr>
          <w:ins w:id="166" w:author="jamil" w:date="2021-04-17T21:02:00Z"/>
          <w:rtl/>
        </w:rPr>
      </w:pPr>
      <w:ins w:id="167" w:author="jamil" w:date="2021-04-17T21:01:00Z">
        <w:r>
          <w:rPr>
            <w:rFonts w:hint="cs"/>
            <w:rtl/>
          </w:rPr>
          <w:t xml:space="preserve">4. המשתמש בוחר במוצר שנמצא </w:t>
        </w:r>
      </w:ins>
      <w:ins w:id="168" w:author="jamil" w:date="2021-04-17T21:02:00Z">
        <w:r>
          <w:rPr>
            <w:rFonts w:hint="cs"/>
            <w:rtl/>
          </w:rPr>
          <w:t>בעגלת הקנייה.</w:t>
        </w:r>
      </w:ins>
    </w:p>
    <w:p w14:paraId="57199634" w14:textId="42A371E6" w:rsidR="00524BF9" w:rsidRDefault="00524BF9" w:rsidP="00524BF9">
      <w:pPr>
        <w:rPr>
          <w:ins w:id="169" w:author="jamil" w:date="2021-04-17T21:02:00Z"/>
          <w:rtl/>
        </w:rPr>
      </w:pPr>
      <w:ins w:id="170" w:author="jamil" w:date="2021-04-17T21:02:00Z">
        <w:r>
          <w:rPr>
            <w:rFonts w:hint="cs"/>
            <w:rtl/>
          </w:rPr>
          <w:t>5. המשתמש בוחר באופצייה להסיר את המוצר מהעגלה.</w:t>
        </w:r>
      </w:ins>
    </w:p>
    <w:p w14:paraId="135558C7" w14:textId="57874113" w:rsidR="00524BF9" w:rsidRDefault="00524BF9" w:rsidP="00524BF9">
      <w:pPr>
        <w:pPrChange w:id="171" w:author="jamil" w:date="2021-04-17T21:02:00Z">
          <w:pPr/>
        </w:pPrChange>
      </w:pPr>
      <w:ins w:id="172" w:author="jamil" w:date="2021-04-17T21:02:00Z">
        <w:r>
          <w:rPr>
            <w:rFonts w:hint="cs"/>
            <w:rtl/>
          </w:rPr>
          <w:t>6. המוצר נמחק מהעגלה והסכום לתשלם מתעדכן בהתאם.</w:t>
        </w:r>
      </w:ins>
    </w:p>
    <w:p w14:paraId="21C13F6A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0DAA7DEF" w14:textId="061D5997" w:rsidR="001C795F" w:rsidRDefault="001C795F" w:rsidP="001C795F">
      <w:pPr>
        <w:rPr>
          <w:ins w:id="173" w:author="jamil" w:date="2021-04-17T19:05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בוחר באופצייה זו ואז הוא בהצלחה מבצע הסרת מוצר מעגלת הקנייה שלו .</w:t>
      </w:r>
    </w:p>
    <w:p w14:paraId="2F02B35F" w14:textId="6E35AEF5" w:rsidR="00C329DF" w:rsidRDefault="00C329DF">
      <w:pPr>
        <w:rPr>
          <w:rtl/>
        </w:rPr>
        <w:pPrChange w:id="174" w:author="jamil" w:date="2021-04-17T19:05:00Z">
          <w:pPr/>
        </w:pPrChange>
      </w:pPr>
      <w:ins w:id="175" w:author="jamil" w:date="2021-04-17T19:05:00Z">
        <w:r>
          <w:rPr>
            <w:rFonts w:hint="cs"/>
          </w:rPr>
          <w:t>SAD</w:t>
        </w:r>
        <w:r>
          <w:rPr>
            <w:rFonts w:hint="cs"/>
            <w:rtl/>
          </w:rPr>
          <w:t xml:space="preserve"> : המערכת אינה מפרידה בין מוצרים זהים מחניות שונות ואז היא מדפיסה את אחד מהם בלבד , כלומר המידע שקיבל המשתמש אינו נכון .  </w:t>
        </w:r>
      </w:ins>
    </w:p>
    <w:p w14:paraId="60ADE4AE" w14:textId="6842A5F5" w:rsidR="001C795F" w:rsidRDefault="001C795F" w:rsidP="001C795F">
      <w:pPr>
        <w:rPr>
          <w:rtl/>
        </w:rPr>
      </w:pPr>
      <w:del w:id="176" w:author="jamil" w:date="2021-04-17T19:05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177" w:author="jamil" w:date="2021-04-17T19:05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העריכה שביצע המשתמש אכן מעודכנת בעגלת הקנייה אבל אינה מעודכנת בסל הקנייה המתאים .</w:t>
      </w:r>
    </w:p>
    <w:p w14:paraId="0A2AE385" w14:textId="49C0D7A3" w:rsidR="001C795F" w:rsidDel="00C329DF" w:rsidRDefault="001C795F" w:rsidP="001C795F">
      <w:pPr>
        <w:rPr>
          <w:del w:id="178" w:author="jamil" w:date="2021-04-17T19:05:00Z"/>
          <w:rtl/>
        </w:rPr>
      </w:pPr>
      <w:del w:id="179" w:author="jamil" w:date="2021-04-17T19:05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המערכת אינה מפרידה בין מוצרים זהים מחניות שונות ואז היא מדפיסה את אחד מהם בלבד , כלומר המידע שקיבל המשתמש אינו נכון .  </w:delText>
        </w:r>
      </w:del>
    </w:p>
    <w:p w14:paraId="2A6725E8" w14:textId="183FF590" w:rsidR="001C795F" w:rsidRDefault="009B2D00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6912" behindDoc="0" locked="0" layoutInCell="1" allowOverlap="1" wp14:anchorId="7B17F24A" wp14:editId="4C42F355">
            <wp:simplePos x="0" y="0"/>
            <wp:positionH relativeFrom="column">
              <wp:posOffset>682625</wp:posOffset>
            </wp:positionH>
            <wp:positionV relativeFrom="paragraph">
              <wp:posOffset>42545</wp:posOffset>
            </wp:positionV>
            <wp:extent cx="4312285" cy="2764155"/>
            <wp:effectExtent l="0" t="0" r="5715" b="4445"/>
            <wp:wrapSquare wrapText="bothSides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5FEC9" w14:textId="77777777" w:rsidR="001C795F" w:rsidRDefault="001C795F" w:rsidP="001C795F">
      <w:pPr>
        <w:rPr>
          <w:rtl/>
        </w:rPr>
      </w:pPr>
    </w:p>
    <w:p w14:paraId="16AC4621" w14:textId="77777777" w:rsidR="001C795F" w:rsidRDefault="001C795F" w:rsidP="001C795F">
      <w:pPr>
        <w:rPr>
          <w:rtl/>
        </w:rPr>
      </w:pPr>
    </w:p>
    <w:p w14:paraId="6A0B230C" w14:textId="77777777" w:rsidR="001C795F" w:rsidRDefault="001C795F" w:rsidP="001C795F">
      <w:pPr>
        <w:rPr>
          <w:rtl/>
        </w:rPr>
      </w:pPr>
    </w:p>
    <w:p w14:paraId="484C7301" w14:textId="77777777" w:rsidR="001C795F" w:rsidRDefault="001C795F" w:rsidP="001C795F">
      <w:pPr>
        <w:rPr>
          <w:rtl/>
        </w:rPr>
      </w:pPr>
    </w:p>
    <w:p w14:paraId="37E4B991" w14:textId="77777777" w:rsidR="001C795F" w:rsidRDefault="001C795F" w:rsidP="001C795F">
      <w:pPr>
        <w:rPr>
          <w:rtl/>
        </w:rPr>
      </w:pPr>
    </w:p>
    <w:p w14:paraId="5CAFBF19" w14:textId="77777777" w:rsidR="001C795F" w:rsidRDefault="001C795F" w:rsidP="001C795F">
      <w:pPr>
        <w:rPr>
          <w:rtl/>
        </w:rPr>
      </w:pPr>
    </w:p>
    <w:p w14:paraId="5D43109A" w14:textId="77777777" w:rsidR="001C795F" w:rsidRDefault="001C795F" w:rsidP="001C795F">
      <w:pPr>
        <w:rPr>
          <w:rtl/>
        </w:rPr>
      </w:pPr>
    </w:p>
    <w:p w14:paraId="70E0BAB6" w14:textId="77777777" w:rsidR="001C795F" w:rsidRDefault="001C795F" w:rsidP="001C795F">
      <w:pPr>
        <w:rPr>
          <w:rtl/>
        </w:rPr>
      </w:pPr>
    </w:p>
    <w:p w14:paraId="7867BEFE" w14:textId="77777777" w:rsidR="001C795F" w:rsidRDefault="001C795F" w:rsidP="001C795F">
      <w:pPr>
        <w:rPr>
          <w:rtl/>
        </w:rPr>
      </w:pPr>
    </w:p>
    <w:p w14:paraId="3F16FF40" w14:textId="5E1A49D6" w:rsidR="001C795F" w:rsidRDefault="009B2D00" w:rsidP="001C795F">
      <w:pPr>
        <w:rPr>
          <w:rtl/>
        </w:rPr>
      </w:pPr>
      <w:r w:rsidRPr="009B2D0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bidi="ar-SA"/>
        </w:rPr>
        <w:drawing>
          <wp:anchor distT="0" distB="0" distL="114300" distR="114300" simplePos="0" relativeHeight="251687936" behindDoc="0" locked="0" layoutInCell="1" allowOverlap="1" wp14:anchorId="6E665CCE" wp14:editId="09726CB2">
            <wp:simplePos x="0" y="0"/>
            <wp:positionH relativeFrom="column">
              <wp:posOffset>1512570</wp:posOffset>
            </wp:positionH>
            <wp:positionV relativeFrom="paragraph">
              <wp:posOffset>136949</wp:posOffset>
            </wp:positionV>
            <wp:extent cx="3347085" cy="2172970"/>
            <wp:effectExtent l="0" t="0" r="5715" b="0"/>
            <wp:wrapSquare wrapText="bothSides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B0028" w14:textId="2BBAD3F4" w:rsidR="001C795F" w:rsidRDefault="009B2D00" w:rsidP="001C795F">
      <w:pPr>
        <w:rPr>
          <w:rtl/>
        </w:rPr>
      </w:pPr>
      <w:r w:rsidRPr="009B2D0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begin"/>
      </w:r>
      <w:r w:rsidRPr="009B2D0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instrText xml:space="preserve"> INCLUDEPICTURE "https://lh6.googleusercontent.com/ZnVrzfCHmAnRT2sQJK2RTN2pkVuRMDkQgUiH8ZL96GjJzudAgqAaf2RdoajtHS9jpKRcCrqvk_ZndgiAl2phbBU3ob26FBF4-PVWsJLMdZh2wYCc1NFEcBDTkThsdniAZJGojQ4G" \* MERGEFORMATINET </w:instrText>
      </w:r>
      <w:r w:rsidRPr="009B2D0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end"/>
      </w:r>
    </w:p>
    <w:p w14:paraId="49732C88" w14:textId="08EF943A" w:rsidR="009B2D00" w:rsidRPr="009B2D00" w:rsidRDefault="009B2D00" w:rsidP="009B2D00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</w:p>
    <w:p w14:paraId="0851EA6F" w14:textId="77777777" w:rsidR="001C795F" w:rsidRDefault="001C795F" w:rsidP="001C795F">
      <w:pPr>
        <w:rPr>
          <w:rtl/>
        </w:rPr>
      </w:pPr>
    </w:p>
    <w:p w14:paraId="499B4704" w14:textId="77777777" w:rsidR="001C795F" w:rsidRDefault="001C795F" w:rsidP="001C795F">
      <w:pPr>
        <w:rPr>
          <w:rtl/>
        </w:rPr>
      </w:pPr>
    </w:p>
    <w:p w14:paraId="6500421D" w14:textId="77777777" w:rsidR="001C795F" w:rsidRDefault="001C795F" w:rsidP="001C795F">
      <w:pPr>
        <w:rPr>
          <w:rtl/>
        </w:rPr>
      </w:pPr>
    </w:p>
    <w:p w14:paraId="55F52E52" w14:textId="77777777" w:rsidR="001C795F" w:rsidRDefault="001C795F" w:rsidP="001C795F">
      <w:pPr>
        <w:rPr>
          <w:rtl/>
        </w:rPr>
      </w:pPr>
    </w:p>
    <w:p w14:paraId="39FEED2F" w14:textId="5239C124" w:rsidR="001C795F" w:rsidRDefault="001C795F" w:rsidP="001C795F">
      <w:pPr>
        <w:rPr>
          <w:rtl/>
        </w:rPr>
      </w:pPr>
    </w:p>
    <w:p w14:paraId="75FEFBBF" w14:textId="0887D59B" w:rsidR="001C795F" w:rsidRDefault="001C795F" w:rsidP="001C795F">
      <w:pPr>
        <w:rPr>
          <w:rtl/>
        </w:rPr>
      </w:pPr>
    </w:p>
    <w:p w14:paraId="03DE0569" w14:textId="36C9C819" w:rsidR="001C795F" w:rsidRPr="009B2D00" w:rsidRDefault="001C795F" w:rsidP="001C795F">
      <w:pPr>
        <w:rPr>
          <w:b/>
          <w:bCs/>
          <w:u w:val="single"/>
          <w:rtl/>
        </w:rPr>
      </w:pPr>
      <w:r w:rsidRPr="009B2D00">
        <w:rPr>
          <w:rFonts w:hint="cs"/>
          <w:b/>
          <w:bCs/>
          <w:u w:val="single"/>
          <w:rtl/>
        </w:rPr>
        <w:t xml:space="preserve">2.9) </w:t>
      </w:r>
      <w:r w:rsidRPr="009B2D00">
        <w:rPr>
          <w:b/>
          <w:bCs/>
          <w:u w:val="single"/>
          <w:rtl/>
        </w:rPr>
        <w:t>רכישת מוצרים</w:t>
      </w:r>
      <w:r w:rsidRPr="009B2D00">
        <w:rPr>
          <w:rFonts w:hint="cs"/>
          <w:b/>
          <w:bCs/>
          <w:u w:val="single"/>
          <w:rtl/>
        </w:rPr>
        <w:t xml:space="preserve"> :</w:t>
      </w:r>
    </w:p>
    <w:p w14:paraId="7735F962" w14:textId="6CAD1F42" w:rsidR="005F61F5" w:rsidRDefault="001C795F">
      <w:pPr>
        <w:rPr>
          <w:rtl/>
        </w:rPr>
        <w:pPrChange w:id="180" w:author="jamil" w:date="2021-04-17T19:16:00Z">
          <w:pPr/>
        </w:pPrChange>
      </w:pPr>
      <w:r>
        <w:rPr>
          <w:rFonts w:hint="cs"/>
          <w:rtl/>
        </w:rPr>
        <w:lastRenderedPageBreak/>
        <w:t xml:space="preserve">תיאור : </w:t>
      </w:r>
      <w:r w:rsidRPr="00DC528F">
        <w:rPr>
          <w:rtl/>
        </w:rPr>
        <w:t>רכישת מוצרים בהתאם לסוגי הרכישה ולסוגי ההנחה האפשריים לאורחים, על פי מדיניות הקניה וההנחה של חנות, ועל פי זמינותם במלאי</w:t>
      </w:r>
      <w:r w:rsidRPr="00DC528F">
        <w:t>.</w:t>
      </w:r>
    </w:p>
    <w:p w14:paraId="5AAE08AA" w14:textId="407D4463" w:rsidR="001C795F" w:rsidRDefault="001C795F" w:rsidP="00A75109">
      <w:pPr>
        <w:rPr>
          <w:rtl/>
        </w:rPr>
      </w:pPr>
      <w:r>
        <w:rPr>
          <w:rFonts w:hint="cs"/>
          <w:rtl/>
        </w:rPr>
        <w:t>שחקנים : המשתמש</w:t>
      </w:r>
      <w:r w:rsidR="00A75109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618F5585" w14:textId="5E67CB85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</w:t>
      </w:r>
      <w:r w:rsidR="00E059AB">
        <w:rPr>
          <w:rFonts w:hint="cs"/>
          <w:rtl/>
        </w:rPr>
        <w:t xml:space="preserve">סוג הרכישה וסוג ההנחה של הקנייה עונות על המדיניות . </w:t>
      </w:r>
    </w:p>
    <w:p w14:paraId="52D0C182" w14:textId="65B5F8B8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</w:t>
      </w:r>
      <w:r w:rsidR="00A75109">
        <w:rPr>
          <w:rFonts w:hint="cs"/>
          <w:rtl/>
        </w:rPr>
        <w:t>המערכת פונה למערכות חיצוניות והיא מקבלת אישור כדי להשלים את תהליך הרכישה או מקבלת הודעת דחייה והעסקה בוטלה</w:t>
      </w:r>
      <w:r w:rsidR="00E059AB">
        <w:rPr>
          <w:rFonts w:hint="cs"/>
          <w:rtl/>
        </w:rPr>
        <w:t xml:space="preserve"> ומעדכנת את המשתמש בהתאם</w:t>
      </w:r>
      <w:r w:rsidR="00A75109">
        <w:rPr>
          <w:rFonts w:hint="cs"/>
          <w:rtl/>
        </w:rPr>
        <w:t>.</w:t>
      </w:r>
    </w:p>
    <w:p w14:paraId="57B6EC91" w14:textId="478DB6F3" w:rsidR="007E164B" w:rsidRDefault="001C795F" w:rsidP="001C795F">
      <w:r>
        <w:rPr>
          <w:rFonts w:hint="cs"/>
          <w:rtl/>
        </w:rPr>
        <w:t>תהליך התרחיש :</w:t>
      </w:r>
    </w:p>
    <w:p w14:paraId="4C7E8BEC" w14:textId="4DC85DA9" w:rsidR="007E164B" w:rsidRDefault="007E164B" w:rsidP="007E164B">
      <w:pPr>
        <w:rPr>
          <w:rtl/>
        </w:rPr>
      </w:pPr>
      <w:r>
        <w:rPr>
          <w:rFonts w:cs="Arial"/>
          <w:rtl/>
        </w:rPr>
        <w:t xml:space="preserve">1. משתמש במערכת בוחר באפציית רכישה מעמוד העגלה / סל קניות של חנות מסויים </w:t>
      </w:r>
    </w:p>
    <w:p w14:paraId="2DCABB13" w14:textId="2B9AD05F" w:rsidR="007E164B" w:rsidRDefault="007E164B" w:rsidP="007E164B">
      <w:pPr>
        <w:rPr>
          <w:rtl/>
        </w:rPr>
      </w:pPr>
      <w:r>
        <w:rPr>
          <w:rFonts w:cs="Arial"/>
          <w:rtl/>
        </w:rPr>
        <w:t>2. המשתמש עוקב אחרי הוראות המערכת בהתאם למדניות הקניות שנבחרה ומזין את הפרטים הנצרכים</w:t>
      </w:r>
    </w:p>
    <w:p w14:paraId="2D9C6B2C" w14:textId="0CF757B4" w:rsidR="001C795F" w:rsidRDefault="007E164B" w:rsidP="007E164B">
      <w:pPr>
        <w:rPr>
          <w:rtl/>
        </w:rPr>
      </w:pPr>
      <w:r>
        <w:rPr>
          <w:rFonts w:cs="Arial"/>
          <w:rtl/>
        </w:rPr>
        <w:t>3. מערכת המסחר יוצרת קשר עם מערכת גביית הקספים ומחזירה לקונה אישור או דחייה לגבי ביצוע התשלום .</w:t>
      </w:r>
      <w:r w:rsidR="003368DF">
        <w:rPr>
          <w:rFonts w:hint="cs"/>
          <w:rtl/>
        </w:rPr>
        <w:t xml:space="preserve"> </w:t>
      </w:r>
    </w:p>
    <w:p w14:paraId="64C853BE" w14:textId="2A636B6E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74419B47" w14:textId="23E33D91" w:rsidR="001C795F" w:rsidRDefault="003368DF" w:rsidP="001C795F">
      <w:pPr>
        <w:rPr>
          <w:rtl/>
        </w:rPr>
      </w:pPr>
      <w:r>
        <w:rPr>
          <w:rFonts w:hint="cs"/>
          <w:rtl/>
        </w:rPr>
        <w:t>happy: המשתמש נכנס לעגלת קניות , בוחר בשיטת תשלום מתאימה ומזין את פרטיו , העסקה מתבצעת בהצלחה .</w:t>
      </w:r>
    </w:p>
    <w:p w14:paraId="7F954B27" w14:textId="2E0DB848" w:rsidR="003368DF" w:rsidRDefault="003368DF" w:rsidP="001C795F">
      <w:pPr>
        <w:rPr>
          <w:rtl/>
        </w:rPr>
      </w:pPr>
      <w:r>
        <w:rPr>
          <w:rFonts w:hint="cs"/>
          <w:rtl/>
        </w:rPr>
        <w:t xml:space="preserve">sad: </w:t>
      </w:r>
      <w:r w:rsidR="00A75109">
        <w:rPr>
          <w:rFonts w:hint="cs"/>
          <w:rtl/>
        </w:rPr>
        <w:t xml:space="preserve"> עגלת הקניות האישית ריקה , אינה מכילה מוצרים , אך המערכת מאפשרת למשתמש לבצע רכישה עבור אפס מוצרים ומבקשת ממנו להכניס פרטי תשלום בהתאמה לשיטת התשלום. </w:t>
      </w:r>
    </w:p>
    <w:p w14:paraId="272CA816" w14:textId="4ECBDB4B" w:rsidR="00E059AB" w:rsidRDefault="003368DF" w:rsidP="00E059AB">
      <w:pPr>
        <w:rPr>
          <w:rtl/>
        </w:rPr>
      </w:pPr>
      <w:r>
        <w:rPr>
          <w:rFonts w:hint="cs"/>
          <w:rtl/>
        </w:rPr>
        <w:t xml:space="preserve">bad: </w:t>
      </w:r>
      <w:r w:rsidR="00A75109">
        <w:rPr>
          <w:rFonts w:hint="cs"/>
          <w:rtl/>
        </w:rPr>
        <w:t xml:space="preserve">קרתה תקלה בין מערכת </w:t>
      </w:r>
      <w:r w:rsidR="00E059AB">
        <w:rPr>
          <w:rFonts w:hint="cs"/>
          <w:rtl/>
        </w:rPr>
        <w:t>ה</w:t>
      </w:r>
      <w:r w:rsidR="00A75109">
        <w:rPr>
          <w:rFonts w:hint="cs"/>
          <w:rtl/>
        </w:rPr>
        <w:t xml:space="preserve">מסחר לבין </w:t>
      </w:r>
      <w:r w:rsidR="00E059AB">
        <w:rPr>
          <w:rFonts w:hint="cs"/>
          <w:rtl/>
        </w:rPr>
        <w:t>ה</w:t>
      </w:r>
      <w:r w:rsidR="00A75109">
        <w:rPr>
          <w:rFonts w:hint="cs"/>
          <w:rtl/>
        </w:rPr>
        <w:t xml:space="preserve">מערכת </w:t>
      </w:r>
      <w:r w:rsidR="00E059AB">
        <w:rPr>
          <w:rFonts w:hint="cs"/>
          <w:rtl/>
        </w:rPr>
        <w:t>ה</w:t>
      </w:r>
      <w:r w:rsidR="00A75109">
        <w:rPr>
          <w:rFonts w:hint="cs"/>
          <w:rtl/>
        </w:rPr>
        <w:t xml:space="preserve">חיצונית </w:t>
      </w:r>
      <w:r w:rsidR="00E059AB">
        <w:rPr>
          <w:rFonts w:hint="cs"/>
          <w:rtl/>
        </w:rPr>
        <w:t xml:space="preserve">, הקנייה לא בוצעה בהצלחה משום שהעסקה לא הושלמה מצד חברת גביית הכספים (למשל חברת האשראי), לעומת זאת המשתמש קבל אישור על הצלחת הרכישה פשוט כי פרטי האשראי הינם נכונים. </w:t>
      </w:r>
    </w:p>
    <w:p w14:paraId="13EEEB48" w14:textId="4BEC50CF" w:rsidR="001C795F" w:rsidRDefault="00893856" w:rsidP="001C795F">
      <w:pPr>
        <w:rPr>
          <w:rtl/>
        </w:rPr>
      </w:pPr>
      <w:r w:rsidRPr="00695177">
        <w:rPr>
          <w:rFonts w:hint="cs"/>
          <w:highlight w:val="yellow"/>
          <w:rtl/>
        </w:rPr>
        <w:t>(</w:t>
      </w:r>
      <w:r w:rsidR="0092656E" w:rsidRPr="00695177">
        <w:rPr>
          <w:rFonts w:hint="cs"/>
          <w:highlight w:val="yellow"/>
          <w:rtl/>
        </w:rPr>
        <w:t xml:space="preserve">2.9.1 </w:t>
      </w:r>
      <w:r w:rsidRPr="00695177">
        <w:rPr>
          <w:rFonts w:hint="cs"/>
          <w:highlight w:val="yellow"/>
          <w:rtl/>
        </w:rPr>
        <w:t>תרחיש שימוש עבור קנייה מידית )</w:t>
      </w:r>
    </w:p>
    <w:p w14:paraId="569EBD72" w14:textId="5F6374BA" w:rsidR="00893856" w:rsidRDefault="00893856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92032" behindDoc="0" locked="0" layoutInCell="1" allowOverlap="1" wp14:anchorId="05BB893B" wp14:editId="55B6BEDE">
            <wp:simplePos x="0" y="0"/>
            <wp:positionH relativeFrom="column">
              <wp:posOffset>891540</wp:posOffset>
            </wp:positionH>
            <wp:positionV relativeFrom="paragraph">
              <wp:posOffset>147955</wp:posOffset>
            </wp:positionV>
            <wp:extent cx="4283710" cy="2601595"/>
            <wp:effectExtent l="0" t="0" r="0" b="1905"/>
            <wp:wrapSquare wrapText="bothSides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9A33D" w14:textId="48B86FBF" w:rsidR="001C795F" w:rsidRDefault="001C795F" w:rsidP="001C795F">
      <w:pPr>
        <w:rPr>
          <w:rtl/>
        </w:rPr>
      </w:pPr>
    </w:p>
    <w:p w14:paraId="5CB83A3E" w14:textId="05B25CF4" w:rsidR="001C795F" w:rsidRDefault="001C795F" w:rsidP="001C795F">
      <w:pPr>
        <w:rPr>
          <w:rtl/>
        </w:rPr>
      </w:pPr>
    </w:p>
    <w:p w14:paraId="229F499F" w14:textId="0F5A3EF5" w:rsidR="001C795F" w:rsidRDefault="001C795F" w:rsidP="001C795F">
      <w:pPr>
        <w:rPr>
          <w:rtl/>
        </w:rPr>
      </w:pPr>
    </w:p>
    <w:p w14:paraId="53D81E38" w14:textId="61A009B0" w:rsidR="001C795F" w:rsidRDefault="001C795F" w:rsidP="001C795F">
      <w:pPr>
        <w:rPr>
          <w:rtl/>
        </w:rPr>
      </w:pPr>
    </w:p>
    <w:p w14:paraId="250C32CC" w14:textId="77777777" w:rsidR="001C795F" w:rsidRDefault="001C795F" w:rsidP="001C795F">
      <w:pPr>
        <w:rPr>
          <w:rtl/>
        </w:rPr>
      </w:pPr>
    </w:p>
    <w:p w14:paraId="60057787" w14:textId="77777777" w:rsidR="001C795F" w:rsidRDefault="001C795F" w:rsidP="001C795F">
      <w:pPr>
        <w:rPr>
          <w:rtl/>
        </w:rPr>
      </w:pPr>
    </w:p>
    <w:p w14:paraId="4CC75174" w14:textId="4BF43841" w:rsidR="001C795F" w:rsidRDefault="001C795F" w:rsidP="001C795F">
      <w:pPr>
        <w:rPr>
          <w:rtl/>
        </w:rPr>
      </w:pPr>
    </w:p>
    <w:p w14:paraId="158CC00F" w14:textId="46D6F9AA" w:rsidR="001C795F" w:rsidRDefault="001C795F" w:rsidP="001C795F">
      <w:pPr>
        <w:rPr>
          <w:rtl/>
        </w:rPr>
      </w:pPr>
    </w:p>
    <w:p w14:paraId="53B0CF06" w14:textId="77777777" w:rsidR="001C795F" w:rsidRDefault="001C795F" w:rsidP="001C795F">
      <w:pPr>
        <w:rPr>
          <w:rtl/>
        </w:rPr>
      </w:pPr>
    </w:p>
    <w:p w14:paraId="4102EF46" w14:textId="1DEC15D4" w:rsidR="001C795F" w:rsidRDefault="001C795F" w:rsidP="001C795F">
      <w:pPr>
        <w:rPr>
          <w:rtl/>
        </w:rPr>
      </w:pPr>
    </w:p>
    <w:p w14:paraId="050E17FF" w14:textId="08BB4B09" w:rsidR="00893856" w:rsidRDefault="00893856" w:rsidP="001C795F">
      <w:pPr>
        <w:rPr>
          <w:rtl/>
        </w:rPr>
      </w:pPr>
    </w:p>
    <w:p w14:paraId="143A50FE" w14:textId="1C41E702" w:rsidR="00893856" w:rsidRDefault="00893856" w:rsidP="001C795F">
      <w:pPr>
        <w:rPr>
          <w:rtl/>
        </w:rPr>
      </w:pPr>
    </w:p>
    <w:p w14:paraId="2747FD30" w14:textId="77777777" w:rsidR="00893856" w:rsidRDefault="00893856" w:rsidP="001C795F">
      <w:pPr>
        <w:rPr>
          <w:rtl/>
        </w:rPr>
      </w:pPr>
    </w:p>
    <w:p w14:paraId="28A21EF5" w14:textId="7DADE8E2" w:rsidR="001C795F" w:rsidRDefault="00893856" w:rsidP="001C795F">
      <w:pPr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39984C5" wp14:editId="30C843DE">
            <wp:simplePos x="0" y="0"/>
            <wp:positionH relativeFrom="column">
              <wp:posOffset>795303</wp:posOffset>
            </wp:positionH>
            <wp:positionV relativeFrom="paragraph">
              <wp:posOffset>276225</wp:posOffset>
            </wp:positionV>
            <wp:extent cx="4165600" cy="1873885"/>
            <wp:effectExtent l="0" t="0" r="0" b="5715"/>
            <wp:wrapSquare wrapText="bothSides"/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2.9.1.1 תת תרחיש עבור בדיקת מלאי ומחיר . </w:t>
      </w:r>
    </w:p>
    <w:p w14:paraId="055E1308" w14:textId="35FEEF15" w:rsidR="00893856" w:rsidRDefault="00893856" w:rsidP="00893856">
      <w:pPr>
        <w:bidi w:val="0"/>
      </w:pPr>
    </w:p>
    <w:p w14:paraId="7953C651" w14:textId="17522A75" w:rsidR="00893856" w:rsidRDefault="00893856" w:rsidP="001C795F">
      <w:pPr>
        <w:rPr>
          <w:rtl/>
        </w:rPr>
      </w:pPr>
    </w:p>
    <w:p w14:paraId="6E8A5E44" w14:textId="0B976438" w:rsidR="001C795F" w:rsidRDefault="001C795F" w:rsidP="001C795F">
      <w:pPr>
        <w:rPr>
          <w:rtl/>
        </w:rPr>
      </w:pPr>
    </w:p>
    <w:p w14:paraId="4D4F388F" w14:textId="7EEE3741" w:rsidR="001C795F" w:rsidRDefault="001C795F" w:rsidP="001C795F">
      <w:pPr>
        <w:rPr>
          <w:rtl/>
        </w:rPr>
      </w:pPr>
    </w:p>
    <w:p w14:paraId="7339A87A" w14:textId="5E2CD5CD" w:rsidR="001C795F" w:rsidRDefault="001C795F" w:rsidP="001C795F">
      <w:pPr>
        <w:rPr>
          <w:rtl/>
        </w:rPr>
      </w:pPr>
    </w:p>
    <w:p w14:paraId="4FE6F51C" w14:textId="1AC5C496" w:rsidR="00893856" w:rsidRDefault="00893856" w:rsidP="001C795F">
      <w:pPr>
        <w:rPr>
          <w:rtl/>
        </w:rPr>
      </w:pPr>
    </w:p>
    <w:p w14:paraId="127164EC" w14:textId="46724A76" w:rsidR="00893856" w:rsidRDefault="00893856" w:rsidP="001C795F">
      <w:pPr>
        <w:rPr>
          <w:rtl/>
        </w:rPr>
      </w:pPr>
    </w:p>
    <w:p w14:paraId="6AB06883" w14:textId="7A06CBD3" w:rsidR="00893856" w:rsidRDefault="00893856" w:rsidP="001C795F">
      <w:r>
        <w:t xml:space="preserve">2.9.1.2 </w:t>
      </w:r>
      <w:r>
        <w:rPr>
          <w:rFonts w:hint="cs"/>
          <w:rtl/>
        </w:rPr>
        <w:t xml:space="preserve"> תת תרחיש עבור התשלום .</w:t>
      </w:r>
    </w:p>
    <w:p w14:paraId="13B8E27C" w14:textId="0188BD9F" w:rsidR="00695177" w:rsidRDefault="00695177" w:rsidP="001C795F">
      <w:r>
        <w:rPr>
          <w:rFonts w:hint="cs"/>
          <w:noProof/>
        </w:rPr>
        <w:drawing>
          <wp:anchor distT="0" distB="0" distL="114300" distR="114300" simplePos="0" relativeHeight="251694080" behindDoc="0" locked="0" layoutInCell="1" allowOverlap="1" wp14:anchorId="5FC2DE39" wp14:editId="107AEC9E">
            <wp:simplePos x="0" y="0"/>
            <wp:positionH relativeFrom="column">
              <wp:posOffset>795655</wp:posOffset>
            </wp:positionH>
            <wp:positionV relativeFrom="paragraph">
              <wp:posOffset>60325</wp:posOffset>
            </wp:positionV>
            <wp:extent cx="3984625" cy="2886075"/>
            <wp:effectExtent l="0" t="0" r="3175" b="0"/>
            <wp:wrapSquare wrapText="bothSides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5EF59" w14:textId="590C4DFD" w:rsidR="00893856" w:rsidRDefault="00893856" w:rsidP="001C795F">
      <w:pPr>
        <w:rPr>
          <w:rtl/>
        </w:rPr>
      </w:pPr>
    </w:p>
    <w:p w14:paraId="0495904B" w14:textId="13A4B9B6" w:rsidR="00893856" w:rsidRDefault="00893856" w:rsidP="001C795F">
      <w:pPr>
        <w:rPr>
          <w:rtl/>
        </w:rPr>
      </w:pPr>
    </w:p>
    <w:p w14:paraId="7424D74B" w14:textId="039C8BB8" w:rsidR="00893856" w:rsidRDefault="00893856" w:rsidP="001C795F">
      <w:pPr>
        <w:rPr>
          <w:rtl/>
        </w:rPr>
      </w:pPr>
    </w:p>
    <w:p w14:paraId="54A2B390" w14:textId="0855C1DB" w:rsidR="00893856" w:rsidRDefault="00893856" w:rsidP="001C795F">
      <w:pPr>
        <w:rPr>
          <w:rtl/>
        </w:rPr>
      </w:pPr>
    </w:p>
    <w:p w14:paraId="342CAF8E" w14:textId="456F3EA4" w:rsidR="00893856" w:rsidRDefault="00893856" w:rsidP="001C795F">
      <w:pPr>
        <w:rPr>
          <w:rtl/>
        </w:rPr>
      </w:pPr>
    </w:p>
    <w:p w14:paraId="08CC23A7" w14:textId="780C4E4F" w:rsidR="00893856" w:rsidRDefault="00893856" w:rsidP="001C795F">
      <w:pPr>
        <w:rPr>
          <w:rtl/>
        </w:rPr>
      </w:pPr>
    </w:p>
    <w:p w14:paraId="4A77B196" w14:textId="7760A9F8" w:rsidR="00893856" w:rsidRDefault="00893856" w:rsidP="001C795F">
      <w:pPr>
        <w:rPr>
          <w:rtl/>
        </w:rPr>
      </w:pPr>
    </w:p>
    <w:p w14:paraId="19F87C7C" w14:textId="42D24920" w:rsidR="00893856" w:rsidRDefault="00893856" w:rsidP="001C795F">
      <w:pPr>
        <w:rPr>
          <w:rtl/>
        </w:rPr>
      </w:pPr>
    </w:p>
    <w:p w14:paraId="79DE3BCB" w14:textId="41E12FF5" w:rsidR="00893856" w:rsidRDefault="00893856" w:rsidP="001C795F">
      <w:pPr>
        <w:rPr>
          <w:rtl/>
        </w:rPr>
      </w:pPr>
    </w:p>
    <w:p w14:paraId="484C28A1" w14:textId="3BCD1A01" w:rsidR="00893856" w:rsidRDefault="00893856" w:rsidP="001C795F">
      <w:pPr>
        <w:rPr>
          <w:rtl/>
        </w:rPr>
      </w:pPr>
    </w:p>
    <w:p w14:paraId="49F1E272" w14:textId="0C906BFA" w:rsidR="00893856" w:rsidRDefault="00BF5AEB" w:rsidP="001C795F">
      <w:pPr>
        <w:rPr>
          <w:rtl/>
        </w:rPr>
      </w:pPr>
      <w:r w:rsidRPr="00BF5AEB">
        <w:rPr>
          <w:highlight w:val="yellow"/>
        </w:rPr>
        <w:t xml:space="preserve">2.9.2 </w:t>
      </w:r>
      <w:r w:rsidRPr="00BF5AEB">
        <w:rPr>
          <w:rFonts w:hint="cs"/>
          <w:highlight w:val="yellow"/>
          <w:rtl/>
        </w:rPr>
        <w:t xml:space="preserve"> תרחיש שימוש עבור </w:t>
      </w:r>
      <w:r w:rsidR="002C3BAF">
        <w:rPr>
          <w:rFonts w:hint="cs"/>
          <w:highlight w:val="yellow"/>
          <w:rtl/>
        </w:rPr>
        <w:t>רכישה בהגשת הצעת קנייה</w:t>
      </w:r>
      <w:r w:rsidRPr="00BF5AEB">
        <w:rPr>
          <w:rFonts w:hint="cs"/>
          <w:highlight w:val="yellow"/>
          <w:rtl/>
        </w:rPr>
        <w:t xml:space="preserve"> .</w:t>
      </w:r>
    </w:p>
    <w:p w14:paraId="14486575" w14:textId="402F0A0B" w:rsidR="00695177" w:rsidRDefault="002C3BAF" w:rsidP="001C795F">
      <w:r>
        <w:rPr>
          <w:noProof/>
        </w:rPr>
        <w:drawing>
          <wp:anchor distT="0" distB="0" distL="114300" distR="114300" simplePos="0" relativeHeight="251695104" behindDoc="0" locked="0" layoutInCell="1" allowOverlap="1" wp14:anchorId="073F9024" wp14:editId="50C5601A">
            <wp:simplePos x="0" y="0"/>
            <wp:positionH relativeFrom="column">
              <wp:posOffset>1021644</wp:posOffset>
            </wp:positionH>
            <wp:positionV relativeFrom="paragraph">
              <wp:posOffset>8395</wp:posOffset>
            </wp:positionV>
            <wp:extent cx="3758565" cy="3031067"/>
            <wp:effectExtent l="0" t="0" r="635" b="4445"/>
            <wp:wrapSquare wrapText="bothSides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3031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37F39" w14:textId="56DAED3B" w:rsidR="00695177" w:rsidRDefault="00695177" w:rsidP="001C795F"/>
    <w:p w14:paraId="32043E42" w14:textId="4EBCCE53" w:rsidR="00695177" w:rsidRDefault="00695177" w:rsidP="001C795F"/>
    <w:p w14:paraId="7C4112F7" w14:textId="330CEA15" w:rsidR="00695177" w:rsidRDefault="00695177" w:rsidP="001C795F"/>
    <w:p w14:paraId="6E2C52A5" w14:textId="6C341662" w:rsidR="00695177" w:rsidRDefault="00695177" w:rsidP="001C795F"/>
    <w:p w14:paraId="7438A51F" w14:textId="6131C691" w:rsidR="00695177" w:rsidRPr="002C3BAF" w:rsidRDefault="00695177" w:rsidP="001C795F"/>
    <w:p w14:paraId="3905EAF2" w14:textId="33131916" w:rsidR="00695177" w:rsidRDefault="00695177" w:rsidP="001C795F"/>
    <w:p w14:paraId="7EB62C4B" w14:textId="2DCE2824" w:rsidR="00695177" w:rsidRDefault="00695177" w:rsidP="001C795F"/>
    <w:p w14:paraId="58E6C052" w14:textId="276D026D" w:rsidR="00695177" w:rsidRDefault="00695177" w:rsidP="001C795F"/>
    <w:p w14:paraId="1C02D402" w14:textId="338C2459" w:rsidR="00695177" w:rsidRDefault="00695177" w:rsidP="001C795F"/>
    <w:p w14:paraId="225B3915" w14:textId="20A9B0CC" w:rsidR="00695177" w:rsidRDefault="00695177" w:rsidP="001C795F"/>
    <w:p w14:paraId="28F0579B" w14:textId="419B0077" w:rsidR="00695177" w:rsidRDefault="00A51CE9" w:rsidP="001C795F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696128" behindDoc="0" locked="0" layoutInCell="1" allowOverlap="1" wp14:anchorId="2D03810F" wp14:editId="78ECD4BB">
            <wp:simplePos x="0" y="0"/>
            <wp:positionH relativeFrom="column">
              <wp:posOffset>1246999</wp:posOffset>
            </wp:positionH>
            <wp:positionV relativeFrom="paragraph">
              <wp:posOffset>261549</wp:posOffset>
            </wp:positionV>
            <wp:extent cx="3883488" cy="3420533"/>
            <wp:effectExtent l="0" t="0" r="3175" b="0"/>
            <wp:wrapSquare wrapText="bothSides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488" cy="3420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1CE9">
        <w:rPr>
          <w:highlight w:val="yellow"/>
        </w:rPr>
        <w:t xml:space="preserve">2.9.3 </w:t>
      </w:r>
      <w:r w:rsidRPr="00A51CE9">
        <w:rPr>
          <w:rFonts w:hint="cs"/>
          <w:highlight w:val="yellow"/>
          <w:rtl/>
        </w:rPr>
        <w:t xml:space="preserve"> תרחיש שימוש עבור קנייה פומבית .</w:t>
      </w:r>
      <w:r>
        <w:rPr>
          <w:rFonts w:hint="cs"/>
          <w:rtl/>
        </w:rPr>
        <w:t xml:space="preserve"> </w:t>
      </w:r>
    </w:p>
    <w:p w14:paraId="73E3324A" w14:textId="24033467" w:rsidR="002C3BAF" w:rsidRDefault="002C3BAF" w:rsidP="001C795F">
      <w:pPr>
        <w:rPr>
          <w:rtl/>
        </w:rPr>
      </w:pPr>
    </w:p>
    <w:p w14:paraId="0DE87658" w14:textId="5118DB1E" w:rsidR="002C3BAF" w:rsidRDefault="002C3BAF" w:rsidP="001C795F">
      <w:pPr>
        <w:rPr>
          <w:rtl/>
        </w:rPr>
      </w:pPr>
    </w:p>
    <w:p w14:paraId="62D6A1AF" w14:textId="5F05A04C" w:rsidR="002C3BAF" w:rsidRDefault="002C3BAF" w:rsidP="001C795F">
      <w:pPr>
        <w:rPr>
          <w:rtl/>
        </w:rPr>
      </w:pPr>
    </w:p>
    <w:p w14:paraId="75E368C2" w14:textId="3036E2EC" w:rsidR="002C3BAF" w:rsidRDefault="002C3BAF" w:rsidP="001C795F">
      <w:pPr>
        <w:rPr>
          <w:rtl/>
        </w:rPr>
      </w:pPr>
    </w:p>
    <w:p w14:paraId="44AC48BB" w14:textId="206F1556" w:rsidR="002C3BAF" w:rsidRDefault="002C3BAF" w:rsidP="001C795F">
      <w:pPr>
        <w:rPr>
          <w:rtl/>
        </w:rPr>
      </w:pPr>
    </w:p>
    <w:p w14:paraId="60925131" w14:textId="6841B38B" w:rsidR="002C3BAF" w:rsidRDefault="002C3BAF" w:rsidP="001C795F">
      <w:pPr>
        <w:rPr>
          <w:rtl/>
        </w:rPr>
      </w:pPr>
    </w:p>
    <w:p w14:paraId="3B91C72B" w14:textId="62929722" w:rsidR="002C3BAF" w:rsidRDefault="002C3BAF" w:rsidP="001C795F">
      <w:pPr>
        <w:rPr>
          <w:rtl/>
        </w:rPr>
      </w:pPr>
    </w:p>
    <w:p w14:paraId="2CBCDD60" w14:textId="64858689" w:rsidR="002C3BAF" w:rsidRDefault="002C3BAF" w:rsidP="001C795F">
      <w:pPr>
        <w:rPr>
          <w:rtl/>
        </w:rPr>
      </w:pPr>
    </w:p>
    <w:p w14:paraId="71872DBA" w14:textId="69F2315A" w:rsidR="002C3BAF" w:rsidRDefault="002C3BAF" w:rsidP="001C795F">
      <w:pPr>
        <w:rPr>
          <w:rtl/>
        </w:rPr>
      </w:pPr>
    </w:p>
    <w:p w14:paraId="0B5C4269" w14:textId="6D6C5B28" w:rsidR="002C3BAF" w:rsidRDefault="002C3BAF" w:rsidP="001C795F">
      <w:pPr>
        <w:rPr>
          <w:rtl/>
        </w:rPr>
      </w:pPr>
    </w:p>
    <w:p w14:paraId="70F20364" w14:textId="0F7908E5" w:rsidR="002C3BAF" w:rsidRDefault="002C3BAF" w:rsidP="001C795F">
      <w:pPr>
        <w:rPr>
          <w:rtl/>
        </w:rPr>
      </w:pPr>
    </w:p>
    <w:p w14:paraId="3156EC85" w14:textId="6EBC6E0D" w:rsidR="002C3BAF" w:rsidRDefault="002C3BAF" w:rsidP="001C795F">
      <w:pPr>
        <w:rPr>
          <w:rtl/>
        </w:rPr>
      </w:pPr>
    </w:p>
    <w:p w14:paraId="4DD6CA5B" w14:textId="77777777" w:rsidR="002C3BAF" w:rsidRDefault="002C3BAF" w:rsidP="001C795F"/>
    <w:p w14:paraId="4BC82802" w14:textId="58B3B396" w:rsidR="00695177" w:rsidRDefault="00695177" w:rsidP="001C795F"/>
    <w:p w14:paraId="00FD59B0" w14:textId="12666066" w:rsidR="00695177" w:rsidRDefault="00695177" w:rsidP="001C795F"/>
    <w:p w14:paraId="7C8CEA04" w14:textId="44FA934D" w:rsidR="00695177" w:rsidRDefault="00695177" w:rsidP="001C795F"/>
    <w:p w14:paraId="5BF1CC29" w14:textId="66321CE8" w:rsidR="00695177" w:rsidRDefault="00695177" w:rsidP="001C795F"/>
    <w:p w14:paraId="2B8BCC38" w14:textId="2D265550" w:rsidR="00695177" w:rsidRDefault="00695177" w:rsidP="001C795F"/>
    <w:p w14:paraId="32A3B727" w14:textId="4DB62BE2" w:rsidR="00695177" w:rsidRDefault="00695177" w:rsidP="001C795F"/>
    <w:p w14:paraId="60BE5956" w14:textId="01762917" w:rsidR="00695177" w:rsidRDefault="00695177" w:rsidP="001C795F"/>
    <w:p w14:paraId="2D12F999" w14:textId="4BFE3CCC" w:rsidR="00695177" w:rsidRDefault="00695177" w:rsidP="001C795F"/>
    <w:p w14:paraId="736F37C2" w14:textId="0CBB0750" w:rsidR="00695177" w:rsidRDefault="00695177" w:rsidP="001C795F"/>
    <w:p w14:paraId="7E144906" w14:textId="6B425786" w:rsidR="00695177" w:rsidRDefault="00695177" w:rsidP="001C795F"/>
    <w:p w14:paraId="6B24A2B1" w14:textId="7782599B" w:rsidR="00695177" w:rsidRDefault="00695177" w:rsidP="001C795F"/>
    <w:p w14:paraId="5EB49282" w14:textId="5065612A" w:rsidR="00695177" w:rsidRDefault="00695177" w:rsidP="001C795F"/>
    <w:p w14:paraId="5C4D5D3A" w14:textId="77777777" w:rsidR="00695177" w:rsidRDefault="00695177" w:rsidP="001C795F">
      <w:pPr>
        <w:rPr>
          <w:rtl/>
        </w:rPr>
      </w:pPr>
    </w:p>
    <w:p w14:paraId="285FC6D6" w14:textId="7D5BD289" w:rsidR="00893856" w:rsidRDefault="00893856" w:rsidP="001C795F">
      <w:pPr>
        <w:rPr>
          <w:rtl/>
        </w:rPr>
      </w:pPr>
    </w:p>
    <w:p w14:paraId="46A8C6F5" w14:textId="77777777" w:rsidR="00893856" w:rsidRDefault="00893856" w:rsidP="001C795F"/>
    <w:p w14:paraId="722AFAA4" w14:textId="726DA4A7" w:rsidR="001C795F" w:rsidRDefault="001C795F" w:rsidP="001C795F">
      <w:pPr>
        <w:rPr>
          <w:rtl/>
        </w:rPr>
      </w:pPr>
    </w:p>
    <w:p w14:paraId="7352892F" w14:textId="77777777" w:rsidR="00A51CE9" w:rsidRDefault="00A51CE9" w:rsidP="001C795F"/>
    <w:p w14:paraId="291B7181" w14:textId="494561A7" w:rsidR="001C795F" w:rsidRDefault="001C795F" w:rsidP="001C795F">
      <w:pPr>
        <w:rPr>
          <w:rtl/>
        </w:rPr>
      </w:pPr>
    </w:p>
    <w:p w14:paraId="7AA91FF0" w14:textId="1713D6D4" w:rsidR="001C795F" w:rsidRDefault="001C795F" w:rsidP="001C795F">
      <w:pPr>
        <w:rPr>
          <w:rtl/>
        </w:rPr>
      </w:pPr>
      <w:r>
        <w:rPr>
          <w:rFonts w:hint="cs"/>
          <w:rtl/>
        </w:rPr>
        <w:lastRenderedPageBreak/>
        <w:t>קונה מנוי</w:t>
      </w:r>
    </w:p>
    <w:p w14:paraId="453B41CF" w14:textId="58EF758D" w:rsidR="001C795F" w:rsidRPr="009B2D00" w:rsidRDefault="001C795F" w:rsidP="001C795F">
      <w:pPr>
        <w:rPr>
          <w:b/>
          <w:bCs/>
          <w:u w:val="single"/>
          <w:rtl/>
        </w:rPr>
      </w:pPr>
      <w:r w:rsidRPr="009B2D00">
        <w:rPr>
          <w:rFonts w:hint="cs"/>
          <w:b/>
          <w:bCs/>
          <w:u w:val="single"/>
          <w:rtl/>
        </w:rPr>
        <w:t xml:space="preserve">3.1) </w:t>
      </w:r>
      <w:r w:rsidRPr="009B2D00">
        <w:rPr>
          <w:b/>
          <w:bCs/>
          <w:u w:val="single"/>
          <w:rtl/>
        </w:rPr>
        <w:t>ביטול זיהוי</w:t>
      </w:r>
      <w:r w:rsidRPr="009B2D00">
        <w:rPr>
          <w:rFonts w:hint="cs"/>
          <w:b/>
          <w:bCs/>
          <w:u w:val="single"/>
          <w:rtl/>
        </w:rPr>
        <w:t xml:space="preserve"> :</w:t>
      </w:r>
    </w:p>
    <w:p w14:paraId="0D58735A" w14:textId="2B15FC1E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 xml:space="preserve">ביטול </w:t>
      </w:r>
      <w:r w:rsidRPr="00DC528F">
        <w:t xml:space="preserve"> </w:t>
      </w:r>
      <w:r>
        <w:rPr>
          <w:rFonts w:hint="cs"/>
          <w:rtl/>
        </w:rPr>
        <w:t xml:space="preserve">זיהוי </w:t>
      </w:r>
      <w:r w:rsidRPr="00DC528F">
        <w:rPr>
          <w:rtl/>
        </w:rPr>
        <w:t>במערכת</w:t>
      </w:r>
      <w:r>
        <w:rPr>
          <w:rFonts w:hint="cs"/>
          <w:rtl/>
        </w:rPr>
        <w:t xml:space="preserve"> </w:t>
      </w:r>
      <w:r w:rsidRPr="00DC528F">
        <w:rPr>
          <w:rtl/>
        </w:rPr>
        <w:t>. לאחר ביטול הזיהוי הקונה עובר למעמד אורח</w:t>
      </w:r>
      <w:r w:rsidRPr="00DC528F">
        <w:t>.</w:t>
      </w:r>
    </w:p>
    <w:p w14:paraId="154DEC4F" w14:textId="6B40EEE7" w:rsidR="001C795F" w:rsidRDefault="001C795F" w:rsidP="001C795F">
      <w:pPr>
        <w:rPr>
          <w:ins w:id="181" w:author="jamil" w:date="2021-04-17T19:16:00Z"/>
          <w:rtl/>
        </w:rPr>
      </w:pPr>
      <w:r>
        <w:rPr>
          <w:rFonts w:hint="cs"/>
          <w:rtl/>
        </w:rPr>
        <w:t>שחקנים : המערכת , משתמש מנוי</w:t>
      </w:r>
    </w:p>
    <w:p w14:paraId="351A15C5" w14:textId="12C3D559" w:rsidR="005F61F5" w:rsidRDefault="005F61F5" w:rsidP="001C795F">
      <w:pPr>
        <w:rPr>
          <w:rtl/>
        </w:rPr>
      </w:pPr>
      <w:ins w:id="182" w:author="jamil" w:date="2021-04-17T19:16:00Z">
        <w:r>
          <w:rPr>
            <w:rFonts w:hint="cs"/>
            <w:rtl/>
          </w:rPr>
          <w:t>פרמטרים : אין</w:t>
        </w:r>
      </w:ins>
    </w:p>
    <w:p w14:paraId="696F5768" w14:textId="2EBCDD9C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המערכת מזהה את המשתמש כ " מנוי " .</w:t>
      </w:r>
    </w:p>
    <w:p w14:paraId="6F792046" w14:textId="1289E79D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המערכת מזהה את המשתמש כ " אורח " , ומקבל סל קניות חדש ריק ( זמני ) .</w:t>
      </w:r>
    </w:p>
    <w:p w14:paraId="14D80210" w14:textId="224D1205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3DD3D131" w14:textId="1BEF5379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1. המערכת מאפשרת למשתמש מנוי לבצע פעולת </w:t>
      </w:r>
      <w:r>
        <w:t>logout</w:t>
      </w:r>
      <w:r>
        <w:rPr>
          <w:rFonts w:hint="cs"/>
          <w:rtl/>
        </w:rPr>
        <w:t xml:space="preserve"> .</w:t>
      </w:r>
    </w:p>
    <w:p w14:paraId="020D132E" w14:textId="461EF5DC" w:rsidR="001C795F" w:rsidRDefault="001C795F" w:rsidP="001C795F">
      <w:pPr>
        <w:rPr>
          <w:rtl/>
        </w:rPr>
      </w:pPr>
      <w:r>
        <w:rPr>
          <w:rFonts w:hint="cs"/>
          <w:rtl/>
        </w:rPr>
        <w:t>2. משתמש מנוי בוחר באפשרות זו .</w:t>
      </w:r>
    </w:p>
    <w:p w14:paraId="4AA57F09" w14:textId="7AD84BD8" w:rsidR="001C795F" w:rsidRDefault="001C795F" w:rsidP="001C795F">
      <w:pPr>
        <w:rPr>
          <w:ins w:id="183" w:author="jamil" w:date="2021-04-17T21:03:00Z"/>
          <w:rtl/>
        </w:rPr>
      </w:pPr>
      <w:r>
        <w:rPr>
          <w:rFonts w:hint="cs"/>
          <w:rtl/>
        </w:rPr>
        <w:t>3. המערכת מתייחסת לחיבור המשתמש כצרכן אורח , ומשנה את התפריטים הפרטיים בהתאם .</w:t>
      </w:r>
    </w:p>
    <w:p w14:paraId="4AFEECE3" w14:textId="77777777" w:rsidR="00524BF9" w:rsidRDefault="00524BF9" w:rsidP="00524BF9">
      <w:pPr>
        <w:rPr>
          <w:ins w:id="184" w:author="jamil" w:date="2021-04-17T21:03:00Z"/>
          <w:rtl/>
        </w:rPr>
      </w:pPr>
      <w:ins w:id="185" w:author="jamil" w:date="2021-04-17T21:03:00Z">
        <w:r>
          <w:rPr>
            <w:rFonts w:hint="cs"/>
            <w:rtl/>
          </w:rPr>
          <w:t>תרחיש חילופי :</w:t>
        </w:r>
      </w:ins>
    </w:p>
    <w:p w14:paraId="56E2846B" w14:textId="4CE7BFCE" w:rsidR="00524BF9" w:rsidRDefault="00524BF9" w:rsidP="001C795F">
      <w:pPr>
        <w:rPr>
          <w:rtl/>
        </w:rPr>
      </w:pPr>
      <w:ins w:id="186" w:author="jamil" w:date="2021-04-17T21:05:00Z">
        <w:r>
          <w:rPr>
            <w:rFonts w:hint="cs"/>
            <w:rtl/>
          </w:rPr>
          <w:t>- אין</w:t>
        </w:r>
      </w:ins>
    </w:p>
    <w:p w14:paraId="4A07665F" w14:textId="353D3075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18EF1CC9" w14:textId="48FF6A34" w:rsidR="001C795F" w:rsidRDefault="001C795F" w:rsidP="001C795F">
      <w:pPr>
        <w:rPr>
          <w:ins w:id="187" w:author="jamil" w:date="2021-04-17T19:06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משתמש מנוי מבצע ביטול זיהוי בהצלחה .</w:t>
      </w:r>
    </w:p>
    <w:p w14:paraId="099A21A3" w14:textId="7045E421" w:rsidR="00C329DF" w:rsidRDefault="00C329DF">
      <w:pPr>
        <w:rPr>
          <w:rtl/>
        </w:rPr>
        <w:pPrChange w:id="188" w:author="jamil" w:date="2021-04-17T19:06:00Z">
          <w:pPr/>
        </w:pPrChange>
      </w:pPr>
      <w:ins w:id="189" w:author="jamil" w:date="2021-04-17T19:06:00Z">
        <w:r>
          <w:rPr>
            <w:rFonts w:hint="cs"/>
          </w:rPr>
          <w:t>SAD</w:t>
        </w:r>
        <w:r>
          <w:rPr>
            <w:rFonts w:hint="cs"/>
            <w:rtl/>
          </w:rPr>
          <w:t xml:space="preserve"> : לעומת שהמשתמש המנוי בחר באופציית </w:t>
        </w:r>
        <w:r>
          <w:t>logout</w:t>
        </w:r>
        <w:r>
          <w:rPr>
            <w:rFonts w:hint="cs"/>
            <w:rtl/>
          </w:rPr>
          <w:t xml:space="preserve"> עדיין המערכת מתייחצת למשתמש כצרכן מנוי .</w:t>
        </w:r>
      </w:ins>
    </w:p>
    <w:p w14:paraId="28300F6E" w14:textId="227720FA" w:rsidR="001C795F" w:rsidRDefault="001C795F" w:rsidP="001C795F">
      <w:pPr>
        <w:rPr>
          <w:rtl/>
        </w:rPr>
      </w:pPr>
      <w:del w:id="190" w:author="jamil" w:date="2021-04-17T19:06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191" w:author="jamil" w:date="2021-04-17T19:06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 xml:space="preserve">: המערכת מבצעת </w:t>
      </w:r>
      <w:r>
        <w:t>logout</w:t>
      </w:r>
      <w:r>
        <w:rPr>
          <w:rFonts w:hint="cs"/>
          <w:rtl/>
        </w:rPr>
        <w:t xml:space="preserve"> למשתמש אבל עגלת הקניות של משתמש אורח הנוכחי הינה עגלת הקניות הפרטית של המשתמש מנוי שביצע ביטול זיהוי .</w:t>
      </w:r>
    </w:p>
    <w:p w14:paraId="56CCC294" w14:textId="0A390848" w:rsidR="001C795F" w:rsidDel="00C329DF" w:rsidRDefault="001C795F" w:rsidP="001C795F">
      <w:pPr>
        <w:rPr>
          <w:del w:id="192" w:author="jamil" w:date="2021-04-17T19:06:00Z"/>
          <w:rtl/>
        </w:rPr>
      </w:pPr>
      <w:del w:id="193" w:author="jamil" w:date="2021-04-17T19:06:00Z">
        <w:r w:rsidDel="00C329DF">
          <w:rPr>
            <w:rFonts w:hint="cs"/>
          </w:rPr>
          <w:delText>BAD</w:delText>
        </w:r>
        <w:r w:rsidDel="00C329DF">
          <w:rPr>
            <w:rFonts w:hint="cs"/>
            <w:rtl/>
          </w:rPr>
          <w:delText xml:space="preserve"> : לעומת שהמשתמש המנוי בחר באופציית </w:delText>
        </w:r>
        <w:r w:rsidDel="00C329DF">
          <w:delText>logout</w:delText>
        </w:r>
        <w:r w:rsidDel="00C329DF">
          <w:rPr>
            <w:rFonts w:hint="cs"/>
            <w:rtl/>
          </w:rPr>
          <w:delText xml:space="preserve"> עדיין המערכת מת</w:delText>
        </w:r>
        <w:r w:rsidR="000463AE" w:rsidDel="00C329DF">
          <w:rPr>
            <w:rFonts w:hint="cs"/>
            <w:rtl/>
          </w:rPr>
          <w:delText>י</w:delText>
        </w:r>
        <w:r w:rsidDel="00C329DF">
          <w:rPr>
            <w:rFonts w:hint="cs"/>
            <w:rtl/>
          </w:rPr>
          <w:delText>יחצת למשתמש כצרכן מנוי .</w:delText>
        </w:r>
      </w:del>
    </w:p>
    <w:p w14:paraId="08519CE2" w14:textId="2F75B694" w:rsidR="001C795F" w:rsidRDefault="009B2D00" w:rsidP="001C795F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688960" behindDoc="0" locked="0" layoutInCell="1" allowOverlap="1" wp14:anchorId="1E0DE60A" wp14:editId="6A5A54ED">
            <wp:simplePos x="0" y="0"/>
            <wp:positionH relativeFrom="column">
              <wp:posOffset>1168400</wp:posOffset>
            </wp:positionH>
            <wp:positionV relativeFrom="paragraph">
              <wp:posOffset>238125</wp:posOffset>
            </wp:positionV>
            <wp:extent cx="3493770" cy="3482340"/>
            <wp:effectExtent l="0" t="0" r="0" b="0"/>
            <wp:wrapSquare wrapText="bothSides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C39E8" w14:textId="1DBE23A2" w:rsidR="001C795F" w:rsidRDefault="001C795F" w:rsidP="001C795F">
      <w:pPr>
        <w:rPr>
          <w:rtl/>
        </w:rPr>
      </w:pPr>
    </w:p>
    <w:p w14:paraId="10464EC7" w14:textId="77777777" w:rsidR="001C795F" w:rsidRDefault="001C795F" w:rsidP="001C795F">
      <w:pPr>
        <w:rPr>
          <w:rtl/>
        </w:rPr>
      </w:pPr>
    </w:p>
    <w:p w14:paraId="7448E56E" w14:textId="77777777" w:rsidR="001C795F" w:rsidRDefault="001C795F" w:rsidP="001C795F">
      <w:pPr>
        <w:rPr>
          <w:rtl/>
        </w:rPr>
      </w:pPr>
    </w:p>
    <w:p w14:paraId="2B96B58F" w14:textId="77777777" w:rsidR="001C795F" w:rsidRDefault="001C795F" w:rsidP="001C795F">
      <w:pPr>
        <w:rPr>
          <w:rtl/>
        </w:rPr>
      </w:pPr>
    </w:p>
    <w:p w14:paraId="4FBFE785" w14:textId="77777777" w:rsidR="001C795F" w:rsidRDefault="001C795F" w:rsidP="001C795F">
      <w:pPr>
        <w:rPr>
          <w:rtl/>
        </w:rPr>
      </w:pPr>
    </w:p>
    <w:p w14:paraId="1021B87B" w14:textId="77777777" w:rsidR="001C795F" w:rsidRDefault="001C795F" w:rsidP="001C795F">
      <w:pPr>
        <w:rPr>
          <w:rtl/>
        </w:rPr>
      </w:pPr>
    </w:p>
    <w:p w14:paraId="78AEEE05" w14:textId="77777777" w:rsidR="001C795F" w:rsidRDefault="001C795F" w:rsidP="001C795F">
      <w:pPr>
        <w:rPr>
          <w:rtl/>
        </w:rPr>
      </w:pPr>
    </w:p>
    <w:p w14:paraId="69EE1D84" w14:textId="77777777" w:rsidR="001C795F" w:rsidRDefault="001C795F" w:rsidP="001C795F">
      <w:pPr>
        <w:rPr>
          <w:rtl/>
        </w:rPr>
      </w:pPr>
    </w:p>
    <w:p w14:paraId="6EEF39C6" w14:textId="77777777" w:rsidR="001C795F" w:rsidRDefault="001C795F" w:rsidP="001C795F">
      <w:pPr>
        <w:rPr>
          <w:rtl/>
        </w:rPr>
      </w:pPr>
    </w:p>
    <w:p w14:paraId="6A88658D" w14:textId="77777777" w:rsidR="001C795F" w:rsidRDefault="001C795F" w:rsidP="001C795F">
      <w:pPr>
        <w:rPr>
          <w:rtl/>
        </w:rPr>
      </w:pPr>
    </w:p>
    <w:p w14:paraId="0DACBF8C" w14:textId="77777777" w:rsidR="001C795F" w:rsidRDefault="001C795F" w:rsidP="001C795F">
      <w:pPr>
        <w:rPr>
          <w:rtl/>
        </w:rPr>
      </w:pPr>
    </w:p>
    <w:p w14:paraId="77416E5A" w14:textId="5C6D4C87" w:rsidR="00B031AC" w:rsidRDefault="00B031AC" w:rsidP="001C795F">
      <w:pPr>
        <w:rPr>
          <w:rtl/>
        </w:rPr>
      </w:pPr>
    </w:p>
    <w:p w14:paraId="681DB29A" w14:textId="77777777" w:rsidR="000463AE" w:rsidRDefault="000463AE" w:rsidP="001C795F">
      <w:pPr>
        <w:rPr>
          <w:rtl/>
        </w:rPr>
      </w:pPr>
    </w:p>
    <w:p w14:paraId="6BAA8CA1" w14:textId="77777777" w:rsidR="001C795F" w:rsidRPr="000463AE" w:rsidRDefault="001C795F" w:rsidP="001C795F">
      <w:pPr>
        <w:rPr>
          <w:b/>
          <w:bCs/>
          <w:u w:val="single"/>
          <w:rtl/>
        </w:rPr>
      </w:pPr>
      <w:r w:rsidRPr="000463AE">
        <w:rPr>
          <w:rFonts w:hint="cs"/>
          <w:b/>
          <w:bCs/>
          <w:u w:val="single"/>
          <w:rtl/>
        </w:rPr>
        <w:lastRenderedPageBreak/>
        <w:t xml:space="preserve">3.2) </w:t>
      </w:r>
      <w:r w:rsidRPr="000463AE">
        <w:rPr>
          <w:b/>
          <w:bCs/>
          <w:u w:val="single"/>
          <w:rtl/>
        </w:rPr>
        <w:t>פתיחת חנות</w:t>
      </w:r>
      <w:r w:rsidRPr="000463AE">
        <w:rPr>
          <w:rFonts w:hint="cs"/>
          <w:b/>
          <w:bCs/>
          <w:u w:val="single"/>
          <w:rtl/>
        </w:rPr>
        <w:t xml:space="preserve"> :</w:t>
      </w:r>
    </w:p>
    <w:p w14:paraId="08E1F3B4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 w:rsidRPr="00DC528F">
        <w:rPr>
          <w:rtl/>
        </w:rPr>
        <w:t xml:space="preserve">מנוי של המערכת יכול לפתוח חנות ולהיות למייסד </w:t>
      </w:r>
      <w:r>
        <w:rPr>
          <w:rFonts w:hint="cs"/>
          <w:rtl/>
        </w:rPr>
        <w:t xml:space="preserve">החנות ( בעל החנות הראשון ) , </w:t>
      </w:r>
      <w:r w:rsidRPr="00DC528F">
        <w:rPr>
          <w:rtl/>
        </w:rPr>
        <w:t>בנוסף להיותו קונה מנוי</w:t>
      </w:r>
      <w:r w:rsidRPr="00DC528F">
        <w:t>.</w:t>
      </w:r>
    </w:p>
    <w:p w14:paraId="5F4EF391" w14:textId="7DDC608A" w:rsidR="001C795F" w:rsidRDefault="001C795F" w:rsidP="001C795F">
      <w:pPr>
        <w:rPr>
          <w:ins w:id="194" w:author="jamil" w:date="2021-04-17T19:17:00Z"/>
          <w:rtl/>
        </w:rPr>
      </w:pPr>
      <w:r>
        <w:rPr>
          <w:rFonts w:hint="cs"/>
          <w:rtl/>
        </w:rPr>
        <w:t>שחקנים : המערכת , משתמש מנוי</w:t>
      </w:r>
    </w:p>
    <w:p w14:paraId="0A708A98" w14:textId="5A60F669" w:rsidR="005F61F5" w:rsidRDefault="005F61F5" w:rsidP="001C795F">
      <w:pPr>
        <w:rPr>
          <w:rtl/>
        </w:rPr>
      </w:pPr>
      <w:ins w:id="195" w:author="jamil" w:date="2021-04-17T19:17:00Z">
        <w:r>
          <w:rPr>
            <w:rFonts w:hint="cs"/>
            <w:rtl/>
          </w:rPr>
          <w:t>פרמטרים : שם חנות</w:t>
        </w:r>
      </w:ins>
    </w:p>
    <w:p w14:paraId="72E2DDD6" w14:textId="77777777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 המשתמש מחובר למערכת כ " צרכן מנוי "</w:t>
      </w:r>
    </w:p>
    <w:p w14:paraId="0465449F" w14:textId="77777777" w:rsidR="001C795F" w:rsidRDefault="001C795F" w:rsidP="001C795F">
      <w:pPr>
        <w:rPr>
          <w:rtl/>
        </w:rPr>
      </w:pPr>
      <w:r>
        <w:rPr>
          <w:rFonts w:hint="cs"/>
        </w:rPr>
        <w:t>post condition</w:t>
      </w:r>
      <w:r>
        <w:rPr>
          <w:rFonts w:hint="cs"/>
          <w:rtl/>
        </w:rPr>
        <w:t xml:space="preserve"> : המערכת פותחת חנות חדשה והמשתמש הופך להיות בעל החנות הזאת .</w:t>
      </w:r>
    </w:p>
    <w:p w14:paraId="3C062E33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54273B55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1. המערכת מספקת למשתמש מנוי לפתוח חנות חדשה .</w:t>
      </w:r>
    </w:p>
    <w:p w14:paraId="001C1FCC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משתמש מנוי פותח חנות חדשה על פי הוראות המערכת.</w:t>
      </w:r>
    </w:p>
    <w:p w14:paraId="51FC8882" w14:textId="71B60DBC" w:rsidR="001C795F" w:rsidRDefault="001C795F" w:rsidP="001C795F">
      <w:pPr>
        <w:rPr>
          <w:ins w:id="196" w:author="jamil" w:date="2021-04-17T21:05:00Z"/>
          <w:rtl/>
        </w:rPr>
      </w:pPr>
      <w:r>
        <w:rPr>
          <w:rFonts w:hint="cs"/>
          <w:rtl/>
        </w:rPr>
        <w:t>3. המערכת מודיעה על הצלחת פתיחת החנות , והמייסד של החנות הוא המשתמש המנוי .</w:t>
      </w:r>
    </w:p>
    <w:p w14:paraId="7829110A" w14:textId="77777777" w:rsidR="00524BF9" w:rsidRDefault="00524BF9" w:rsidP="00524BF9">
      <w:pPr>
        <w:rPr>
          <w:ins w:id="197" w:author="jamil" w:date="2021-04-17T21:05:00Z"/>
          <w:rtl/>
        </w:rPr>
      </w:pPr>
      <w:ins w:id="198" w:author="jamil" w:date="2021-04-17T21:05:00Z">
        <w:r>
          <w:rPr>
            <w:rFonts w:hint="cs"/>
            <w:rtl/>
          </w:rPr>
          <w:t>תרחיש חילופי :</w:t>
        </w:r>
      </w:ins>
    </w:p>
    <w:p w14:paraId="7039E592" w14:textId="2579E07D" w:rsidR="00524BF9" w:rsidRDefault="00524BF9" w:rsidP="001C795F">
      <w:pPr>
        <w:rPr>
          <w:ins w:id="199" w:author="jamil" w:date="2021-04-17T21:06:00Z"/>
          <w:rtl/>
        </w:rPr>
      </w:pPr>
      <w:ins w:id="200" w:author="jamil" w:date="2021-04-17T21:05:00Z">
        <w:r>
          <w:rPr>
            <w:rFonts w:hint="cs"/>
            <w:rtl/>
          </w:rPr>
          <w:t>3. המערכת מוצאת שכבר קיימת חנות עם השם ש</w:t>
        </w:r>
      </w:ins>
      <w:ins w:id="201" w:author="jamil" w:date="2021-04-17T21:06:00Z">
        <w:r>
          <w:rPr>
            <w:rFonts w:hint="cs"/>
            <w:rtl/>
          </w:rPr>
          <w:t>הזין המשתמש.</w:t>
        </w:r>
      </w:ins>
    </w:p>
    <w:p w14:paraId="4FA5CF43" w14:textId="263D976E" w:rsidR="00524BF9" w:rsidRDefault="00524BF9" w:rsidP="001C795F">
      <w:pPr>
        <w:rPr>
          <w:rtl/>
        </w:rPr>
      </w:pPr>
      <w:ins w:id="202" w:author="jamil" w:date="2021-04-17T21:06:00Z">
        <w:r>
          <w:rPr>
            <w:rFonts w:hint="cs"/>
            <w:rtl/>
          </w:rPr>
          <w:t>4. פתיחת החנות תבוטל והמערכת מחזירה למשתמש הודעת שגיאה מתאימה.</w:t>
        </w:r>
      </w:ins>
    </w:p>
    <w:p w14:paraId="600DD44B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0D962D25" w14:textId="77777777" w:rsidR="001C795F" w:rsidRDefault="001C795F" w:rsidP="001C795F">
      <w:pPr>
        <w:rPr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המשתמש פותח חנות חדשה בהצלחה והופך להיות</w:t>
      </w:r>
      <w:r w:rsidRPr="00DC528F">
        <w:rPr>
          <w:rtl/>
        </w:rPr>
        <w:t xml:space="preserve"> מייסד </w:t>
      </w:r>
      <w:r>
        <w:rPr>
          <w:rFonts w:hint="cs"/>
          <w:rtl/>
        </w:rPr>
        <w:t>החנות .</w:t>
      </w:r>
    </w:p>
    <w:p w14:paraId="554EAD7F" w14:textId="3E8F7019" w:rsidR="001C795F" w:rsidDel="00C329DF" w:rsidRDefault="001C795F" w:rsidP="001C795F">
      <w:pPr>
        <w:rPr>
          <w:del w:id="203" w:author="jamil" w:date="2021-04-17T19:06:00Z"/>
          <w:rtl/>
        </w:rPr>
      </w:pPr>
      <w:del w:id="204" w:author="jamil" w:date="2021-04-17T19:06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: החנות נפתחה בהצלחה אבל היא לא מופיעה לשאר הצרכנים כדי לקנות ממנה .</w:delText>
        </w:r>
      </w:del>
    </w:p>
    <w:p w14:paraId="4662BECC" w14:textId="7F078087" w:rsidR="001C795F" w:rsidRDefault="001C795F" w:rsidP="001C795F">
      <w:pPr>
        <w:rPr>
          <w:ins w:id="205" w:author="jamil" w:date="2021-04-17T19:06:00Z"/>
          <w:rtl/>
        </w:rPr>
      </w:pPr>
      <w:del w:id="206" w:author="jamil" w:date="2021-04-17T19:06:00Z">
        <w:r w:rsidDel="00C329DF">
          <w:rPr>
            <w:rFonts w:hint="cs"/>
          </w:rPr>
          <w:delText>BAD</w:delText>
        </w:r>
      </w:del>
      <w:ins w:id="207" w:author="jamil" w:date="2021-04-17T19:06:00Z">
        <w:r w:rsidR="00C329DF">
          <w:rPr>
            <w:rFonts w:hint="cs"/>
          </w:rPr>
          <w:t>SA</w:t>
        </w:r>
      </w:ins>
      <w:ins w:id="208" w:author="jamil" w:date="2021-04-17T19:07:00Z">
        <w:r w:rsidR="00C329DF">
          <w:rPr>
            <w:rFonts w:hint="cs"/>
          </w:rPr>
          <w:t>D</w:t>
        </w:r>
      </w:ins>
      <w:r>
        <w:rPr>
          <w:rFonts w:hint="cs"/>
          <w:rtl/>
        </w:rPr>
        <w:t xml:space="preserve"> : החנות נפתחה בהצלחה אבל המשתמש המנוי אינו המייסד שלה .</w:t>
      </w:r>
    </w:p>
    <w:p w14:paraId="6A0A629B" w14:textId="4B9B36E1" w:rsidR="00C329DF" w:rsidRDefault="00C329DF" w:rsidP="00C329DF">
      <w:pPr>
        <w:rPr>
          <w:ins w:id="209" w:author="jamil" w:date="2021-04-17T19:06:00Z"/>
          <w:rtl/>
        </w:rPr>
      </w:pPr>
      <w:ins w:id="210" w:author="jamil" w:date="2021-04-17T19:06:00Z">
        <w:r>
          <w:rPr>
            <w:rFonts w:hint="cs"/>
          </w:rPr>
          <w:t>BAD</w:t>
        </w:r>
        <w:r>
          <w:rPr>
            <w:rFonts w:hint="cs"/>
            <w:rtl/>
          </w:rPr>
          <w:t xml:space="preserve"> : החנות נפתחה בהצלחה אבל היא לא מופיעה לשאר הצרכנים כדי לקנות ממנה .</w:t>
        </w:r>
      </w:ins>
    </w:p>
    <w:p w14:paraId="7B0AD7EC" w14:textId="77777777" w:rsidR="00C329DF" w:rsidRDefault="00C329DF" w:rsidP="001C795F">
      <w:pPr>
        <w:rPr>
          <w:rtl/>
        </w:rPr>
      </w:pPr>
    </w:p>
    <w:p w14:paraId="553E73E5" w14:textId="24E5D2A1" w:rsidR="001C795F" w:rsidRDefault="00DA22A0" w:rsidP="001C795F">
      <w:pPr>
        <w:rPr>
          <w:rtl/>
        </w:rPr>
      </w:pPr>
      <w:r w:rsidRPr="00DA22A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bidi="ar-SA"/>
        </w:rPr>
        <w:drawing>
          <wp:anchor distT="0" distB="0" distL="114300" distR="114300" simplePos="0" relativeHeight="251691008" behindDoc="0" locked="0" layoutInCell="1" allowOverlap="1" wp14:anchorId="67DA4BC1" wp14:editId="4120D525">
            <wp:simplePos x="0" y="0"/>
            <wp:positionH relativeFrom="column">
              <wp:posOffset>2223770</wp:posOffset>
            </wp:positionH>
            <wp:positionV relativeFrom="paragraph">
              <wp:posOffset>93980</wp:posOffset>
            </wp:positionV>
            <wp:extent cx="1937385" cy="2392680"/>
            <wp:effectExtent l="0" t="0" r="5715" b="0"/>
            <wp:wrapSquare wrapText="bothSides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E37D0" w14:textId="3BA43083" w:rsidR="00DA22A0" w:rsidRPr="00DA22A0" w:rsidRDefault="00DA22A0" w:rsidP="00DA22A0">
      <w:pPr>
        <w:bidi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bidi="ar-SA"/>
        </w:rPr>
      </w:pPr>
      <w:r w:rsidRPr="00DA22A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begin"/>
      </w:r>
      <w:r w:rsidRPr="00DA22A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instrText xml:space="preserve"> INCLUDEPICTURE "https://lh3.googleusercontent.com/Ayea7qF14-LhQnEDo9n6oEnNtXqoHeE4nyj8KGaX7sFVROy-CIAl07thJIwRf3hh-OW-LEsRq3ca8aWxbBufYS3MFFvyZMvHQzi3U5Xocdi_pULuCdyB2fim9aon5qKKPJl1lRAr" \* MERGEFORMATINET </w:instrText>
      </w:r>
      <w:r w:rsidRPr="00DA22A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bidi="ar-SA"/>
        </w:rPr>
        <w:fldChar w:fldCharType="end"/>
      </w:r>
    </w:p>
    <w:p w14:paraId="57F10596" w14:textId="543A049F" w:rsidR="001C795F" w:rsidRPr="00DA22A0" w:rsidRDefault="001C795F" w:rsidP="001C795F">
      <w:pPr>
        <w:rPr>
          <w:rtl/>
        </w:rPr>
      </w:pPr>
    </w:p>
    <w:p w14:paraId="54702CD3" w14:textId="77777777" w:rsidR="001C795F" w:rsidRDefault="001C795F" w:rsidP="001C795F">
      <w:pPr>
        <w:rPr>
          <w:rtl/>
        </w:rPr>
      </w:pPr>
    </w:p>
    <w:p w14:paraId="6E74729E" w14:textId="77777777" w:rsidR="001C795F" w:rsidRDefault="001C795F" w:rsidP="001C795F">
      <w:pPr>
        <w:rPr>
          <w:rtl/>
        </w:rPr>
      </w:pPr>
    </w:p>
    <w:p w14:paraId="045DFAAF" w14:textId="77777777" w:rsidR="001C795F" w:rsidRDefault="001C795F" w:rsidP="001C795F">
      <w:pPr>
        <w:rPr>
          <w:rtl/>
        </w:rPr>
      </w:pPr>
    </w:p>
    <w:p w14:paraId="2466B29D" w14:textId="77777777" w:rsidR="001C795F" w:rsidRDefault="001C795F" w:rsidP="001C795F">
      <w:pPr>
        <w:rPr>
          <w:rtl/>
        </w:rPr>
      </w:pPr>
    </w:p>
    <w:p w14:paraId="12DEFCDE" w14:textId="77777777" w:rsidR="001C795F" w:rsidRDefault="001C795F" w:rsidP="001C795F">
      <w:pPr>
        <w:rPr>
          <w:rtl/>
        </w:rPr>
      </w:pPr>
    </w:p>
    <w:p w14:paraId="0F977D3C" w14:textId="77777777" w:rsidR="001C795F" w:rsidRDefault="001C795F" w:rsidP="001C795F">
      <w:pPr>
        <w:rPr>
          <w:rtl/>
        </w:rPr>
      </w:pPr>
    </w:p>
    <w:p w14:paraId="41AC1D32" w14:textId="77777777" w:rsidR="001C795F" w:rsidRDefault="001C795F" w:rsidP="001C795F">
      <w:pPr>
        <w:rPr>
          <w:rtl/>
        </w:rPr>
      </w:pPr>
    </w:p>
    <w:p w14:paraId="02E8DC10" w14:textId="77777777" w:rsidR="001C795F" w:rsidRDefault="001C795F" w:rsidP="001C795F">
      <w:pPr>
        <w:rPr>
          <w:rtl/>
        </w:rPr>
      </w:pPr>
    </w:p>
    <w:p w14:paraId="3A4EFD92" w14:textId="77777777" w:rsidR="001C795F" w:rsidRDefault="001C795F" w:rsidP="001C795F">
      <w:pPr>
        <w:rPr>
          <w:rtl/>
        </w:rPr>
      </w:pPr>
    </w:p>
    <w:p w14:paraId="0362A6E2" w14:textId="77777777" w:rsidR="001C795F" w:rsidRDefault="001C795F" w:rsidP="001C795F">
      <w:pPr>
        <w:rPr>
          <w:rtl/>
        </w:rPr>
      </w:pPr>
    </w:p>
    <w:p w14:paraId="7AA8D23D" w14:textId="77777777" w:rsidR="001C795F" w:rsidRDefault="001C795F" w:rsidP="001C795F">
      <w:pPr>
        <w:rPr>
          <w:rtl/>
        </w:rPr>
      </w:pPr>
    </w:p>
    <w:p w14:paraId="39965975" w14:textId="77777777" w:rsidR="001C795F" w:rsidRDefault="001C795F" w:rsidP="001C795F">
      <w:pPr>
        <w:rPr>
          <w:rtl/>
        </w:rPr>
      </w:pPr>
    </w:p>
    <w:p w14:paraId="57F2BB8A" w14:textId="77777777" w:rsidR="001C795F" w:rsidRDefault="001C795F" w:rsidP="001C795F">
      <w:pPr>
        <w:rPr>
          <w:rtl/>
        </w:rPr>
      </w:pPr>
    </w:p>
    <w:p w14:paraId="16117567" w14:textId="24335826" w:rsidR="001C795F" w:rsidRDefault="001C795F" w:rsidP="001C795F"/>
    <w:p w14:paraId="60C9818B" w14:textId="2D7BA63C" w:rsidR="00B031AC" w:rsidRDefault="00B031AC" w:rsidP="001C795F"/>
    <w:p w14:paraId="7BA5257C" w14:textId="77777777" w:rsidR="00B031AC" w:rsidRDefault="00B031AC" w:rsidP="001C795F"/>
    <w:p w14:paraId="36D1A2D8" w14:textId="77777777" w:rsidR="001C795F" w:rsidRPr="000463AE" w:rsidRDefault="001C795F" w:rsidP="001C795F">
      <w:pPr>
        <w:rPr>
          <w:b/>
          <w:bCs/>
          <w:u w:val="single"/>
          <w:rtl/>
        </w:rPr>
      </w:pPr>
      <w:r w:rsidRPr="000463AE">
        <w:rPr>
          <w:rFonts w:hint="cs"/>
          <w:b/>
          <w:bCs/>
          <w:u w:val="single"/>
          <w:rtl/>
        </w:rPr>
        <w:t xml:space="preserve">3.7) </w:t>
      </w:r>
      <w:r w:rsidRPr="000463AE">
        <w:rPr>
          <w:b/>
          <w:bCs/>
          <w:u w:val="single"/>
          <w:rtl/>
        </w:rPr>
        <w:t>מידע על היסטוריית רכישות</w:t>
      </w:r>
      <w:r w:rsidRPr="000463AE">
        <w:rPr>
          <w:rFonts w:hint="cs"/>
          <w:b/>
          <w:bCs/>
          <w:u w:val="single"/>
          <w:rtl/>
        </w:rPr>
        <w:t xml:space="preserve"> :</w:t>
      </w:r>
    </w:p>
    <w:p w14:paraId="23611BAD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 xml:space="preserve">תיאור : </w:t>
      </w:r>
      <w:r>
        <w:rPr>
          <w:rtl/>
        </w:rPr>
        <w:t>קבלת מידע על היסטוריית רכישות אישית</w:t>
      </w:r>
      <w:r>
        <w:rPr>
          <w:rFonts w:hint="cs"/>
          <w:rtl/>
        </w:rPr>
        <w:t xml:space="preserve"> .</w:t>
      </w:r>
    </w:p>
    <w:p w14:paraId="5F6F8234" w14:textId="54DA0FDB" w:rsidR="001C795F" w:rsidRDefault="001C795F" w:rsidP="001C795F">
      <w:pPr>
        <w:rPr>
          <w:ins w:id="211" w:author="jamil" w:date="2021-04-17T19:17:00Z"/>
          <w:rtl/>
        </w:rPr>
      </w:pPr>
      <w:r>
        <w:rPr>
          <w:rFonts w:hint="cs"/>
          <w:rtl/>
        </w:rPr>
        <w:t>שחקנים : המערכת , משתמש מנוי</w:t>
      </w:r>
    </w:p>
    <w:p w14:paraId="4C9F2C1C" w14:textId="705CDF3A" w:rsidR="005F61F5" w:rsidRDefault="005F61F5" w:rsidP="001C795F">
      <w:pPr>
        <w:rPr>
          <w:rtl/>
        </w:rPr>
      </w:pPr>
      <w:ins w:id="212" w:author="jamil" w:date="2021-04-17T19:17:00Z">
        <w:r>
          <w:rPr>
            <w:rFonts w:hint="cs"/>
            <w:rtl/>
          </w:rPr>
          <w:t>פרמטרים : אין</w:t>
        </w:r>
      </w:ins>
    </w:p>
    <w:p w14:paraId="53E2F43C" w14:textId="77777777" w:rsidR="001C795F" w:rsidRDefault="001C795F" w:rsidP="001C795F">
      <w:pPr>
        <w:rPr>
          <w:rtl/>
        </w:rPr>
      </w:pPr>
      <w:r>
        <w:rPr>
          <w:rFonts w:hint="cs"/>
        </w:rPr>
        <w:t>pre condition</w:t>
      </w:r>
      <w:r>
        <w:rPr>
          <w:rFonts w:hint="cs"/>
          <w:rtl/>
        </w:rPr>
        <w:t xml:space="preserve"> : המשתמש מזוהה במערכת כקונה מנוי .</w:t>
      </w:r>
    </w:p>
    <w:p w14:paraId="44C0787D" w14:textId="77777777" w:rsidR="001C795F" w:rsidRDefault="001C795F" w:rsidP="001C795F">
      <w:r>
        <w:rPr>
          <w:rFonts w:hint="cs"/>
        </w:rPr>
        <w:t>post condition</w:t>
      </w:r>
      <w:r>
        <w:rPr>
          <w:rFonts w:hint="cs"/>
          <w:rtl/>
        </w:rPr>
        <w:t xml:space="preserve"> : מוצג תפריט מידע על היסטוריית רכישות של המשתמש .</w:t>
      </w:r>
    </w:p>
    <w:p w14:paraId="26DB3352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תהליך התרחיש :</w:t>
      </w:r>
    </w:p>
    <w:p w14:paraId="424C9772" w14:textId="77777777" w:rsidR="001C795F" w:rsidRDefault="001C795F" w:rsidP="001C795F">
      <w:r>
        <w:rPr>
          <w:rFonts w:hint="cs"/>
          <w:rtl/>
        </w:rPr>
        <w:t>1. המערכת מאפשרת למשתמש מנוי לצפות בהסטוריית רכישות שלו  .</w:t>
      </w:r>
    </w:p>
    <w:p w14:paraId="0F5AD545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2. משתמש מנוי בוחר באופציה זו .</w:t>
      </w:r>
    </w:p>
    <w:p w14:paraId="2AB47E47" w14:textId="23E72437" w:rsidR="001C795F" w:rsidRDefault="001C795F" w:rsidP="001C795F">
      <w:pPr>
        <w:rPr>
          <w:ins w:id="213" w:author="jamil" w:date="2021-04-17T21:07:00Z"/>
          <w:rtl/>
        </w:rPr>
      </w:pPr>
      <w:r>
        <w:rPr>
          <w:rFonts w:hint="cs"/>
          <w:rtl/>
        </w:rPr>
        <w:t>3. המערכת מציגה למשתמש את היסטוריית הרכישות שלו .</w:t>
      </w:r>
    </w:p>
    <w:p w14:paraId="75650FDE" w14:textId="0E2493B4" w:rsidR="00524BF9" w:rsidRDefault="00524BF9" w:rsidP="00524BF9">
      <w:pPr>
        <w:rPr>
          <w:ins w:id="214" w:author="jamil" w:date="2021-04-17T21:07:00Z"/>
          <w:rtl/>
        </w:rPr>
      </w:pPr>
      <w:ins w:id="215" w:author="jamil" w:date="2021-04-17T21:07:00Z">
        <w:r>
          <w:rPr>
            <w:rFonts w:hint="cs"/>
            <w:rtl/>
          </w:rPr>
          <w:t>תרחיש חילופי :</w:t>
        </w:r>
      </w:ins>
    </w:p>
    <w:p w14:paraId="2C4320AE" w14:textId="6AA17221" w:rsidR="00524BF9" w:rsidRDefault="00524BF9" w:rsidP="00524BF9">
      <w:pPr>
        <w:rPr>
          <w:rtl/>
        </w:rPr>
        <w:pPrChange w:id="216" w:author="jamil" w:date="2021-04-17T21:07:00Z">
          <w:pPr/>
        </w:pPrChange>
      </w:pPr>
      <w:ins w:id="217" w:author="jamil" w:date="2021-04-17T21:09:00Z">
        <w:r>
          <w:rPr>
            <w:rFonts w:hint="cs"/>
            <w:rtl/>
          </w:rPr>
          <w:t>- אין</w:t>
        </w:r>
      </w:ins>
    </w:p>
    <w:p w14:paraId="695D24D6" w14:textId="77777777" w:rsidR="001C795F" w:rsidRDefault="001C795F" w:rsidP="001C795F">
      <w:pPr>
        <w:rPr>
          <w:rtl/>
        </w:rPr>
      </w:pPr>
      <w:r>
        <w:rPr>
          <w:rFonts w:hint="cs"/>
          <w:rtl/>
        </w:rPr>
        <w:t>בדיקות קבלה :</w:t>
      </w:r>
    </w:p>
    <w:p w14:paraId="355B04AD" w14:textId="437F9EE1" w:rsidR="001C795F" w:rsidRDefault="001C795F" w:rsidP="001C795F">
      <w:pPr>
        <w:rPr>
          <w:ins w:id="218" w:author="jamil" w:date="2021-04-17T19:07:00Z"/>
          <w:rtl/>
        </w:rPr>
      </w:pPr>
      <w:r>
        <w:rPr>
          <w:rFonts w:hint="cs"/>
        </w:rPr>
        <w:t>HAPPY</w:t>
      </w:r>
      <w:r>
        <w:rPr>
          <w:rFonts w:hint="cs"/>
          <w:rtl/>
        </w:rPr>
        <w:t xml:space="preserve"> : האופצייה הזו במערכת זמינה עבור משתמשי מנוי בלבד , וכשמשתמש מנוי בוחר בה הוא מקבל מידע נכון על היסטוריית הרכישות האישית שלו .</w:t>
      </w:r>
    </w:p>
    <w:p w14:paraId="11FEFA47" w14:textId="3B77AB8B" w:rsidR="00C329DF" w:rsidRDefault="00C329DF">
      <w:pPr>
        <w:rPr>
          <w:rtl/>
        </w:rPr>
        <w:pPrChange w:id="219" w:author="jamil" w:date="2021-04-17T19:07:00Z">
          <w:pPr/>
        </w:pPrChange>
      </w:pPr>
      <w:ins w:id="220" w:author="jamil" w:date="2021-04-17T19:07:00Z">
        <w:r>
          <w:rPr>
            <w:rFonts w:hint="cs"/>
          </w:rPr>
          <w:t>SAD</w:t>
        </w:r>
        <w:r>
          <w:rPr>
            <w:rFonts w:hint="cs"/>
            <w:rtl/>
          </w:rPr>
          <w:t xml:space="preserve"> :</w:t>
        </w:r>
        <w:r w:rsidRPr="008560C0">
          <w:rPr>
            <w:rFonts w:hint="cs"/>
            <w:rtl/>
          </w:rPr>
          <w:t xml:space="preserve"> </w:t>
        </w:r>
        <w:r>
          <w:rPr>
            <w:rFonts w:hint="cs"/>
            <w:rtl/>
          </w:rPr>
          <w:t>במידה והצרכן קנה בעבר מוצר שנמחק מהמערכת או קנה מחנות שנסגרה הרכישה לא תופע ברשימה.</w:t>
        </w:r>
      </w:ins>
    </w:p>
    <w:p w14:paraId="7FCF4001" w14:textId="1A02A529" w:rsidR="001C795F" w:rsidRDefault="001C795F" w:rsidP="001C795F">
      <w:pPr>
        <w:rPr>
          <w:rtl/>
        </w:rPr>
      </w:pPr>
      <w:del w:id="221" w:author="jamil" w:date="2021-04-17T19:07:00Z">
        <w:r w:rsidDel="00C329DF">
          <w:rPr>
            <w:rFonts w:hint="cs"/>
          </w:rPr>
          <w:delText>SAD</w:delText>
        </w:r>
        <w:r w:rsidDel="00C329DF">
          <w:rPr>
            <w:rFonts w:hint="cs"/>
            <w:rtl/>
          </w:rPr>
          <w:delText xml:space="preserve"> </w:delText>
        </w:r>
      </w:del>
      <w:ins w:id="222" w:author="jamil" w:date="2021-04-17T19:07:00Z">
        <w:r w:rsidR="00C329DF">
          <w:rPr>
            <w:rFonts w:hint="cs"/>
          </w:rPr>
          <w:t>BAD</w:t>
        </w:r>
        <w:r w:rsidR="00C329DF">
          <w:rPr>
            <w:rFonts w:hint="cs"/>
            <w:rtl/>
          </w:rPr>
          <w:t xml:space="preserve"> </w:t>
        </w:r>
      </w:ins>
      <w:r>
        <w:rPr>
          <w:rFonts w:hint="cs"/>
          <w:rtl/>
        </w:rPr>
        <w:t>: המערכת מציגה את היסטוריית הרכישות הנכונה אבל הקניות אינן ממוינות לפי זמן רכישה .</w:t>
      </w:r>
    </w:p>
    <w:p w14:paraId="4CD75A6D" w14:textId="207BABEE" w:rsidR="001C795F" w:rsidDel="00C329DF" w:rsidRDefault="001C795F" w:rsidP="001C795F">
      <w:pPr>
        <w:rPr>
          <w:del w:id="223" w:author="jamil" w:date="2021-04-17T19:07:00Z"/>
          <w:rtl/>
        </w:rPr>
      </w:pPr>
      <w:del w:id="224" w:author="jamil" w:date="2021-04-17T19:07:00Z">
        <w:r w:rsidDel="00C329DF">
          <w:rPr>
            <w:rFonts w:hint="cs"/>
          </w:rPr>
          <w:lastRenderedPageBreak/>
          <w:delText>BAD</w:delText>
        </w:r>
        <w:r w:rsidDel="00C329DF">
          <w:rPr>
            <w:rFonts w:hint="cs"/>
            <w:rtl/>
          </w:rPr>
          <w:delText xml:space="preserve"> :</w:delText>
        </w:r>
        <w:r w:rsidRPr="008560C0" w:rsidDel="00C329DF">
          <w:rPr>
            <w:rFonts w:hint="cs"/>
            <w:rtl/>
          </w:rPr>
          <w:delText xml:space="preserve"> </w:delText>
        </w:r>
        <w:r w:rsidDel="00C329DF">
          <w:rPr>
            <w:rFonts w:hint="cs"/>
            <w:rtl/>
          </w:rPr>
          <w:delText>במידה והצרכן קנה בעבר מוצר שנמחק מהמערכת או קנה מחנות שנסגרה הרכישה לא תופע ברשימה .</w:delText>
        </w:r>
      </w:del>
    </w:p>
    <w:p w14:paraId="7CB4EF5F" w14:textId="7976206B" w:rsidR="001C795F" w:rsidRDefault="003C7BE4" w:rsidP="001C795F">
      <w:pPr>
        <w:rPr>
          <w:rtl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64ABEBA" wp14:editId="4EC78E72">
            <wp:simplePos x="0" y="0"/>
            <wp:positionH relativeFrom="column">
              <wp:posOffset>1074138</wp:posOffset>
            </wp:positionH>
            <wp:positionV relativeFrom="paragraph">
              <wp:posOffset>247227</wp:posOffset>
            </wp:positionV>
            <wp:extent cx="4478655" cy="3572510"/>
            <wp:effectExtent l="0" t="0" r="4445" b="0"/>
            <wp:wrapSquare wrapText="bothSides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FFF4E" w14:textId="279F935D" w:rsidR="001C795F" w:rsidRDefault="001C795F" w:rsidP="001C795F"/>
    <w:p w14:paraId="36B07379" w14:textId="79AD938C" w:rsidR="001C795F" w:rsidRPr="001C795F" w:rsidRDefault="001C795F" w:rsidP="7219525F">
      <w:pPr>
        <w:rPr>
          <w:sz w:val="32"/>
          <w:szCs w:val="32"/>
          <w:u w:val="single"/>
        </w:rPr>
      </w:pPr>
    </w:p>
    <w:p w14:paraId="10EC201D" w14:textId="0D435D6A" w:rsidR="001C795F" w:rsidRDefault="001C795F" w:rsidP="7219525F">
      <w:pPr>
        <w:rPr>
          <w:sz w:val="32"/>
          <w:szCs w:val="32"/>
          <w:u w:val="single"/>
        </w:rPr>
      </w:pPr>
    </w:p>
    <w:p w14:paraId="7498C5EF" w14:textId="77777777" w:rsidR="001C795F" w:rsidRDefault="001C795F" w:rsidP="7219525F">
      <w:pPr>
        <w:rPr>
          <w:sz w:val="32"/>
          <w:szCs w:val="32"/>
          <w:u w:val="single"/>
        </w:rPr>
      </w:pPr>
    </w:p>
    <w:p w14:paraId="071767A0" w14:textId="77777777" w:rsidR="001C795F" w:rsidRDefault="001C795F" w:rsidP="7219525F">
      <w:pPr>
        <w:rPr>
          <w:sz w:val="32"/>
          <w:szCs w:val="32"/>
          <w:u w:val="single"/>
        </w:rPr>
      </w:pPr>
    </w:p>
    <w:p w14:paraId="1D5B5D6B" w14:textId="77777777" w:rsidR="001C795F" w:rsidRDefault="001C795F" w:rsidP="7219525F">
      <w:pPr>
        <w:rPr>
          <w:sz w:val="32"/>
          <w:szCs w:val="32"/>
          <w:u w:val="single"/>
        </w:rPr>
      </w:pPr>
    </w:p>
    <w:p w14:paraId="1D390919" w14:textId="77777777" w:rsidR="001C795F" w:rsidRDefault="001C795F" w:rsidP="7219525F">
      <w:pPr>
        <w:rPr>
          <w:sz w:val="32"/>
          <w:szCs w:val="32"/>
          <w:u w:val="single"/>
        </w:rPr>
      </w:pPr>
    </w:p>
    <w:p w14:paraId="29E9E748" w14:textId="77777777" w:rsidR="001C795F" w:rsidRDefault="001C795F" w:rsidP="7219525F">
      <w:pPr>
        <w:rPr>
          <w:sz w:val="32"/>
          <w:szCs w:val="32"/>
          <w:u w:val="single"/>
        </w:rPr>
      </w:pPr>
    </w:p>
    <w:p w14:paraId="6263E9E4" w14:textId="77777777" w:rsidR="001C795F" w:rsidRDefault="001C795F" w:rsidP="7219525F">
      <w:pPr>
        <w:rPr>
          <w:sz w:val="32"/>
          <w:szCs w:val="32"/>
          <w:u w:val="single"/>
        </w:rPr>
      </w:pPr>
    </w:p>
    <w:p w14:paraId="5160AA3F" w14:textId="77777777" w:rsidR="001C795F" w:rsidRDefault="001C795F" w:rsidP="7219525F">
      <w:pPr>
        <w:rPr>
          <w:sz w:val="32"/>
          <w:szCs w:val="32"/>
          <w:u w:val="single"/>
        </w:rPr>
      </w:pPr>
    </w:p>
    <w:p w14:paraId="5CE9879B" w14:textId="77777777" w:rsidR="001C795F" w:rsidRDefault="001C795F" w:rsidP="7219525F">
      <w:pPr>
        <w:rPr>
          <w:sz w:val="32"/>
          <w:szCs w:val="32"/>
          <w:u w:val="single"/>
        </w:rPr>
      </w:pPr>
    </w:p>
    <w:p w14:paraId="6B5BF63C" w14:textId="4F93F04A" w:rsidR="001C795F" w:rsidRDefault="001C795F" w:rsidP="7219525F">
      <w:pPr>
        <w:rPr>
          <w:sz w:val="32"/>
          <w:szCs w:val="32"/>
          <w:u w:val="single"/>
        </w:rPr>
      </w:pPr>
    </w:p>
    <w:p w14:paraId="012203B2" w14:textId="77777777" w:rsidR="001C795F" w:rsidRDefault="001C795F" w:rsidP="7219525F">
      <w:pPr>
        <w:rPr>
          <w:sz w:val="32"/>
          <w:szCs w:val="32"/>
          <w:u w:val="single"/>
        </w:rPr>
      </w:pPr>
    </w:p>
    <w:p w14:paraId="1BE3EE68" w14:textId="79066E45" w:rsidR="00EC1D85" w:rsidRDefault="007F6F7D" w:rsidP="7219525F">
      <w:pPr>
        <w:rPr>
          <w:sz w:val="36"/>
          <w:szCs w:val="36"/>
          <w:u w:val="single"/>
        </w:rPr>
      </w:pPr>
      <w:r w:rsidRPr="007F6F7D">
        <w:rPr>
          <w:rFonts w:cs="Arial"/>
          <w:sz w:val="32"/>
          <w:szCs w:val="32"/>
          <w:u w:val="single"/>
          <w:rtl/>
        </w:rPr>
        <w:t>)</w:t>
      </w:r>
      <w:r w:rsidR="6B3987B1" w:rsidRPr="29848E68">
        <w:rPr>
          <w:sz w:val="32"/>
          <w:szCs w:val="32"/>
          <w:u w:val="single"/>
        </w:rPr>
        <w:t>4</w:t>
      </w:r>
      <w:r w:rsidR="711F6D51" w:rsidRPr="29848E68">
        <w:rPr>
          <w:sz w:val="32"/>
          <w:szCs w:val="32"/>
          <w:u w:val="single"/>
          <w:rtl/>
        </w:rPr>
        <w:t>תרחישי שימוש עבו</w:t>
      </w:r>
      <w:r w:rsidR="22A3E9F6" w:rsidRPr="29848E68">
        <w:rPr>
          <w:sz w:val="32"/>
          <w:szCs w:val="32"/>
          <w:u w:val="single"/>
          <w:rtl/>
        </w:rPr>
        <w:t>ר</w:t>
      </w:r>
      <w:r w:rsidR="711F6D51" w:rsidRPr="29848E68">
        <w:rPr>
          <w:sz w:val="32"/>
          <w:szCs w:val="32"/>
          <w:u w:val="single"/>
          <w:rtl/>
        </w:rPr>
        <w:t xml:space="preserve"> בעל חנות</w:t>
      </w:r>
      <w:r w:rsidR="711F6D51" w:rsidRPr="29848E68">
        <w:rPr>
          <w:sz w:val="32"/>
          <w:szCs w:val="32"/>
          <w:u w:val="single"/>
        </w:rPr>
        <w:t>:</w:t>
      </w:r>
    </w:p>
    <w:p w14:paraId="1C4BD587" w14:textId="4AB281F2" w:rsidR="687FA314" w:rsidRDefault="687FA31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4.1) 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ניהול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מלאי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FB4AA92" w14:textId="5DE87294" w:rsidR="687FA314" w:rsidRDefault="687FA31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4.1.1)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הוספת מוצר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5049B06" w14:textId="32DD1A46" w:rsidR="687FA314" w:rsidRDefault="687FA314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DAD0E0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="0AE23233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2EF2CC5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1.משתמש חייב להיות מחובר כבעל חנות</w:t>
      </w:r>
      <w:r w:rsidR="2EF2CC59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573DF4F4" w14:textId="1F75D141" w:rsidR="3577B864" w:rsidRDefault="3577B864" w:rsidP="14BA959A">
      <w:pPr>
        <w:pStyle w:val="ListParagraph"/>
        <w:numPr>
          <w:ilvl w:val="0"/>
          <w:numId w:val="3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6618ED0" w14:textId="491809FB" w:rsidR="687FA314" w:rsidRDefault="687FA31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6CD51F6D" w14:textId="1EBAA070" w:rsidR="687FA314" w:rsidRDefault="687FA314" w:rsidP="14BA959A">
      <w:pPr>
        <w:pStyle w:val="ListParagraph"/>
        <w:numPr>
          <w:ilvl w:val="0"/>
          <w:numId w:val="3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המוצר נוסף ל</w:t>
      </w:r>
      <w:r w:rsidR="4E57579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תפריט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של החנות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52A7AD3" w14:textId="566223D3" w:rsidR="687FA314" w:rsidRDefault="687FA31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0260556D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שם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משתמש, שם חנות, שם מוצר, מחיר בסיס, כמות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9F874C0" w14:textId="5953F75E" w:rsidR="687FA314" w:rsidRDefault="687FA314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C0EFBC4" w14:textId="1F378E24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להוסיף מוצר במערכת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A20B361" w14:textId="77358485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</w:t>
      </w:r>
      <w:r w:rsidR="0088AAD2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מחפשת במערכת האספקה את המוצר המתאים</w:t>
      </w:r>
      <w:r w:rsidR="0088AAD2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6B2E5D86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53510409" w14:textId="552DBDAF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>מערכת: במידה והמוצר היה קיים, מוסיף את המוצר</w:t>
      </w:r>
      <w:r w:rsidR="08A442E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עם הכמות שלו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למאגר החנות</w:t>
      </w:r>
      <w:r w:rsidR="7D804D27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אחרת מוסיפה מופע חדש של המוצר</w:t>
      </w:r>
      <w:r w:rsidR="7D804D27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E94DA1F" w14:textId="79FE2288" w:rsidR="687FA314" w:rsidRDefault="687FA314" w:rsidP="55183910">
      <w:pPr>
        <w:pStyle w:val="ListParagraph"/>
        <w:numPr>
          <w:ilvl w:val="0"/>
          <w:numId w:val="34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 עדכון לגבי הצלחת</w:t>
      </w:r>
      <w:r w:rsidR="7D59678B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55836D5" w14:textId="7927209F" w:rsidR="0031D953" w:rsidRDefault="0031D953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2900F1F7" w14:textId="78B2FCCB" w:rsidR="4EF83F8B" w:rsidRDefault="4EF83F8B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</w:t>
      </w:r>
      <w:r w:rsidR="20B66CE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מוצר לחנות שלא קיים</w:t>
      </w:r>
      <w:r w:rsidR="688F8EAB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באופן תקין</w:t>
      </w:r>
      <w:r w:rsidR="20B66CED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7E129F1" w14:textId="375E3CC3" w:rsidR="3BAC837C" w:rsidRDefault="3BAC837C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מוצר לחנות שקיים כבר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309AA2E" w14:textId="169D9640" w:rsidR="3BAC837C" w:rsidRDefault="3BAC837C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הוספת מוצר לחנות עם כמות 0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4DBE79DD" w14:textId="354DCF18" w:rsidR="55183910" w:rsidRDefault="00B031A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72A26ED" wp14:editId="23A16A64">
            <wp:simplePos x="0" y="0"/>
            <wp:positionH relativeFrom="column">
              <wp:posOffset>395605</wp:posOffset>
            </wp:positionH>
            <wp:positionV relativeFrom="paragraph">
              <wp:posOffset>137160</wp:posOffset>
            </wp:positionV>
            <wp:extent cx="5219065" cy="3246120"/>
            <wp:effectExtent l="0" t="0" r="635" b="0"/>
            <wp:wrapSquare wrapText="bothSides"/>
            <wp:docPr id="1413146857" name="Picture 1413146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AB6AEF" w14:textId="35801BCA" w:rsidR="2E136B27" w:rsidRDefault="2E136B27" w:rsidP="14BA959A"/>
    <w:p w14:paraId="1AA18EE6" w14:textId="1860F547" w:rsidR="023C1F63" w:rsidRDefault="023C1F63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4.1.2)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עדכון פרטי מוצר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6989F2CA" w14:textId="624E89C5" w:rsidR="023C1F63" w:rsidRDefault="023C1F63" w:rsidP="7219525F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חנות,</w:t>
      </w:r>
      <w:r w:rsidR="0F371E43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23E6D8C1" w14:textId="2949FA96" w:rsidR="08C2ECBD" w:rsidRDefault="08C2ECBD" w:rsidP="14BA959A">
      <w:pPr>
        <w:pStyle w:val="ListParagraph"/>
        <w:numPr>
          <w:ilvl w:val="0"/>
          <w:numId w:val="3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E932F47" w14:textId="491809FB" w:rsidR="023C1F63" w:rsidRDefault="023C1F6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0F69C41" w14:textId="794D1C55" w:rsidR="023C1F63" w:rsidRDefault="023C1F63" w:rsidP="14BA959A">
      <w:pPr>
        <w:pStyle w:val="ListParagraph"/>
        <w:numPr>
          <w:ilvl w:val="0"/>
          <w:numId w:val="29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המוצר עודכן במחסן ובתפריט של החנות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5A056BB" w14:textId="6A8A5AC8" w:rsidR="023C1F63" w:rsidRDefault="023C1F63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חנות, שם מוצר, מחיר </w:t>
      </w:r>
      <w:r w:rsidR="62418BFC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חדש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כמות</w:t>
      </w:r>
      <w:r w:rsidR="6BBB84E6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חדשה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2A7FAE9" w14:textId="5953F75E" w:rsidR="023C1F63" w:rsidRDefault="023C1F63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5E4FAC45" w14:textId="14543A9C" w:rsidR="023C1F63" w:rsidRDefault="023C1F63" w:rsidP="7219525F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להוסיף מוצר במערכת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9514674" w14:textId="756B44B1" w:rsidR="023C1F63" w:rsidRDefault="023C1F63" w:rsidP="7219525F">
      <w:pPr>
        <w:pStyle w:val="ListParagraph"/>
        <w:numPr>
          <w:ilvl w:val="0"/>
          <w:numId w:val="28"/>
        </w:numPr>
        <w:spacing w:after="0"/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מחפשת במערכת האספקה את המוצר המתאים</w:t>
      </w:r>
      <w:r w:rsidR="7D067F61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</w:p>
    <w:p w14:paraId="0A4F23EF" w14:textId="1C35AE14" w:rsidR="023C1F63" w:rsidRDefault="023C1F63" w:rsidP="7219525F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אספקה: מחזירה מוצר מתאים במידה וקיים</w:t>
      </w:r>
    </w:p>
    <w:p w14:paraId="6ABD9D70" w14:textId="47EAE107" w:rsidR="023C1F63" w:rsidRDefault="023C1F63" w:rsidP="7219525F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במידה והמוצר היה קיים, מוסיף את המוצר עם הכמות שלו למאגר החנות, אחרת מוסיפה מופע חדש של המוצר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0E066FC" w14:textId="6C894A78" w:rsidR="023C1F63" w:rsidRDefault="023C1F63" w:rsidP="55183910">
      <w:pPr>
        <w:pStyle w:val="ListParagraph"/>
        <w:numPr>
          <w:ilvl w:val="0"/>
          <w:numId w:val="28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>מערכת: מחזיר עדכון לגבי הצלחת</w:t>
      </w:r>
      <w:r w:rsidR="760B3BC6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התהליך</w:t>
      </w:r>
      <w:r w:rsidR="17073164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</w:p>
    <w:p w14:paraId="36956D99" w14:textId="352F6C69" w:rsidR="30ADD7F5" w:rsidRDefault="30ADD7F5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76067F2B" w14:textId="5144A880" w:rsidR="421319E0" w:rsidRDefault="421319E0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עריכת מוצר שקיים בחנות באופן תקין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54B00559" w14:textId="4C063810" w:rsidR="421319E0" w:rsidRDefault="421319E0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עריכת מוצר שלא קיים בחנות וצלפות להודעת שגיאה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033EB965" w14:textId="01E44B0E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</w:p>
    <w:p w14:paraId="22BCD366" w14:textId="26A0A8D3" w:rsidR="7219525F" w:rsidRDefault="43707800" w:rsidP="14BA959A">
      <w:r>
        <w:rPr>
          <w:noProof/>
        </w:rPr>
        <w:drawing>
          <wp:inline distT="0" distB="0" distL="0" distR="0" wp14:anchorId="11877308" wp14:editId="528E33C4">
            <wp:extent cx="4462151" cy="3476760"/>
            <wp:effectExtent l="0" t="0" r="0" b="9525"/>
            <wp:docPr id="1522724387" name="Picture 152272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079" cy="34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F705" w14:textId="30972542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2FB06A1" w14:textId="0AAAACAE" w:rsidR="023C1F63" w:rsidRDefault="023C1F63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4.1.3)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מחיקת מוצר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6BE519E5" w14:textId="658A3450" w:rsidR="023C1F63" w:rsidRDefault="023C1F63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שחקנים: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חנות, מערכת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1A3CA46A" w14:textId="0E8D4620" w:rsidR="1D277F7E" w:rsidRDefault="1D277F7E" w:rsidP="14BA959A">
      <w:pPr>
        <w:pStyle w:val="ListParagraph"/>
        <w:numPr>
          <w:ilvl w:val="0"/>
          <w:numId w:val="3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09CC9A6" w14:textId="58C819E5" w:rsidR="023C1F63" w:rsidRDefault="023C1F6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 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</w:t>
      </w:r>
    </w:p>
    <w:p w14:paraId="5F0FA9FA" w14:textId="08D4E7DF" w:rsidR="023C1F63" w:rsidRDefault="023C1F63" w:rsidP="7219525F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המוצר נמחק ממאגר החנות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ED52E21" w14:textId="6F07C17D" w:rsidR="023C1F63" w:rsidRDefault="023C1F6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פרמטרים: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מוצר, שם חנות</w:t>
      </w:r>
    </w:p>
    <w:p w14:paraId="6BE94639" w14:textId="7D56E000" w:rsidR="023C1F63" w:rsidRDefault="023C1F63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תרחיש שימוש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22C524C9" w14:textId="1200B5A3" w:rsidR="023C1F63" w:rsidRDefault="023C1F63" w:rsidP="7219525F">
      <w:pPr>
        <w:pStyle w:val="ListParagraph"/>
        <w:numPr>
          <w:ilvl w:val="0"/>
          <w:numId w:val="31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החנות: מבקש למחוק מוצר מהחנות</w:t>
      </w:r>
    </w:p>
    <w:p w14:paraId="128D271C" w14:textId="5EC3A295" w:rsidR="023C1F63" w:rsidRDefault="023C1F63" w:rsidP="7219525F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מחפשת את המוצר בחנות</w:t>
      </w:r>
    </w:p>
    <w:p w14:paraId="335F33CC" w14:textId="19ABDD30" w:rsidR="023C1F63" w:rsidRDefault="023C1F63" w:rsidP="7219525F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במידה שהמוצר נמצא, מוחקת אותו מהמלאי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1A1495B" w14:textId="67083DA7" w:rsidR="7219525F" w:rsidRDefault="023C1F63" w:rsidP="55183910">
      <w:pPr>
        <w:pStyle w:val="ListParagraph"/>
        <w:numPr>
          <w:ilvl w:val="0"/>
          <w:numId w:val="32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מחזירה הודעה מתאימה אם המחיקה הצליחה או נכשלה</w:t>
      </w:r>
      <w:r w:rsidR="03191E2F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1D17EBA" w14:textId="352F6C69" w:rsidR="62634726" w:rsidRDefault="62634726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4C9597F5" w14:textId="131F0148" w:rsidR="0C32754E" w:rsidRDefault="0C32754E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lastRenderedPageBreak/>
        <w:t>הסרת מוצר שקיים בחנות באופן תקין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3EA73BF0" w14:textId="0EBC9206" w:rsidR="0C32754E" w:rsidRDefault="0C32754E" w:rsidP="55183910">
      <w:pPr>
        <w:rPr>
          <w:rFonts w:ascii="Arial" w:eastAsia="Arial" w:hAnsi="Arial" w:cs="Arial"/>
          <w:color w:val="000000" w:themeColor="text1"/>
        </w:rPr>
      </w:pPr>
      <w:r w:rsidRPr="55183910">
        <w:rPr>
          <w:rFonts w:ascii="Arial" w:eastAsia="Arial" w:hAnsi="Arial" w:cs="Arial"/>
          <w:color w:val="000000" w:themeColor="text1"/>
          <w:rtl/>
        </w:rPr>
        <w:t>הסרת מוצר שלא קיים בחנות ולצפות להודעת שגיאה</w:t>
      </w:r>
      <w:r w:rsidRPr="55183910">
        <w:rPr>
          <w:rFonts w:ascii="Arial" w:eastAsia="Arial" w:hAnsi="Arial" w:cs="Arial"/>
          <w:color w:val="000000" w:themeColor="text1"/>
        </w:rPr>
        <w:t>.</w:t>
      </w:r>
    </w:p>
    <w:p w14:paraId="61CEC1C0" w14:textId="14178E8A" w:rsidR="55183910" w:rsidRDefault="00B031AC" w:rsidP="55183910">
      <w:pPr>
        <w:rPr>
          <w:rFonts w:ascii="Arial" w:eastAsia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C2AFD0A" wp14:editId="66C410B5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4973320" cy="4351655"/>
            <wp:effectExtent l="0" t="0" r="0" b="0"/>
            <wp:wrapSquare wrapText="bothSides"/>
            <wp:docPr id="1137634890" name="Picture 1137634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DFF24" w14:textId="7282ECF7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</w:p>
    <w:p w14:paraId="0E23E5B8" w14:textId="186C76D5" w:rsidR="3CCFD4A4" w:rsidRDefault="3CCFD4A4" w:rsidP="14BA959A"/>
    <w:p w14:paraId="2BE83B79" w14:textId="2FEEBB74" w:rsidR="14BA959A" w:rsidRDefault="14BA959A" w:rsidP="14BA959A">
      <w:pPr>
        <w:rPr>
          <w:rFonts w:ascii="Calibri" w:eastAsia="Calibri" w:hAnsi="Calibri" w:cs="Calibri"/>
          <w:sz w:val="24"/>
          <w:szCs w:val="24"/>
        </w:rPr>
      </w:pPr>
    </w:p>
    <w:p w14:paraId="749A1E64" w14:textId="581C0897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4682653E" w14:textId="1372D3F1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373984EA" w14:textId="34ACDFF9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7191A90" w14:textId="491CEE9D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75FAD0E0" w14:textId="322C2B65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3898BA5" w14:textId="2EBF1D7F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74DB61D5" w14:textId="1F451A46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390DA681" w14:textId="5BB969BE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731A97C7" w14:textId="5E3DB3DD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002A07D2" w14:textId="677AB14B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8F07851" w14:textId="6C449D21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4EAB1D77" w14:textId="77777777" w:rsidR="00B031AC" w:rsidRDefault="00B031AC" w:rsidP="14BA959A">
      <w:pPr>
        <w:rPr>
          <w:rFonts w:ascii="Calibri" w:eastAsia="Calibri" w:hAnsi="Calibri" w:cs="Calibri"/>
          <w:sz w:val="24"/>
          <w:szCs w:val="24"/>
        </w:rPr>
      </w:pPr>
    </w:p>
    <w:p w14:paraId="63C3E1E4" w14:textId="06546E80" w:rsidR="39C92F74" w:rsidRDefault="39C92F7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4.2)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ניהול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סוגי ומדניות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095143EE" w14:textId="085B81F6" w:rsidR="39C92F74" w:rsidRDefault="39C92F74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>4.</w:t>
      </w:r>
      <w:r w:rsidR="5B36B214" w:rsidRPr="7219525F">
        <w:rPr>
          <w:rFonts w:ascii="Calibri" w:eastAsia="Calibri" w:hAnsi="Calibri" w:cs="Calibri"/>
          <w:sz w:val="24"/>
          <w:szCs w:val="24"/>
          <w:u w:val="single"/>
        </w:rPr>
        <w:t>2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.1)</w:t>
      </w:r>
      <w:r w:rsidR="4E6E1917" w:rsidRPr="7219525F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="4E6E1917" w:rsidRPr="7219525F">
        <w:rPr>
          <w:rFonts w:ascii="Calibri" w:eastAsia="Calibri" w:hAnsi="Calibri" w:cs="Calibri"/>
          <w:sz w:val="24"/>
          <w:szCs w:val="24"/>
          <w:u w:val="single"/>
          <w:rtl/>
        </w:rPr>
        <w:t>קבלת מידע אודות סוגי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1AB7FC35" w14:textId="6AF7F89E" w:rsidR="39C92F74" w:rsidRDefault="39C92F74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27D59A03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4B7EC541" w14:textId="61C703D6" w:rsidR="3C943CD5" w:rsidRDefault="3C943CD5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1.</w:t>
      </w:r>
      <w:r w:rsidR="39C92F7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משתמש </w:t>
      </w:r>
      <w:r w:rsidR="06AC67E5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חייב להיות בעל חנות</w:t>
      </w:r>
      <w:r w:rsidR="597F607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שהוא מבקש עבורה את הפירוט והמידע</w:t>
      </w:r>
      <w:r w:rsidR="39C92F74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99A9D27" w14:textId="491809FB" w:rsidR="39C92F74" w:rsidRDefault="39C92F7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C9278D1" w14:textId="19E9E5A6" w:rsidR="39C92F74" w:rsidRDefault="39C92F74" w:rsidP="7219525F">
      <w:pPr>
        <w:pStyle w:val="ListParagraph"/>
        <w:numPr>
          <w:ilvl w:val="0"/>
          <w:numId w:val="27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0D12FE49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אין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995AD19" w14:textId="6676BED9" w:rsidR="39C92F74" w:rsidRDefault="39C92F74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E2B23D7" w14:textId="5953F75E" w:rsidR="39C92F74" w:rsidRDefault="39C92F74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7FB61850" w14:textId="63740D2C" w:rsidR="39C92F74" w:rsidRDefault="39C92F74" w:rsidP="14BA959A">
      <w:pPr>
        <w:pStyle w:val="ListParagraph"/>
        <w:numPr>
          <w:ilvl w:val="0"/>
          <w:numId w:val="26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</w:t>
      </w:r>
      <w:r w:rsidR="0AB2EFE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ראות פירוט על מדניות סוגי הרכישה וההנחה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E75ABC3" w14:textId="4C2A8E3D" w:rsidR="39C92F74" w:rsidRDefault="39C92F74" w:rsidP="55183910">
      <w:pPr>
        <w:pStyle w:val="ListParagraph"/>
        <w:numPr>
          <w:ilvl w:val="0"/>
          <w:numId w:val="26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: מחזירה</w:t>
      </w:r>
      <w:r w:rsidR="4862071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6A5E45CA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את המידע הרלוונטי</w:t>
      </w:r>
      <w:r w:rsidR="6A5E45CA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580725D" w14:textId="352F6C69" w:rsidR="6DD9176D" w:rsidRDefault="6DD9176D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3FBC211C" w14:textId="6B1404F4" w:rsidR="303DF90B" w:rsidRDefault="303DF90B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>בקשת הפירוט ולבדוק האם מוחזר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0D627DA" w14:textId="1742BAAD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5F313F1" w14:textId="5EAA4300" w:rsidR="7219525F" w:rsidRDefault="29579CAD" w:rsidP="7219525F">
      <w:r>
        <w:rPr>
          <w:noProof/>
        </w:rPr>
        <w:drawing>
          <wp:inline distT="0" distB="0" distL="0" distR="0" wp14:anchorId="5114E9CB" wp14:editId="77285357">
            <wp:extent cx="6238878" cy="2396674"/>
            <wp:effectExtent l="0" t="0" r="0" b="0"/>
            <wp:docPr id="615446931" name="Picture 61544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22"/>
                    <a:stretch>
                      <a:fillRect/>
                    </a:stretch>
                  </pic:blipFill>
                  <pic:spPr>
                    <a:xfrm>
                      <a:off x="0" y="0"/>
                      <a:ext cx="6238878" cy="239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4140" w14:textId="5DA8FD74" w:rsidR="00B031AC" w:rsidRDefault="00B031AC" w:rsidP="7219525F"/>
    <w:p w14:paraId="371036BD" w14:textId="0410C436" w:rsidR="00B031AC" w:rsidRDefault="00B031AC" w:rsidP="7219525F"/>
    <w:p w14:paraId="1243ED0A" w14:textId="52E94C8F" w:rsidR="00B031AC" w:rsidRDefault="00B031AC" w:rsidP="7219525F"/>
    <w:p w14:paraId="5B2ADF11" w14:textId="16BC7634" w:rsidR="00B031AC" w:rsidRDefault="00B031AC" w:rsidP="7219525F"/>
    <w:p w14:paraId="570F795D" w14:textId="07AFC1C6" w:rsidR="00B031AC" w:rsidRDefault="00B031AC" w:rsidP="7219525F"/>
    <w:p w14:paraId="7CA98C5D" w14:textId="0F7AB7E9" w:rsidR="00B031AC" w:rsidRDefault="00B031AC" w:rsidP="7219525F"/>
    <w:p w14:paraId="71EE1D50" w14:textId="77777777" w:rsidR="00B031AC" w:rsidRDefault="00B031AC" w:rsidP="7219525F"/>
    <w:p w14:paraId="2B18CAAD" w14:textId="31AE2264" w:rsidR="0C8ED5C3" w:rsidRDefault="0C8ED5C3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>4.</w:t>
      </w:r>
      <w:r w:rsidR="5ED2F4F6" w:rsidRPr="7219525F">
        <w:rPr>
          <w:rFonts w:ascii="Calibri" w:eastAsia="Calibri" w:hAnsi="Calibri" w:cs="Calibri"/>
          <w:sz w:val="24"/>
          <w:szCs w:val="24"/>
          <w:u w:val="single"/>
        </w:rPr>
        <w:t>2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.</w:t>
      </w:r>
      <w:r w:rsidR="3EB78D9B" w:rsidRPr="7219525F">
        <w:rPr>
          <w:rFonts w:ascii="Calibri" w:eastAsia="Calibri" w:hAnsi="Calibri" w:cs="Calibri"/>
          <w:sz w:val="24"/>
          <w:szCs w:val="24"/>
          <w:u w:val="single"/>
        </w:rPr>
        <w:t>2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) </w:t>
      </w:r>
      <w:r w:rsidR="490B532C" w:rsidRPr="7219525F">
        <w:rPr>
          <w:rFonts w:ascii="Calibri" w:eastAsia="Calibri" w:hAnsi="Calibri" w:cs="Calibri"/>
          <w:sz w:val="24"/>
          <w:szCs w:val="24"/>
          <w:u w:val="single"/>
          <w:rtl/>
        </w:rPr>
        <w:t>הוספ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ת מידע אודות סוגי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1D3C6098" w14:textId="782C7FD4" w:rsidR="0C8ED5C3" w:rsidRDefault="0C8ED5C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815F73D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0BCACA00" w14:textId="1733A642" w:rsidR="02B2F5E8" w:rsidRDefault="02B2F5E8" w:rsidP="14BA959A">
      <w:pPr>
        <w:pStyle w:val="ListParagraph"/>
        <w:numPr>
          <w:ilvl w:val="0"/>
          <w:numId w:val="11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E29B110" w14:textId="491809FB" w:rsidR="0C8ED5C3" w:rsidRDefault="0C8ED5C3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747EB8DF" w14:textId="2EEC8862" w:rsidR="1385D68F" w:rsidRDefault="1385D68F" w:rsidP="00662872">
      <w:pPr>
        <w:pStyle w:val="ListParagraph"/>
        <w:numPr>
          <w:ilvl w:val="0"/>
          <w:numId w:val="1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המדיניות</w:t>
      </w:r>
      <w:r w:rsidR="00662872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החדשה עבור החנות נוספת </w:t>
      </w:r>
      <w:r w:rsidR="00662872">
        <w:rPr>
          <w:rFonts w:ascii="Calibri" w:eastAsia="Calibri" w:hAnsi="Calibri" w:cs="Calibri" w:hint="cs"/>
          <w:color w:val="000000" w:themeColor="text1"/>
          <w:sz w:val="24"/>
          <w:szCs w:val="24"/>
          <w:rtl/>
        </w:rPr>
        <w:t>לו במערכת</w:t>
      </w:r>
      <w:r w:rsidR="0C8ED5C3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0F244B1" w14:textId="54B1CA5C" w:rsidR="0C8ED5C3" w:rsidRDefault="0C8ED5C3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="0C5F8352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, </w:t>
      </w:r>
      <w:r w:rsidR="4B59E353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המדיניות</w:t>
      </w:r>
      <w:r w:rsidR="0C5F8352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להוספה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1FF0A49" w14:textId="5953F75E" w:rsidR="0C8ED5C3" w:rsidRDefault="0C8ED5C3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2287EA6C" w14:textId="69DCF3E8" w:rsidR="0C8ED5C3" w:rsidRDefault="0C8ED5C3" w:rsidP="14BA959A">
      <w:pPr>
        <w:pStyle w:val="ListParagraph"/>
        <w:numPr>
          <w:ilvl w:val="0"/>
          <w:numId w:val="2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</w:t>
      </w:r>
      <w:r w:rsidR="679D4B35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הוסיף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פירוט על מדניות סוגי הרכישה וההנחה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78D16FB" w14:textId="5D978BF1" w:rsidR="0C8ED5C3" w:rsidRDefault="0C8ED5C3" w:rsidP="55183910">
      <w:pPr>
        <w:pStyle w:val="ListParagraph"/>
        <w:numPr>
          <w:ilvl w:val="0"/>
          <w:numId w:val="25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 : מחזירה </w:t>
      </w:r>
      <w:r w:rsidR="274C7588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עדכון על הצלחת התהליך</w:t>
      </w:r>
      <w:r w:rsidR="274C7588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505A3176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E6957DF" w14:textId="352F6C69" w:rsidR="0C8ED5C3" w:rsidRDefault="505A3176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38072826" w14:textId="7444B9A0" w:rsidR="0C8ED5C3" w:rsidRDefault="034770F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מדיניות מכירה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4E59B03" w14:textId="33A63540" w:rsidR="0C8ED5C3" w:rsidRDefault="559085EF" w:rsidP="55183910">
      <w:pPr>
        <w:rPr>
          <w:rFonts w:eastAsiaTheme="minorEastAsia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AB84E9" wp14:editId="245ED45E">
            <wp:extent cx="5867398" cy="2852034"/>
            <wp:effectExtent l="0" t="0" r="0" b="0"/>
            <wp:docPr id="1654397577" name="Picture 1654397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8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8ED5C3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974C7A3" w14:textId="56E784B1" w:rsidR="7219525F" w:rsidRDefault="7219525F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0ADA533F" w14:textId="74B83C4D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5AEE3A73" w14:textId="00453DF3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7B664387" w14:textId="1D39915A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4489DC92" w14:textId="77DFB3B0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5BFD614B" w14:textId="228A6BEA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335AB88A" w14:textId="77777777" w:rsidR="00B031AC" w:rsidRDefault="00B031AC" w:rsidP="7219525F">
      <w:pPr>
        <w:rPr>
          <w:rFonts w:ascii="Calibri" w:eastAsia="Calibri" w:hAnsi="Calibri" w:cs="Calibri"/>
          <w:sz w:val="24"/>
          <w:szCs w:val="24"/>
          <w:u w:val="single"/>
        </w:rPr>
      </w:pPr>
    </w:p>
    <w:p w14:paraId="3DB7516F" w14:textId="2AF87605" w:rsidR="3E8D7D0B" w:rsidRDefault="3E8D7D0B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4.2.3) </w:t>
      </w:r>
      <w:r w:rsidRPr="7219525F">
        <w:rPr>
          <w:rFonts w:ascii="Calibri" w:eastAsia="Calibri" w:hAnsi="Calibri" w:cs="Calibri"/>
          <w:sz w:val="24"/>
          <w:szCs w:val="24"/>
          <w:u w:val="single"/>
          <w:rtl/>
        </w:rPr>
        <w:t>עדכון מידע אודות סוגי הרכישה וההנחה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25372A71" w14:textId="63D05884" w:rsidR="3E8D7D0B" w:rsidRDefault="3E8D7D0B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165CF75D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="14189B1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</w:p>
    <w:p w14:paraId="4A778BBE" w14:textId="071D573F" w:rsidR="3E8D7D0B" w:rsidRDefault="3E8D7D0B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קדם:</w:t>
      </w:r>
    </w:p>
    <w:p w14:paraId="48ED9607" w14:textId="3026E3B3" w:rsidR="3E8D7D0B" w:rsidRDefault="00513E31" w:rsidP="14BA959A">
      <w:pPr>
        <w:pStyle w:val="ListParagraph"/>
        <w:numPr>
          <w:ilvl w:val="0"/>
          <w:numId w:val="8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6A76BA7" w14:textId="7BF56BFD" w:rsidR="56161151" w:rsidRDefault="56161151" w:rsidP="14BA959A">
      <w:pPr>
        <w:pStyle w:val="ListParagraph"/>
        <w:numPr>
          <w:ilvl w:val="0"/>
          <w:numId w:val="8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ההרשאה משוייכת לחנות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60CFA57" w14:textId="491809FB" w:rsidR="3E8D7D0B" w:rsidRDefault="3E8D7D0B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FFEF0C0" w14:textId="030DBF7F" w:rsidR="3E8D7D0B" w:rsidRDefault="3E8D7D0B" w:rsidP="7219525F">
      <w:pPr>
        <w:pStyle w:val="ListParagraph"/>
        <w:numPr>
          <w:ilvl w:val="0"/>
          <w:numId w:val="24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792B94ED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המדיניות הישנה עבור החנות מתעדכנת </w:t>
      </w:r>
      <w:r w:rsidR="5C7CA7B5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לחדשה</w:t>
      </w:r>
      <w:r w:rsidR="792B94ED"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ECF2AE7" w14:textId="7D41BC8F" w:rsidR="3E8D7D0B" w:rsidRDefault="3E8D7D0B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="73CB2F7A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,רשימת פירוט הרשאות מעודכנת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12DD18D" w14:textId="5953F75E" w:rsidR="3E8D7D0B" w:rsidRDefault="3E8D7D0B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0F6E1A5" w14:textId="688A707D" w:rsidR="3E8D7D0B" w:rsidRDefault="3E8D7D0B" w:rsidP="7219525F">
      <w:pPr>
        <w:pStyle w:val="ListParagraph"/>
        <w:numPr>
          <w:ilvl w:val="0"/>
          <w:numId w:val="23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חנות: מבקש לראות פירוט על מדניות סוגי הרכישה וההנחה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26CA315" w14:textId="164592BB" w:rsidR="3E8D7D0B" w:rsidRDefault="3E8D7D0B" w:rsidP="7219525F">
      <w:pPr>
        <w:pStyle w:val="ListParagraph"/>
        <w:numPr>
          <w:ilvl w:val="0"/>
          <w:numId w:val="23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 מ</w:t>
      </w:r>
      <w:r w:rsidR="14E95A2C"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חזירה את הפירוט המתאים לחנות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. </w:t>
      </w:r>
    </w:p>
    <w:p w14:paraId="56A84561" w14:textId="6247845A" w:rsidR="488BDC77" w:rsidRDefault="488BDC77" w:rsidP="7219525F">
      <w:pPr>
        <w:pStyle w:val="ListParagraph"/>
        <w:numPr>
          <w:ilvl w:val="0"/>
          <w:numId w:val="23"/>
        </w:numPr>
        <w:rPr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 : בוחר מדניות לעדכון ומזין את העדכון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9FCC9C1" w14:textId="764E5036" w:rsidR="488BDC77" w:rsidRDefault="488BDC77" w:rsidP="00FC4D1E">
      <w:pPr>
        <w:pStyle w:val="ListParagraph"/>
        <w:numPr>
          <w:ilvl w:val="0"/>
          <w:numId w:val="23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 xml:space="preserve">מערכת: 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מעדכנת במערכת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את המידע לבעל החנות</w:t>
      </w:r>
      <w:r w:rsidR="15ADFD93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27DE4F10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6AACE9A" w14:textId="352F6C69" w:rsidR="1141FCAC" w:rsidRDefault="1141FCAC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48F101B7" w14:textId="567E01CE" w:rsidR="06739FA3" w:rsidRDefault="06739FA3" w:rsidP="55183910">
      <w:pPr>
        <w:rPr>
          <w:rFonts w:ascii="Calibri" w:eastAsia="Calibri" w:hAnsi="Calibri" w:cs="Calibri"/>
          <w:sz w:val="24"/>
          <w:szCs w:val="24"/>
        </w:rPr>
      </w:pPr>
      <w:r w:rsidRPr="55183910">
        <w:rPr>
          <w:rFonts w:ascii="Calibri" w:eastAsia="Calibri" w:hAnsi="Calibri" w:cs="Calibri"/>
          <w:sz w:val="24"/>
          <w:szCs w:val="24"/>
          <w:rtl/>
        </w:rPr>
        <w:t>עדכון מידע אודות סוגי הרכישה וההנחה באופן תקין</w:t>
      </w:r>
      <w:r w:rsidRPr="55183910">
        <w:rPr>
          <w:rFonts w:ascii="Calibri" w:eastAsia="Calibri" w:hAnsi="Calibri" w:cs="Calibri"/>
          <w:sz w:val="24"/>
          <w:szCs w:val="24"/>
        </w:rPr>
        <w:t>.</w:t>
      </w:r>
    </w:p>
    <w:p w14:paraId="3D7C1638" w14:textId="246911BE" w:rsidR="55183910" w:rsidRDefault="55183910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A84ED1B" w14:textId="6DDB2E2B" w:rsidR="7219525F" w:rsidRDefault="412BF32E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842708D" wp14:editId="4DF1CEDD">
            <wp:extent cx="5706244" cy="2419350"/>
            <wp:effectExtent l="0" t="0" r="0" b="0"/>
            <wp:docPr id="1705971702" name="Picture 170597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4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990D" w14:textId="4FF8DB9E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A6414F1" w14:textId="0304E04B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96BA542" w14:textId="2E0939D0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2FBBF6C" w14:textId="7EEB6A6C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85EA96C" w14:textId="77777777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052A13C" w14:textId="2533BD64" w:rsidR="7C33465D" w:rsidRDefault="7C33465D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7219525F">
        <w:rPr>
          <w:rFonts w:ascii="Calibri" w:eastAsia="Calibri" w:hAnsi="Calibri" w:cs="Calibri"/>
          <w:sz w:val="24"/>
          <w:szCs w:val="24"/>
          <w:u w:val="single"/>
        </w:rPr>
        <w:t xml:space="preserve">4.3) </w:t>
      </w:r>
      <w:r w:rsidR="0ACADE55" w:rsidRPr="7219525F">
        <w:rPr>
          <w:rFonts w:ascii="Calibri" w:eastAsia="Calibri" w:hAnsi="Calibri" w:cs="Calibri"/>
          <w:sz w:val="24"/>
          <w:szCs w:val="24"/>
          <w:u w:val="single"/>
          <w:rtl/>
        </w:rPr>
        <w:t>המנית בעל חנות</w:t>
      </w:r>
      <w:r w:rsidRPr="7219525F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4592599C" w14:textId="2EE5B9E2" w:rsidR="7C33465D" w:rsidRDefault="7C33465D" w:rsidP="7219525F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בעל חנות, מערכת</w:t>
      </w:r>
      <w:r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5B03FC80" w14:textId="5E19BD31" w:rsidR="6E25DF48" w:rsidRDefault="6E25DF48" w:rsidP="14BA959A">
      <w:pPr>
        <w:pStyle w:val="ListParagraph"/>
        <w:numPr>
          <w:ilvl w:val="0"/>
          <w:numId w:val="22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597812F" w14:textId="2FEED80C" w:rsidR="7C33465D" w:rsidRDefault="7C33465D" w:rsidP="7219525F"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7DBAEC77" w14:textId="27108BBF" w:rsidR="7C33465D" w:rsidRDefault="7C33465D" w:rsidP="7219525F">
      <w:pPr>
        <w:pStyle w:val="ListParagraph"/>
        <w:numPr>
          <w:ilvl w:val="0"/>
          <w:numId w:val="21"/>
        </w:numPr>
        <w:rPr>
          <w:rFonts w:eastAsiaTheme="minorEastAsia"/>
          <w:color w:val="000000" w:themeColor="text1"/>
          <w:sz w:val="24"/>
          <w:szCs w:val="24"/>
        </w:rPr>
      </w:pP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 נוסף לחנות הנ"ל</w:t>
      </w:r>
      <w:r w:rsidRPr="7219525F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. </w:t>
      </w:r>
    </w:p>
    <w:p w14:paraId="6956252A" w14:textId="2F5F3FA2" w:rsidR="7C33465D" w:rsidRDefault="7C33465D" w:rsidP="7219525F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</w:t>
      </w:r>
      <w:r w:rsidR="4BC712A1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- 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משתמש,</w:t>
      </w:r>
      <w:r w:rsidR="1F0E517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חדש, מזהה חנות</w:t>
      </w:r>
    </w:p>
    <w:p w14:paraId="18E2FED3" w14:textId="7F58EE8A" w:rsidR="7C33465D" w:rsidRDefault="7C33465D" w:rsidP="7219525F"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7219525F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32AF688D" w14:textId="4AB9D04B" w:rsidR="7C33465D" w:rsidRDefault="7C33465D" w:rsidP="14BA959A">
      <w:pPr>
        <w:pStyle w:val="ListParagraph"/>
        <w:numPr>
          <w:ilvl w:val="0"/>
          <w:numId w:val="2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</w:t>
      </w:r>
      <w:r w:rsidR="1558CE7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חנות: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מבקש להוסיף בעל חנות נוסף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109DCC4" w14:textId="3B009175" w:rsidR="7C33465D" w:rsidRDefault="7C33465D" w:rsidP="29848E68">
      <w:pPr>
        <w:pStyle w:val="ListParagraph"/>
        <w:numPr>
          <w:ilvl w:val="0"/>
          <w:numId w:val="20"/>
        </w:numPr>
        <w:spacing w:after="0"/>
        <w:rPr>
          <w:rFonts w:eastAsiaTheme="minorEastAsia"/>
          <w:color w:val="000000" w:themeColor="text1"/>
          <w:sz w:val="24"/>
          <w:szCs w:val="24"/>
          <w:rtl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בודקת א</w:t>
      </w:r>
      <w:r w:rsidR="1D9E0199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ם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157255DA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מזהה משתמש קיים</w:t>
      </w:r>
      <w:r w:rsidR="21CB6424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במערכת הקניות.</w:t>
      </w:r>
    </w:p>
    <w:p w14:paraId="334A56F1" w14:textId="3FF98402" w:rsidR="7C33465D" w:rsidRDefault="7C33465D" w:rsidP="14BA959A">
      <w:pPr>
        <w:pStyle w:val="ListParagraph"/>
        <w:numPr>
          <w:ilvl w:val="0"/>
          <w:numId w:val="20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מוסיפה את המשתמש שניתן כבעל חנות חדש לחנות</w:t>
      </w:r>
      <w:r w:rsidR="74C4C872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371B92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הוא</w:t>
      </w:r>
      <w:r w:rsidR="74C4C872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קיים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2342793" w14:textId="7260A138" w:rsidR="7C33465D" w:rsidRDefault="7C33465D" w:rsidP="55183910">
      <w:pPr>
        <w:pStyle w:val="ListParagraph"/>
        <w:numPr>
          <w:ilvl w:val="0"/>
          <w:numId w:val="20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מחזירה </w:t>
      </w:r>
      <w:r w:rsidR="33C2B6B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תוצאת הפעולה ה</w:t>
      </w:r>
      <w:r w:rsidR="381A1636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</w:t>
      </w:r>
      <w:r w:rsidR="33C2B6B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ם התהליך היה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מוצל</w:t>
      </w:r>
      <w:r w:rsidR="25913D5D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או </w:t>
      </w:r>
      <w:r w:rsidR="52BB426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שהוא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57505DC4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נכשל (</w:t>
      </w:r>
      <w:r w:rsidR="0B733E3E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שהמשתמש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שניתן לא נמצא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)</w:t>
      </w:r>
      <w:r w:rsidR="6A58742C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EF4105C" w14:textId="352F6C69" w:rsidR="60E69013" w:rsidRDefault="60E69013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5BF55985" w14:textId="18A71764" w:rsidR="474A3238" w:rsidRDefault="474A323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בעל חנות חדש לחנות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BF7D73A" w14:textId="19A42A74" w:rsidR="474A3238" w:rsidRDefault="474A323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בעל חנות לחנות שהוא כבר בעל החנות ולצפות להודעת שגיאה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73AFFBA" w14:textId="4B30CAF3" w:rsidR="7219525F" w:rsidRDefault="195FA141" w:rsidP="7219525F">
      <w:r>
        <w:rPr>
          <w:noProof/>
        </w:rPr>
        <w:drawing>
          <wp:inline distT="0" distB="0" distL="0" distR="0" wp14:anchorId="6AC98399" wp14:editId="36D550AE">
            <wp:extent cx="6448426" cy="2915225"/>
            <wp:effectExtent l="0" t="0" r="0" b="0"/>
            <wp:docPr id="838561410" name="Picture 83856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6" cy="29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BC6A" w14:textId="52965532" w:rsidR="7219525F" w:rsidRDefault="7219525F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C4F4B82" w14:textId="3910AD18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CD36BA" w14:textId="0EB96294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907758B" w14:textId="2E355507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0BA703" w14:textId="77777777" w:rsidR="00B031AC" w:rsidRDefault="00B031AC" w:rsidP="7219525F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F51B6D9" w14:textId="3D57B706" w:rsidR="05D12FB8" w:rsidRDefault="05D12FB8" w:rsidP="7219525F">
      <w:pPr>
        <w:rPr>
          <w:rFonts w:ascii="Calibri" w:eastAsia="Calibri" w:hAnsi="Calibri" w:cs="Calibri"/>
          <w:sz w:val="24"/>
          <w:szCs w:val="24"/>
          <w:u w:val="single"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 xml:space="preserve">4.5) 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הוספת מנהל 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5F895E0" w14:textId="2EE5B9E2" w:rsidR="7219525F" w:rsidRDefault="50C25E86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בעל חנות, מערכת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</w:p>
    <w:p w14:paraId="74C78515" w14:textId="12A06345" w:rsidR="7219525F" w:rsidRDefault="50981219" w:rsidP="14BA959A">
      <w:pPr>
        <w:pStyle w:val="ListParagraph"/>
        <w:numPr>
          <w:ilvl w:val="0"/>
          <w:numId w:val="12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CE16172" w14:textId="2FEED80C" w:rsidR="7219525F" w:rsidRDefault="50C25E86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20FA31A" w14:textId="3FA00D03" w:rsidR="7219525F" w:rsidRDefault="50C25E86" w:rsidP="14BA959A">
      <w:pPr>
        <w:pStyle w:val="ListParagraph"/>
        <w:numPr>
          <w:ilvl w:val="0"/>
          <w:numId w:val="21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החנות נוסף לחנות הנ"ל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. </w:t>
      </w:r>
    </w:p>
    <w:p w14:paraId="5685AFFE" w14:textId="160DB0A1" w:rsidR="7219525F" w:rsidRDefault="50C25E86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- שם משתמש, שם מנהל חדש, מזהה חנות</w:t>
      </w:r>
    </w:p>
    <w:p w14:paraId="21D6CC10" w14:textId="7F58EE8A" w:rsidR="7219525F" w:rsidRDefault="50C25E86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78FA9CA9" w14:textId="011A2DED" w:rsidR="7219525F" w:rsidRDefault="50C25E86" w:rsidP="14BA959A">
      <w:pPr>
        <w:pStyle w:val="ListParagraph"/>
        <w:numPr>
          <w:ilvl w:val="0"/>
          <w:numId w:val="19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</w:t>
      </w:r>
      <w:r w:rsidR="2348DA27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חנות: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מבקש להוסיף </w:t>
      </w:r>
      <w:r w:rsidR="38C02ABB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מנהל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חנות נוסף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31D899D" w14:textId="0A12656D" w:rsidR="7219525F" w:rsidRDefault="50C25E86" w:rsidP="14BA959A">
      <w:pPr>
        <w:pStyle w:val="ListParagraph"/>
        <w:numPr>
          <w:ilvl w:val="0"/>
          <w:numId w:val="19"/>
        </w:numPr>
        <w:spacing w:after="0"/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בודקת את שהמזהה משתמש קיים</w:t>
      </w:r>
    </w:p>
    <w:p w14:paraId="7E9A8670" w14:textId="3AFC9386" w:rsidR="7219525F" w:rsidRDefault="50C25E86" w:rsidP="14BA959A">
      <w:pPr>
        <w:pStyle w:val="ListParagraph"/>
        <w:numPr>
          <w:ilvl w:val="0"/>
          <w:numId w:val="19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מוסיפה את המשתמש שניתן כבעל חנות חדש לחנות </w:t>
      </w:r>
      <w:r w:rsidR="3D9CA10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הוא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קיים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F0F308E" w14:textId="5E7AE0E7" w:rsidR="7219525F" w:rsidRDefault="50C25E86" w:rsidP="55183910">
      <w:pPr>
        <w:pStyle w:val="ListParagraph"/>
        <w:numPr>
          <w:ilvl w:val="0"/>
          <w:numId w:val="19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מחזירה תוצאת הפעולה ה</w:t>
      </w:r>
      <w:r w:rsidR="585D7752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ם התהליך היה מוצלח או שהוא </w:t>
      </w:r>
      <w:r w:rsidR="51DDD56F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נכשל (אם שהמשתמש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שניתן לא נמצא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).</w:t>
      </w:r>
    </w:p>
    <w:p w14:paraId="3B6240AF" w14:textId="352F6C69" w:rsidR="2B438AA4" w:rsidRDefault="2B438AA4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14706E9D" w14:textId="1A4C8C3B" w:rsidR="6BE9DCCC" w:rsidRDefault="6BE9DCC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מנהל חנות חדש לחנות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CAF9485" w14:textId="45F01135" w:rsidR="6BE9DCCC" w:rsidRDefault="6BE9DCC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הוספת מנהל חנות לחנות שהוא כבר מנהל החנות ולצפות להודעת שגיאה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91C4D7A" w14:textId="081A4B79" w:rsidR="7219525F" w:rsidRDefault="4EC562E9" w:rsidP="29848E68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0B16BD2F" wp14:editId="6AC361C6">
            <wp:extent cx="6303147" cy="2705100"/>
            <wp:effectExtent l="0" t="0" r="0" b="0"/>
            <wp:docPr id="1663976148" name="Picture 166397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147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177" w14:textId="0D130425" w:rsidR="29848E68" w:rsidRDefault="29848E68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D92C20E" w14:textId="722B58EB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3FF144E" w14:textId="6BBA9B39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0E1BDF5" w14:textId="1F4161B5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A4E206A" w14:textId="123E5D2D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D893294" w14:textId="77777777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</w:p>
    <w:p w14:paraId="5C212536" w14:textId="4B66718B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4.6)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עדכון הרשאות מנהל 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4B971CCF" w14:textId="071E9C89" w:rsidR="7219525F" w:rsidRDefault="7A87A015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שחקנים: </w:t>
      </w:r>
      <w:r w:rsidR="2BC670B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-</w:t>
      </w:r>
    </w:p>
    <w:p w14:paraId="4BE17D69" w14:textId="31365A81" w:rsidR="7219525F" w:rsidRDefault="3CC37EE9" w:rsidP="29848E68">
      <w:pPr>
        <w:pStyle w:val="ListParagraph"/>
        <w:numPr>
          <w:ilvl w:val="0"/>
          <w:numId w:val="17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של החנות שאליה הוא מנסה לבצע את הפעולה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C3052AC" w14:textId="12DE42A7" w:rsidR="2B50C365" w:rsidRDefault="2B50C365" w:rsidP="29848E68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המנהל שבעל החנות שמנסה לגשת אליו קיים עבור החנות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E1C9B6B" w14:textId="6F031945" w:rsidR="7219525F" w:rsidRDefault="7A87A015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 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</w:t>
      </w:r>
    </w:p>
    <w:p w14:paraId="08B120B3" w14:textId="6554DBF4" w:rsidR="7219525F" w:rsidRDefault="7A87A015" w:rsidP="14BA959A">
      <w:pPr>
        <w:pStyle w:val="ListParagraph"/>
        <w:numPr>
          <w:ilvl w:val="0"/>
          <w:numId w:val="18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הרשאות המנהל </w:t>
      </w:r>
      <w:r w:rsidR="3EDF273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מתעדכנות</w:t>
      </w:r>
      <w:r w:rsidR="3EDF2734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5227F10" w14:textId="79BF8AE6" w:rsidR="7219525F" w:rsidRDefault="7A87A015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פרמטרים: </w:t>
      </w:r>
      <w:r w:rsidR="01FD2D90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משתמש,</w:t>
      </w:r>
      <w:r w:rsidR="51A3FF97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147A08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משתמש </w:t>
      </w:r>
      <w:r w:rsidR="3671B6D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(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עבורו </w:t>
      </w:r>
      <w:r w:rsidR="059203EE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רוצים לעדכן את ה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הרשאות</w:t>
      </w:r>
      <w:r w:rsidR="2A141F7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)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, </w:t>
      </w:r>
      <w:r w:rsidR="198C52C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חנות, הרשאות חדשות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E4365B4" w14:textId="1D5DC071" w:rsidR="7219525F" w:rsidRDefault="7A87A015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0F0AE4D8" w14:textId="378C7B46" w:rsidR="7219525F" w:rsidRDefault="7A87A015" w:rsidP="29848E68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החנות: מבקש</w:t>
      </w:r>
      <w:r w:rsidR="4794D513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לקבל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הרשאות למנהל מסויים</w:t>
      </w:r>
    </w:p>
    <w:p w14:paraId="37EB4BAC" w14:textId="6B8B8272" w:rsidR="7219525F" w:rsidRDefault="7A87A015" w:rsidP="14BA959A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בודקת שלבעל החנות </w:t>
      </w:r>
      <w:r w:rsidR="0ED1D9F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אכן מינה את ההתנהלות למנהל המסויים</w:t>
      </w:r>
      <w:r w:rsidR="0ED1D9FA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2F3EC79" w14:textId="5B7797CE" w:rsidR="7219525F" w:rsidRDefault="7A87A015" w:rsidP="29848E68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מערכת: במידה והמשתמש </w:t>
      </w:r>
      <w:r w:rsidR="4A35270E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מינה את המנהל שהוא בחר לעדכן אז</w:t>
      </w:r>
      <w:r w:rsidR="5C8D4360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תחזיר לו את ההרשאות</w:t>
      </w:r>
    </w:p>
    <w:p w14:paraId="0832A488" w14:textId="18DC481B" w:rsidR="7219525F" w:rsidRDefault="5C8D4360" w:rsidP="29848E68">
      <w:pPr>
        <w:pStyle w:val="ListParagraph"/>
        <w:numPr>
          <w:ilvl w:val="0"/>
          <w:numId w:val="16"/>
        </w:numPr>
        <w:rPr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החנות בוחר</w:t>
      </w:r>
      <w:r w:rsidR="4A35270E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1A9E4D06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באילו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97A8CA1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ההרשאות של</w:t>
      </w:r>
      <w:r w:rsidR="32CCB0F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מנהל החנות לשנות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י</w:t>
      </w:r>
      <w:r w:rsidR="6B232A74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תנו</w:t>
      </w:r>
      <w:r w:rsidR="7A87A015"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FF99A55" w14:textId="22E894E7" w:rsidR="7219525F" w:rsidRDefault="7A87A015" w:rsidP="55183910">
      <w:pPr>
        <w:pStyle w:val="ListParagraph"/>
        <w:numPr>
          <w:ilvl w:val="0"/>
          <w:numId w:val="16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>מערכת: תחזיר</w:t>
      </w:r>
      <w:r w:rsidR="560FB5F4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תוצאת הפעולה.</w:t>
      </w:r>
    </w:p>
    <w:p w14:paraId="2F5FFBB6" w14:textId="352F6C69" w:rsidR="58384ADF" w:rsidRDefault="58384ADF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28725B86" w14:textId="53CB60AE" w:rsidR="149E522D" w:rsidRDefault="149E522D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עדכון הרשאות של מנהל החנות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B8FF327" w14:textId="078AC6E7" w:rsidR="149E522D" w:rsidRDefault="149E522D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BC01A45" wp14:editId="3EF5848F">
            <wp:extent cx="6572250" cy="2628900"/>
            <wp:effectExtent l="0" t="0" r="0" b="0"/>
            <wp:docPr id="2092563416" name="Picture 209256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FCA" w14:textId="2091FEA8" w:rsidR="7219525F" w:rsidRDefault="7219525F" w:rsidP="29848E68"/>
    <w:p w14:paraId="153C927A" w14:textId="1366508E" w:rsidR="29848E68" w:rsidRDefault="29848E68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72D0391" w14:textId="74EEC36A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6CBAF60" w14:textId="4F139EB6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EBC85BB" w14:textId="61633A10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6B75D91" w14:textId="77777777" w:rsidR="00B031AC" w:rsidRDefault="00B031AC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626AD64" w14:textId="3882EA67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4.7)</w:t>
      </w:r>
      <w:r w:rsidR="54C64EA0" w:rsidRPr="14BA959A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הסר</w:t>
      </w:r>
      <w:r w:rsidR="58FC9D24" w:rsidRPr="14BA959A">
        <w:rPr>
          <w:rFonts w:ascii="Calibri" w:eastAsia="Calibri" w:hAnsi="Calibri" w:cs="Calibri"/>
          <w:sz w:val="24"/>
          <w:szCs w:val="24"/>
          <w:u w:val="single"/>
          <w:rtl/>
        </w:rPr>
        <w:t>ת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 xml:space="preserve"> מנו</w:t>
      </w:r>
      <w:r w:rsidR="424A32C9" w:rsidRPr="14BA959A">
        <w:rPr>
          <w:rFonts w:ascii="Calibri" w:eastAsia="Calibri" w:hAnsi="Calibri" w:cs="Calibri"/>
          <w:sz w:val="24"/>
          <w:szCs w:val="24"/>
          <w:u w:val="single"/>
          <w:rtl/>
        </w:rPr>
        <w:t>י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 xml:space="preserve"> מנהל 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5727F397" w14:textId="58D72B53" w:rsidR="7219525F" w:rsidRDefault="77C28AE4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שחקנים: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בע</w:t>
      </w:r>
      <w:r w:rsidR="13A50E1F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ל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חנות, מערכת</w:t>
      </w:r>
      <w:r w:rsidR="1AEBB055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7D72578" w14:textId="3C5156E6" w:rsidR="7219525F" w:rsidRDefault="77C28AE4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52ECE749" w14:textId="35880C63" w:rsidR="7219525F" w:rsidRDefault="0D572F81" w:rsidP="14BA959A">
      <w:pPr>
        <w:pStyle w:val="ListParagraph"/>
        <w:numPr>
          <w:ilvl w:val="0"/>
          <w:numId w:val="15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בעל חנות שמינה את ניהול החנות שהוא מנסה למחוק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3EDB678" w14:textId="2638A3B0" w:rsidR="7219525F" w:rsidRDefault="77C28AE4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C51E1C9" w14:textId="7FA36B8F" w:rsidR="7219525F" w:rsidRDefault="77C28AE4" w:rsidP="14BA959A">
      <w:pPr>
        <w:pStyle w:val="ListParagraph"/>
        <w:numPr>
          <w:ilvl w:val="0"/>
          <w:numId w:val="14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החנות</w:t>
      </w:r>
      <w:r w:rsidR="1C14A35E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שהוסר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0C3BDB40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לא ימשיך להיות מנהל</w:t>
      </w:r>
      <w:r w:rsidR="0C3BDB40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630FE5C" w14:textId="10FB9DA8" w:rsidR="7219525F" w:rsidRDefault="77C28AE4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 xml:space="preserve">פרמטרים -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A1B6C3B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שם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משתמש,</w:t>
      </w:r>
      <w:r w:rsidR="100F83F8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חנות,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77A23B5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שם 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משתמש </w:t>
      </w:r>
      <w:r w:rsidR="7C758166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שרוצים למחוק</w:t>
      </w:r>
      <w:r w:rsidR="7C758166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5625090" w14:textId="02B982F8" w:rsidR="7219525F" w:rsidRDefault="77C28AE4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6401D34" w14:textId="68F1B29E" w:rsidR="7219525F" w:rsidRDefault="77C28AE4" w:rsidP="14BA959A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 : מבקש למחוק את מנהל החנות שנתן מהחנות שנתן</w:t>
      </w:r>
    </w:p>
    <w:p w14:paraId="1F496DBB" w14:textId="571FA837" w:rsidR="7219525F" w:rsidRDefault="77C28AE4" w:rsidP="14BA959A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מוודאת שלבעל החנות יש את ההרשאה</w:t>
      </w:r>
      <w:r w:rsidR="1EC2431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עבור המנהל שהוא מנסה למחוק</w:t>
      </w:r>
    </w:p>
    <w:p w14:paraId="6AA6122D" w14:textId="3B10DFD2" w:rsidR="7219525F" w:rsidRDefault="77C28AE4" w:rsidP="14BA959A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מוחקת את ההרשאות שלו בחנות הנ"ל</w:t>
      </w:r>
      <w:r w:rsidR="3326D5DA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אם השלב הקודם קיבל שהוא יכול לעשות את הפעולה</w:t>
      </w:r>
      <w:r w:rsidR="12A2D45C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4ED355B" w14:textId="19830CC4" w:rsidR="7219525F" w:rsidRDefault="12A2D45C" w:rsidP="55183910">
      <w:pPr>
        <w:pStyle w:val="ListParagraph"/>
        <w:numPr>
          <w:ilvl w:val="0"/>
          <w:numId w:val="13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 תחזיר תוצאת הפעולה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32685D8A" w14:textId="352F6C69" w:rsidR="3B61D8AB" w:rsidRDefault="3B61D8AB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6E4180D0" w14:textId="7D14F253" w:rsidR="68112B2E" w:rsidRDefault="68112B2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הסרה של מנהל החנות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5CD094C" w14:textId="21F3AAD4" w:rsidR="12B6802B" w:rsidRDefault="12B6802B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C44591" wp14:editId="1F0EFC73">
            <wp:extent cx="6496050" cy="2544286"/>
            <wp:effectExtent l="0" t="0" r="0" b="0"/>
            <wp:docPr id="1670916373" name="Picture 1670916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54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9359" w14:textId="338D50C7" w:rsidR="7219525F" w:rsidRDefault="7219525F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F60B89C" w14:textId="4C971C1A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C1DECB5" w14:textId="030EBEBD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7B80A1C" w14:textId="1A68CFE2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1FBD74F" w14:textId="757FD31A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3D291BE" w14:textId="002E0543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08C89A6" w14:textId="77777777" w:rsidR="00B031AC" w:rsidRDefault="00B031AC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EBB8B3B" w14:textId="42797B62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4.9)</w:t>
      </w:r>
      <w:r w:rsidR="01E6B9D7" w:rsidRPr="14BA959A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="2AC28B48" w:rsidRPr="14BA959A">
        <w:rPr>
          <w:rFonts w:ascii="Calibri" w:eastAsia="Calibri" w:hAnsi="Calibri" w:cs="Calibri"/>
          <w:sz w:val="24"/>
          <w:szCs w:val="24"/>
          <w:u w:val="single"/>
          <w:rtl/>
        </w:rPr>
        <w:t>קבלת מידע על בעלי תפקידים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 xml:space="preserve"> </w:t>
      </w:r>
      <w:r w:rsidR="4CC7858C" w:rsidRPr="14BA959A">
        <w:rPr>
          <w:rFonts w:ascii="Calibri" w:eastAsia="Calibri" w:hAnsi="Calibri" w:cs="Calibri"/>
          <w:sz w:val="24"/>
          <w:szCs w:val="24"/>
          <w:u w:val="single"/>
          <w:rtl/>
        </w:rPr>
        <w:t>ב</w:t>
      </w:r>
      <w:r w:rsidRPr="14BA959A">
        <w:rPr>
          <w:rFonts w:ascii="Calibri" w:eastAsia="Calibri" w:hAnsi="Calibri" w:cs="Calibri"/>
          <w:sz w:val="24"/>
          <w:szCs w:val="24"/>
          <w:u w:val="single"/>
          <w:rtl/>
        </w:rPr>
        <w:t>חנות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74484D46" w14:textId="03061C83" w:rsidR="7219525F" w:rsidRDefault="6BBFCEE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625A94C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691D1560" w14:textId="0866ADFE" w:rsidR="7219525F" w:rsidRDefault="6BBFCEE3" w:rsidP="29848E68">
      <w:pPr>
        <w:pStyle w:val="ListParagraph"/>
        <w:numPr>
          <w:ilvl w:val="0"/>
          <w:numId w:val="2"/>
        </w:numPr>
        <w:rPr>
          <w:rFonts w:eastAsiaTheme="minorEastAsia"/>
          <w:color w:val="000000" w:themeColor="text1"/>
          <w:sz w:val="24"/>
          <w:szCs w:val="24"/>
          <w:rtl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משתמש חייב להיות </w:t>
      </w:r>
      <w:r w:rsidR="00D57053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מחובר </w:t>
      </w:r>
      <w:r w:rsidR="7734722F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כ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חנות </w:t>
      </w:r>
      <w:r w:rsidR="3260F123"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והוא בעל החנות 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שהוא מבקש עבורה את הפירוט והמידע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DC6A776" w14:textId="491809FB" w:rsidR="7219525F" w:rsidRDefault="6BBFCEE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207A0879" w14:textId="19E9E5A6" w:rsidR="7219525F" w:rsidRDefault="6BBFCEE3" w:rsidP="29848E68">
      <w:pPr>
        <w:pStyle w:val="ListParagraph"/>
        <w:numPr>
          <w:ilvl w:val="0"/>
          <w:numId w:val="4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אין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F2E8582" w14:textId="6676BED9" w:rsidR="7219525F" w:rsidRDefault="6BBFCEE3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B3F1EA1" w14:textId="5953F75E" w:rsidR="7219525F" w:rsidRDefault="6BBFCEE3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791E1D64" w14:textId="43AE0585" w:rsidR="7219525F" w:rsidRDefault="6BBFCEE3" w:rsidP="29848E68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חנות: מבקש לראות </w:t>
      </w:r>
      <w:r w:rsidRPr="29848E68">
        <w:rPr>
          <w:rFonts w:ascii="Calibri" w:eastAsia="Calibri" w:hAnsi="Calibri" w:cs="Calibri"/>
          <w:sz w:val="24"/>
          <w:szCs w:val="24"/>
          <w:rtl/>
        </w:rPr>
        <w:t>מידע על בעלי תפקידים בחנות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7455F86" w14:textId="4C2A8E3D" w:rsidR="7219525F" w:rsidRDefault="6BBFCEE3" w:rsidP="55183910">
      <w:pPr>
        <w:pStyle w:val="ListParagraph"/>
        <w:numPr>
          <w:ilvl w:val="0"/>
          <w:numId w:val="7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: מחזירה את המידע הרלוונטי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387D935" w14:textId="352F6C69" w:rsidR="17F5998E" w:rsidRDefault="17F5998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4CEDC0E4" w14:textId="4FC1000E" w:rsidR="6C9577FA" w:rsidRDefault="6C9577FA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>בקשת הפירוט ולבדוק האם מוחזר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55765242" w14:textId="14CDDE2E" w:rsidR="7219525F" w:rsidRDefault="5F6FAC28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E3FAA1" wp14:editId="006D1295">
            <wp:extent cx="5478125" cy="3152775"/>
            <wp:effectExtent l="0" t="0" r="0" b="0"/>
            <wp:docPr id="423187741" name="Picture 423187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1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438B" w14:textId="4F190FDD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0F8263B6" w14:textId="1837E91A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3F655D3" w14:textId="0C474F28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6B45A4B" w14:textId="6FF8C1E4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5332F15" w14:textId="07A1F7CC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BAC054E" w14:textId="77777777" w:rsidR="00384D00" w:rsidRDefault="00384D00" w:rsidP="29848E68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64DDE7EB" w14:textId="65586F7B" w:rsidR="7219525F" w:rsidRDefault="7A87A015" w:rsidP="14BA959A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14BA959A">
        <w:rPr>
          <w:rFonts w:ascii="Calibri" w:eastAsia="Calibri" w:hAnsi="Calibri" w:cs="Calibri"/>
          <w:sz w:val="24"/>
          <w:szCs w:val="24"/>
          <w:u w:val="single"/>
        </w:rPr>
        <w:t>4.11)</w:t>
      </w:r>
      <w:r w:rsidR="493F3CD5" w:rsidRPr="14BA959A">
        <w:rPr>
          <w:rFonts w:ascii="Calibri" w:eastAsia="Calibri" w:hAnsi="Calibri" w:cs="Calibri"/>
          <w:sz w:val="24"/>
          <w:szCs w:val="24"/>
          <w:u w:val="single"/>
        </w:rPr>
        <w:t xml:space="preserve"> </w:t>
      </w:r>
      <w:r w:rsidR="493F3CD5" w:rsidRPr="14BA959A">
        <w:rPr>
          <w:rFonts w:ascii="Calibri" w:eastAsia="Calibri" w:hAnsi="Calibri" w:cs="Calibri"/>
          <w:sz w:val="24"/>
          <w:szCs w:val="24"/>
          <w:u w:val="single"/>
          <w:rtl/>
        </w:rPr>
        <w:t>קבלת מידע על היסטוריית הרכישות</w:t>
      </w:r>
      <w:r w:rsidRPr="14BA959A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0C10C7B0" w14:textId="66883DFA" w:rsidR="7219525F" w:rsidRDefault="7219525F" w:rsidP="14BA959A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B5D9159" w14:textId="5DEC2EFE" w:rsidR="7219525F" w:rsidRDefault="108445F1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בעל חנות</w:t>
      </w:r>
      <w:r w:rsidR="599453F4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מערכת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.</w:t>
      </w:r>
      <w:r w:rsidR="7219525F">
        <w:br/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23986214" w14:textId="526B89B8" w:rsidR="7219525F" w:rsidRDefault="108445F1" w:rsidP="14BA959A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1.</w:t>
      </w:r>
      <w:r w:rsidR="5EAA4EBC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="5EAA4EBC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משתמש חייב להיות מחובר כבעל חנות והוא בעל החנות שהוא מבקש עבורה</w:t>
      </w:r>
      <w:r w:rsidR="4F0AA5F9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2FD70B6C"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את היסטורית הרכישות</w:t>
      </w:r>
      <w:r w:rsidR="5EAA4EBC"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1F4C604" w14:textId="491809FB" w:rsidR="7219525F" w:rsidRDefault="108445F1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619138F" w14:textId="19E9E5A6" w:rsidR="7219525F" w:rsidRDefault="108445F1" w:rsidP="29848E68">
      <w:pPr>
        <w:pStyle w:val="ListParagraph"/>
        <w:numPr>
          <w:ilvl w:val="0"/>
          <w:numId w:val="5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 xml:space="preserve"> 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אין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47495E0D" w14:textId="6676BED9" w:rsidR="7219525F" w:rsidRDefault="108445F1" w:rsidP="14BA959A">
      <w:r w:rsidRPr="14BA959A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משתמש, שם חנות</w:t>
      </w:r>
      <w:r w:rsidRPr="14BA959A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2D811E6C" w14:textId="5953F75E" w:rsidR="7219525F" w:rsidRDefault="108445F1" w:rsidP="14BA959A"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14BA959A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05B1C3C4" w14:textId="05117141" w:rsidR="7219525F" w:rsidRDefault="108445F1" w:rsidP="29848E68">
      <w:pPr>
        <w:pStyle w:val="ListParagraph"/>
        <w:numPr>
          <w:ilvl w:val="0"/>
          <w:numId w:val="6"/>
        </w:numPr>
        <w:rPr>
          <w:rFonts w:eastAsiaTheme="minorEastAsia"/>
          <w:color w:val="000000" w:themeColor="text1"/>
          <w:sz w:val="24"/>
          <w:szCs w:val="24"/>
        </w:rPr>
      </w:pPr>
      <w:r w:rsidRPr="29848E68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בעל חנות: מבקש לראות </w:t>
      </w:r>
      <w:r w:rsidRPr="29848E68">
        <w:rPr>
          <w:rFonts w:ascii="Calibri" w:eastAsia="Calibri" w:hAnsi="Calibri" w:cs="Calibri"/>
          <w:sz w:val="24"/>
          <w:szCs w:val="24"/>
          <w:rtl/>
        </w:rPr>
        <w:t>מידע על היסטוריית הרכישות בחנות</w:t>
      </w:r>
      <w:r w:rsidRPr="29848E68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0BA6863" w14:textId="4C2A8E3D" w:rsidR="7219525F" w:rsidRDefault="108445F1" w:rsidP="55183910">
      <w:pPr>
        <w:pStyle w:val="ListParagraph"/>
        <w:numPr>
          <w:ilvl w:val="0"/>
          <w:numId w:val="6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 : מחזירה את המידע הרלוונטי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6D91D335" w14:textId="352F6C69" w:rsidR="4B73283E" w:rsidRDefault="4B73283E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lastRenderedPageBreak/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0C4B15E0" w14:textId="39868131" w:rsidR="3548E18C" w:rsidRDefault="3548E18C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בקשת הפירוט ולבדוק האם מוחזר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D5B096A" w14:textId="35AF8934" w:rsidR="7219525F" w:rsidRDefault="35E5FFB9" w:rsidP="7219525F">
      <w:r>
        <w:rPr>
          <w:noProof/>
        </w:rPr>
        <w:drawing>
          <wp:inline distT="0" distB="0" distL="0" distR="0" wp14:anchorId="1C288FE8" wp14:editId="169F320D">
            <wp:extent cx="6057900" cy="3186708"/>
            <wp:effectExtent l="0" t="0" r="0" b="0"/>
            <wp:docPr id="1958555732" name="Picture 195855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7F82" w14:textId="41546404" w:rsidR="29848E68" w:rsidRDefault="29848E68" w:rsidP="29848E68"/>
    <w:p w14:paraId="5D8DCFD5" w14:textId="246B0B2D" w:rsidR="00384D00" w:rsidRDefault="00384D00" w:rsidP="29848E68"/>
    <w:p w14:paraId="39988D4C" w14:textId="2C716F2F" w:rsidR="00384D00" w:rsidRDefault="00384D00" w:rsidP="29848E68"/>
    <w:p w14:paraId="16C317FF" w14:textId="557C54C6" w:rsidR="00384D00" w:rsidRDefault="00384D00" w:rsidP="29848E68"/>
    <w:p w14:paraId="1DCD002E" w14:textId="5C8CACCA" w:rsidR="00384D00" w:rsidRDefault="00384D00" w:rsidP="29848E68"/>
    <w:p w14:paraId="1BCDB78C" w14:textId="77777777" w:rsidR="00384D00" w:rsidRDefault="00384D00" w:rsidP="29848E68"/>
    <w:p w14:paraId="223911CD" w14:textId="01D8E720" w:rsidR="35E5FFB9" w:rsidRDefault="1A5EC977" w:rsidP="55183910">
      <w:pPr>
        <w:rPr>
          <w:rFonts w:ascii="Calibri" w:eastAsia="Calibri" w:hAnsi="Calibri" w:cs="Calibri"/>
          <w:sz w:val="24"/>
          <w:szCs w:val="24"/>
          <w:u w:val="single"/>
          <w:rtl/>
        </w:rPr>
      </w:pPr>
      <w:r w:rsidRPr="55183910">
        <w:rPr>
          <w:rFonts w:ascii="Calibri" w:eastAsia="Calibri" w:hAnsi="Calibri" w:cs="Calibri"/>
          <w:sz w:val="24"/>
          <w:szCs w:val="24"/>
          <w:u w:val="single"/>
        </w:rPr>
        <w:t>5.1)</w:t>
      </w:r>
      <w:r w:rsidRPr="55183910">
        <w:rPr>
          <w:rFonts w:ascii="Arial" w:eastAsia="Arial" w:hAnsi="Arial" w:cs="Arial"/>
          <w:color w:val="000000" w:themeColor="text1"/>
          <w:u w:val="single"/>
        </w:rPr>
        <w:t xml:space="preserve"> </w:t>
      </w:r>
      <w:r w:rsidRPr="55183910">
        <w:rPr>
          <w:rFonts w:ascii="Arial" w:eastAsia="Arial" w:hAnsi="Arial" w:cs="Arial"/>
          <w:color w:val="000000" w:themeColor="text1"/>
          <w:u w:val="single"/>
          <w:rtl/>
        </w:rPr>
        <w:t>הרשאות לביצוע פעולות ניהול</w:t>
      </w:r>
      <w:r w:rsidRPr="55183910">
        <w:rPr>
          <w:rFonts w:ascii="Calibri" w:eastAsia="Calibri" w:hAnsi="Calibri" w:cs="Calibri"/>
          <w:sz w:val="24"/>
          <w:szCs w:val="24"/>
          <w:u w:val="single"/>
        </w:rPr>
        <w:t>:</w:t>
      </w:r>
    </w:p>
    <w:p w14:paraId="6DAF09F1" w14:textId="49ED612D" w:rsidR="35E5FFB9" w:rsidRDefault="1A5EC977" w:rsidP="55183910"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שחקנים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:</w:t>
      </w:r>
      <w:r w:rsidR="35E5FFB9">
        <w:br/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מוכר חנות, מערכת.</w:t>
      </w:r>
      <w:r w:rsidR="35E5FFB9">
        <w:br/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תנאי קדם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:</w:t>
      </w:r>
    </w:p>
    <w:p w14:paraId="76D728B6" w14:textId="087ED5FA" w:rsidR="35E5FFB9" w:rsidRDefault="1A5EC977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1.</w:t>
      </w:r>
      <w:r w:rsidR="76080BA6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ניתנה הרשאה מבעל החנות לעשות את הניהול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15080652" w14:textId="491809FB" w:rsidR="35E5FFB9" w:rsidRDefault="1A5EC977" w:rsidP="55183910"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תנאי בתר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 xml:space="preserve"> -</w:t>
      </w:r>
    </w:p>
    <w:p w14:paraId="106A5EE8" w14:textId="73630CF1" w:rsidR="35E5FFB9" w:rsidRDefault="050C4D6E" w:rsidP="55183910">
      <w:pPr>
        <w:pStyle w:val="ListParagraph"/>
        <w:numPr>
          <w:ilvl w:val="0"/>
          <w:numId w:val="5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השינוי בניהול מתבצע בהצלחה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C051CB2" w14:textId="5721D30C" w:rsidR="35E5FFB9" w:rsidRDefault="1A5EC977" w:rsidP="55183910">
      <w:pPr>
        <w:rPr>
          <w:rFonts w:ascii="Calibri" w:eastAsia="Calibri" w:hAnsi="Calibri" w:cs="Calibri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פרמטרים-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שם משתמש</w:t>
      </w:r>
      <w:r w:rsidR="597C91D5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(של מנהל מוכר בחנות)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, שם חנות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1EFD17F" w14:textId="5953F75E" w:rsidR="35E5FFB9" w:rsidRDefault="1A5EC977" w:rsidP="55183910">
      <w:r w:rsidRPr="55183910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  <w:rtl/>
        </w:rPr>
        <w:t>תהליך התרחיש</w:t>
      </w:r>
      <w:r w:rsidRPr="55183910">
        <w:rPr>
          <w:rFonts w:ascii="Calibri" w:eastAsia="Calibri" w:hAnsi="Calibri" w:cs="Calibri"/>
          <w:i/>
          <w:iCs/>
          <w:color w:val="000000" w:themeColor="text1"/>
          <w:sz w:val="24"/>
          <w:szCs w:val="24"/>
          <w:u w:val="single"/>
        </w:rPr>
        <w:t>:</w:t>
      </w:r>
    </w:p>
    <w:p w14:paraId="4E7D3C27" w14:textId="4A6FE58D" w:rsidR="35E5FFB9" w:rsidRDefault="34C03B76" w:rsidP="55183910">
      <w:pPr>
        <w:pStyle w:val="ListParagraph"/>
        <w:numPr>
          <w:ilvl w:val="0"/>
          <w:numId w:val="1"/>
        </w:numPr>
        <w:rPr>
          <w:rFonts w:eastAsiaTheme="minorEastAsia"/>
          <w:color w:val="000000" w:themeColor="text1"/>
          <w:sz w:val="24"/>
          <w:szCs w:val="24"/>
          <w:rtl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מנהל מוכר חנות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: מבקש </w:t>
      </w:r>
      <w:r w:rsidR="1D715E18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מהמערכת לשנות</w:t>
      </w:r>
      <w:r w:rsidR="4E8A8D21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44E98EFE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בניהול החנות לפי ההרשאות שלו</w:t>
      </w:r>
      <w:r w:rsidR="44E98EFE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C098766" w14:textId="6C953A8B" w:rsidR="35E5FFB9" w:rsidRDefault="44E98EFE" w:rsidP="55183910">
      <w:pPr>
        <w:pStyle w:val="ListParagraph"/>
        <w:numPr>
          <w:ilvl w:val="0"/>
          <w:numId w:val="1"/>
        </w:numPr>
        <w:rPr>
          <w:rFonts w:eastAsiaTheme="minorEastAsia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מערכת: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</w:t>
      </w:r>
      <w:r w:rsidR="2FF51D9C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מחזירה הודעת הצלחה </w:t>
      </w:r>
      <w:r w:rsidR="2909CCDB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>אם אכן</w:t>
      </w:r>
      <w:r w:rsidR="2FF51D9C"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t xml:space="preserve"> וההרשאות מתאימות</w:t>
      </w:r>
      <w:r w:rsidR="1A5EC977"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70E7AA97" w14:textId="352F6C69" w:rsidR="35E5FFB9" w:rsidRDefault="06A491C6" w:rsidP="55183910">
      <w:pPr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  <w:rtl/>
        </w:rPr>
        <w:t>טסטים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  <w:u w:val="single"/>
        </w:rPr>
        <w:t>:</w:t>
      </w:r>
    </w:p>
    <w:p w14:paraId="7F5BBD2B" w14:textId="19F92524" w:rsidR="35E5FFB9" w:rsidRDefault="5ADC1003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  <w:r w:rsidRPr="55183910">
        <w:rPr>
          <w:rFonts w:ascii="Calibri" w:eastAsia="Calibri" w:hAnsi="Calibri" w:cs="Calibri"/>
          <w:color w:val="000000" w:themeColor="text1"/>
          <w:sz w:val="24"/>
          <w:szCs w:val="24"/>
          <w:rtl/>
        </w:rPr>
        <w:lastRenderedPageBreak/>
        <w:t>עדכון הניהול של החנות באופן תקין</w:t>
      </w:r>
      <w:r w:rsidRPr="55183910">
        <w:rPr>
          <w:rFonts w:ascii="Calibri" w:eastAsia="Calibri" w:hAnsi="Calibri" w:cs="Calibri"/>
          <w:color w:val="000000" w:themeColor="text1"/>
          <w:sz w:val="24"/>
          <w:szCs w:val="24"/>
        </w:rPr>
        <w:t>.</w:t>
      </w:r>
    </w:p>
    <w:p w14:paraId="06129A6B" w14:textId="12BAA12A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CC574C5" w14:textId="5E1D58FF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26EC07A7" w14:textId="47EE636A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F68B9DE" w14:textId="0FAF43C1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1C70F3D" w14:textId="27FFBC58" w:rsidR="001D6A98" w:rsidRDefault="001D6A98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8E955BC" w14:textId="4A8AD800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B8D5583" w14:textId="08165072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B18CE53" w14:textId="61B026BC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DCAD94E" w14:textId="29FF6B77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6CA7DCF" w14:textId="61495646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557FA0BB" w14:textId="1C4615F4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7C4FA52" w14:textId="6AC3FCF8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BCCA67C" w14:textId="751BCE91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46D083B1" w14:textId="4858F03F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17057DA7" w14:textId="48B21E33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743D5CA5" w14:textId="77777777" w:rsidR="003E4E0E" w:rsidRDefault="003E4E0E" w:rsidP="55183910">
      <w:pPr>
        <w:rPr>
          <w:rFonts w:ascii="Calibri" w:eastAsia="Calibri" w:hAnsi="Calibri" w:cs="Calibri"/>
          <w:color w:val="000000" w:themeColor="text1"/>
          <w:sz w:val="24"/>
          <w:szCs w:val="24"/>
        </w:rPr>
      </w:pPr>
    </w:p>
    <w:p w14:paraId="393035B0" w14:textId="77777777" w:rsidR="001D6A98" w:rsidRDefault="001D6A98" w:rsidP="001D6A98">
      <w:pPr>
        <w:pStyle w:val="Heading1"/>
        <w:bidi/>
        <w:spacing w:before="240" w:after="24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  <w:rtl/>
          <w:lang w:bidi="he-IL"/>
        </w:rPr>
        <w:t xml:space="preserve">תרחיש שימוש </w:t>
      </w:r>
      <w:r>
        <w:rPr>
          <w:rFonts w:ascii="Calibri" w:eastAsia="Calibri" w:hAnsi="Calibri" w:cs="Calibri" w:hint="cs"/>
          <w:b/>
          <w:u w:val="single"/>
          <w:rtl/>
          <w:lang w:bidi="he-IL"/>
        </w:rPr>
        <w:t>6</w:t>
      </w:r>
    </w:p>
    <w:p w14:paraId="09888306" w14:textId="77777777" w:rsidR="001D6A98" w:rsidRDefault="001D6A98" w:rsidP="001D6A98">
      <w:pPr>
        <w:pStyle w:val="Heading2"/>
        <w:bidi/>
        <w:spacing w:before="240" w:after="240"/>
        <w:rPr>
          <w:rFonts w:ascii="Calibri" w:eastAsia="Calibri" w:hAnsi="Calibri" w:cs="Calibri"/>
          <w:b/>
          <w:u w:val="single"/>
        </w:rPr>
      </w:pPr>
      <w:bookmarkStart w:id="225" w:name="_t2j8nkbi8uhw"/>
      <w:bookmarkEnd w:id="225"/>
      <w:r>
        <w:rPr>
          <w:rFonts w:ascii="Calibri" w:eastAsia="Calibri" w:hAnsi="Calibri" w:cs="Calibri"/>
          <w:b/>
          <w:u w:val="single"/>
          <w:rtl/>
        </w:rPr>
        <w:t xml:space="preserve">6.4 </w:t>
      </w:r>
      <w:r>
        <w:rPr>
          <w:rFonts w:ascii="Calibri" w:eastAsia="Calibri" w:hAnsi="Calibri" w:cs="Calibri"/>
          <w:b/>
          <w:u w:val="single"/>
          <w:rtl/>
          <w:lang w:bidi="he-IL"/>
        </w:rPr>
        <w:t>צפייה בהיסטוריית הרכישות</w:t>
      </w:r>
    </w:p>
    <w:p w14:paraId="551727BD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שחקנים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מנהל מערכת, מערכת.</w:t>
      </w:r>
    </w:p>
    <w:p w14:paraId="745C5E17" w14:textId="77777777" w:rsidR="001D6A98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תנאי קדם</w:t>
      </w:r>
      <w:r>
        <w:rPr>
          <w:rFonts w:ascii="Calibri" w:eastAsia="Calibri" w:hAnsi="Calibri" w:cs="Calibri"/>
          <w:b/>
          <w:sz w:val="24"/>
          <w:szCs w:val="24"/>
        </w:rPr>
        <w:t xml:space="preserve">: </w:t>
      </w:r>
    </w:p>
    <w:p w14:paraId="16928FCB" w14:textId="77777777" w:rsidR="001D6A98" w:rsidRPr="003A645B" w:rsidRDefault="001D6A98" w:rsidP="001D6A98">
      <w:pPr>
        <w:numPr>
          <w:ilvl w:val="0"/>
          <w:numId w:val="36"/>
        </w:numPr>
        <w:spacing w:before="240"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המשתמש המחובר ברגע הנתון הוא מסוג מנהל מערכת המוקר למערכת.</w:t>
      </w:r>
    </w:p>
    <w:p w14:paraId="0FA326E8" w14:textId="77777777" w:rsidR="001D6A98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 xml:space="preserve">תנאי </w:t>
      </w:r>
      <w:r>
        <w:rPr>
          <w:rFonts w:ascii="Calibri" w:eastAsia="Calibri" w:hAnsi="Calibri" w:cs="Calibri" w:hint="cs"/>
          <w:sz w:val="24"/>
          <w:szCs w:val="24"/>
          <w:u w:val="single"/>
          <w:rtl/>
        </w:rPr>
        <w:t>סיום</w:t>
      </w:r>
      <w:r>
        <w:rPr>
          <w:rFonts w:ascii="Calibri" w:eastAsia="Calibri" w:hAnsi="Calibri" w:cs="Calibri"/>
          <w:sz w:val="24"/>
          <w:szCs w:val="24"/>
          <w:u w:val="single"/>
          <w:rtl/>
        </w:rPr>
        <w:t>: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</w:p>
    <w:p w14:paraId="011842B0" w14:textId="77777777" w:rsidR="001D6A98" w:rsidRDefault="001D6A98" w:rsidP="001D6A98">
      <w:pPr>
        <w:numPr>
          <w:ilvl w:val="0"/>
          <w:numId w:val="37"/>
        </w:numPr>
        <w:spacing w:before="240"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המנהל 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מקבל רשימה של </w:t>
      </w:r>
      <w:r>
        <w:rPr>
          <w:rFonts w:ascii="Calibri" w:eastAsia="Calibri" w:hAnsi="Calibri" w:cs="Calibri"/>
          <w:sz w:val="24"/>
          <w:szCs w:val="24"/>
          <w:rtl/>
        </w:rPr>
        <w:t xml:space="preserve">כלל הרכישות של קונים </w:t>
      </w:r>
      <w:r>
        <w:rPr>
          <w:rFonts w:ascii="Calibri" w:eastAsia="Calibri" w:hAnsi="Calibri" w:cs="Calibri" w:hint="cs"/>
          <w:sz w:val="24"/>
          <w:szCs w:val="24"/>
          <w:rtl/>
        </w:rPr>
        <w:t>ומכירוץ של חנויות במערכת עם תיאור מתאים</w:t>
      </w:r>
      <w:r>
        <w:rPr>
          <w:rFonts w:ascii="Calibri" w:eastAsia="Calibri" w:hAnsi="Calibri" w:cs="Calibri"/>
          <w:sz w:val="24"/>
          <w:szCs w:val="24"/>
          <w:rtl/>
        </w:rPr>
        <w:t>.</w:t>
      </w:r>
    </w:p>
    <w:p w14:paraId="1AC31A74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פרמטרים:</w:t>
      </w:r>
      <w:r>
        <w:rPr>
          <w:rFonts w:ascii="Calibri" w:eastAsia="Calibri" w:hAnsi="Calibri" w:cs="Calibri"/>
          <w:sz w:val="24"/>
          <w:szCs w:val="24"/>
          <w:rtl/>
        </w:rPr>
        <w:t xml:space="preserve"> קוד משתמש,מזהה חנות</w:t>
      </w:r>
    </w:p>
    <w:p w14:paraId="49DA96AE" w14:textId="77777777" w:rsidR="001D6A98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i/>
          <w:sz w:val="24"/>
          <w:szCs w:val="24"/>
          <w:u w:val="single"/>
          <w:rtl/>
        </w:rPr>
        <w:t>תיאור התרחיש</w:t>
      </w:r>
      <w:r>
        <w:rPr>
          <w:rFonts w:ascii="Calibri" w:eastAsia="Calibri" w:hAnsi="Calibri" w:cs="Calibri"/>
          <w:b/>
          <w:sz w:val="24"/>
          <w:szCs w:val="24"/>
        </w:rPr>
        <w:t>:</w:t>
      </w:r>
    </w:p>
    <w:p w14:paraId="61D35B93" w14:textId="77777777" w:rsidR="001D6A98" w:rsidRDefault="001D6A98" w:rsidP="001D6A98">
      <w:pPr>
        <w:numPr>
          <w:ilvl w:val="0"/>
          <w:numId w:val="38"/>
        </w:numPr>
        <w:spacing w:before="240"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lastRenderedPageBreak/>
        <w:t>המשתמש מנסה להדפיס את היסטוריית הרכישות במערכת.</w:t>
      </w:r>
    </w:p>
    <w:p w14:paraId="046D0E24" w14:textId="77777777" w:rsidR="001D6A98" w:rsidRDefault="001D6A98" w:rsidP="001D6A98">
      <w:pPr>
        <w:numPr>
          <w:ilvl w:val="0"/>
          <w:numId w:val="38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המערכת בודקת שמדובר במשתמש 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שהוא </w:t>
      </w:r>
      <w:r>
        <w:rPr>
          <w:rFonts w:ascii="Calibri" w:eastAsia="Calibri" w:hAnsi="Calibri" w:cs="Calibri"/>
          <w:sz w:val="24"/>
          <w:szCs w:val="24"/>
          <w:rtl/>
        </w:rPr>
        <w:t>מנהל מערכת.</w:t>
      </w:r>
    </w:p>
    <w:p w14:paraId="66C43898" w14:textId="77777777" w:rsidR="001D6A98" w:rsidRDefault="001D6A98" w:rsidP="001D6A98">
      <w:pPr>
        <w:numPr>
          <w:ilvl w:val="0"/>
          <w:numId w:val="38"/>
        </w:numPr>
        <w:spacing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 xml:space="preserve">אם הבדיקה עברה בהצלחה </w:t>
      </w:r>
      <w:r>
        <w:rPr>
          <w:rFonts w:ascii="Calibri" w:eastAsia="Calibri" w:hAnsi="Calibri" w:cs="Calibri"/>
          <w:sz w:val="24"/>
          <w:szCs w:val="24"/>
          <w:rtl/>
        </w:rPr>
        <w:t>, המערכת עוברת על כל הרכישות ומציגה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תיאור</w:t>
      </w:r>
      <w:r>
        <w:rPr>
          <w:rFonts w:ascii="Calibri" w:eastAsia="Calibri" w:hAnsi="Calibri" w:cs="Calibri"/>
          <w:sz w:val="24"/>
          <w:szCs w:val="24"/>
          <w:rtl/>
        </w:rPr>
        <w:t xml:space="preserve"> למשתמש.</w:t>
      </w:r>
    </w:p>
    <w:p w14:paraId="10BBFDEE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  <w:rtl/>
        </w:rPr>
      </w:pPr>
      <w:r>
        <w:rPr>
          <w:noProof/>
        </w:rPr>
        <w:drawing>
          <wp:anchor distT="19050" distB="19050" distL="19050" distR="19050" simplePos="0" relativeHeight="251659264" behindDoc="0" locked="0" layoutInCell="1" allowOverlap="1" wp14:anchorId="5026D7DC" wp14:editId="7D33E005">
            <wp:simplePos x="0" y="0"/>
            <wp:positionH relativeFrom="column">
              <wp:posOffset>975360</wp:posOffset>
            </wp:positionH>
            <wp:positionV relativeFrom="paragraph">
              <wp:posOffset>-118110</wp:posOffset>
            </wp:positionV>
            <wp:extent cx="4510405" cy="4306570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430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95DB8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  <w:rtl/>
        </w:rPr>
      </w:pPr>
    </w:p>
    <w:p w14:paraId="5D5D0F8B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</w:p>
    <w:p w14:paraId="562A2E12" w14:textId="77777777" w:rsidR="001D6A98" w:rsidRDefault="001D6A98" w:rsidP="001D6A98">
      <w:pPr>
        <w:rPr>
          <w:rtl/>
        </w:rPr>
      </w:pPr>
    </w:p>
    <w:p w14:paraId="2B365BEE" w14:textId="77777777" w:rsidR="001D6A98" w:rsidRDefault="001D6A98" w:rsidP="001D6A98">
      <w:pPr>
        <w:rPr>
          <w:rtl/>
        </w:rPr>
      </w:pPr>
    </w:p>
    <w:p w14:paraId="5F7188CF" w14:textId="77777777" w:rsidR="001D6A98" w:rsidRDefault="001D6A98" w:rsidP="001D6A98">
      <w:pPr>
        <w:rPr>
          <w:rtl/>
        </w:rPr>
      </w:pPr>
    </w:p>
    <w:p w14:paraId="219A54C1" w14:textId="77777777" w:rsidR="001D6A98" w:rsidRDefault="001D6A98" w:rsidP="001D6A98">
      <w:pPr>
        <w:rPr>
          <w:rtl/>
        </w:rPr>
      </w:pPr>
    </w:p>
    <w:p w14:paraId="38B224A4" w14:textId="77777777" w:rsidR="001D6A98" w:rsidRDefault="001D6A98" w:rsidP="001D6A98">
      <w:pPr>
        <w:rPr>
          <w:rtl/>
        </w:rPr>
      </w:pPr>
    </w:p>
    <w:p w14:paraId="253467B8" w14:textId="77777777" w:rsidR="001D6A98" w:rsidRDefault="001D6A98" w:rsidP="001D6A98">
      <w:pPr>
        <w:rPr>
          <w:rtl/>
        </w:rPr>
      </w:pPr>
    </w:p>
    <w:p w14:paraId="667BC3E6" w14:textId="77777777" w:rsidR="001D6A98" w:rsidRDefault="001D6A98" w:rsidP="001D6A98">
      <w:pPr>
        <w:pStyle w:val="Heading2"/>
        <w:bidi/>
        <w:spacing w:before="240" w:after="240"/>
        <w:rPr>
          <w:rFonts w:ascii="Calibri" w:eastAsia="Calibri" w:hAnsi="Calibri" w:cs="Calibri"/>
          <w:b/>
          <w:u w:val="single"/>
          <w:lang w:bidi="he-IL"/>
        </w:rPr>
      </w:pPr>
    </w:p>
    <w:p w14:paraId="35174864" w14:textId="056E3C93" w:rsidR="001D6A98" w:rsidRDefault="001D6A98" w:rsidP="001D6A98"/>
    <w:p w14:paraId="71168D9E" w14:textId="0943EBC6" w:rsidR="00E622C1" w:rsidRDefault="00E622C1" w:rsidP="001D6A98"/>
    <w:p w14:paraId="0DB8CAB2" w14:textId="0544D83F" w:rsidR="00E622C1" w:rsidRDefault="00E622C1" w:rsidP="001D6A98"/>
    <w:p w14:paraId="3D28AA99" w14:textId="5C2594E2" w:rsidR="00E622C1" w:rsidRDefault="00E622C1" w:rsidP="001D6A98"/>
    <w:p w14:paraId="28CD921F" w14:textId="716B77F1" w:rsidR="00E622C1" w:rsidRDefault="00E622C1" w:rsidP="001D6A98"/>
    <w:p w14:paraId="42E539BC" w14:textId="6EE4AB66" w:rsidR="00E622C1" w:rsidRDefault="00E622C1" w:rsidP="001D6A98"/>
    <w:p w14:paraId="55905A8B" w14:textId="1DEE7551" w:rsidR="00E622C1" w:rsidRDefault="00E622C1" w:rsidP="001D6A98"/>
    <w:p w14:paraId="601770B3" w14:textId="7E4B7FC8" w:rsidR="00E622C1" w:rsidRDefault="00E622C1" w:rsidP="001D6A98"/>
    <w:p w14:paraId="3172060E" w14:textId="7E5F1E39" w:rsidR="00E622C1" w:rsidRDefault="00E622C1" w:rsidP="001D6A98"/>
    <w:p w14:paraId="22177A6D" w14:textId="79C07C0A" w:rsidR="00E622C1" w:rsidRDefault="00E622C1" w:rsidP="001D6A98"/>
    <w:p w14:paraId="686380AB" w14:textId="4C4C15D5" w:rsidR="00E622C1" w:rsidRDefault="00E622C1" w:rsidP="001D6A98"/>
    <w:p w14:paraId="1DEE73EF" w14:textId="5FE24C59" w:rsidR="00E622C1" w:rsidRDefault="00E622C1" w:rsidP="001D6A98"/>
    <w:p w14:paraId="0797D8D6" w14:textId="67664FCC" w:rsidR="00E622C1" w:rsidRDefault="00E622C1" w:rsidP="001D6A98"/>
    <w:p w14:paraId="5B103EF1" w14:textId="194B8ABB" w:rsidR="00E622C1" w:rsidRDefault="00E622C1" w:rsidP="001D6A98"/>
    <w:p w14:paraId="0215DFFC" w14:textId="77777777" w:rsidR="00E622C1" w:rsidRPr="00E622C1" w:rsidRDefault="00E622C1" w:rsidP="001D6A98"/>
    <w:p w14:paraId="5940E524" w14:textId="77777777" w:rsidR="001D6A98" w:rsidRDefault="001D6A98" w:rsidP="001D6A98">
      <w:pPr>
        <w:pStyle w:val="Heading2"/>
        <w:bidi/>
        <w:spacing w:before="240" w:after="240"/>
        <w:rPr>
          <w:rFonts w:ascii="Calibri" w:eastAsia="Calibri" w:hAnsi="Calibri" w:cs="Calibri"/>
          <w:b/>
          <w:u w:val="single"/>
          <w:lang w:bidi="he-IL"/>
        </w:rPr>
      </w:pPr>
      <w:r>
        <w:rPr>
          <w:rFonts w:ascii="Calibri" w:eastAsia="Calibri" w:hAnsi="Calibri" w:cs="Calibri" w:hint="cs"/>
          <w:b/>
          <w:u w:val="single"/>
          <w:rtl/>
          <w:lang w:bidi="he-IL"/>
        </w:rPr>
        <w:lastRenderedPageBreak/>
        <w:t>תרחיש שימוש 7</w:t>
      </w:r>
    </w:p>
    <w:p w14:paraId="29A3747D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שחקנים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קונה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, מערכת, 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חיצונית</w:t>
      </w:r>
      <w:r>
        <w:rPr>
          <w:rFonts w:ascii="Calibri" w:eastAsia="Calibri" w:hAnsi="Calibri" w:cs="Calibri"/>
          <w:sz w:val="24"/>
          <w:szCs w:val="24"/>
          <w:rtl/>
        </w:rPr>
        <w:t>.</w:t>
      </w:r>
    </w:p>
    <w:p w14:paraId="7EB8B427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תנאי קדם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רכישת מוצר/ים על ידי קונה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.</w:t>
      </w:r>
    </w:p>
    <w:p w14:paraId="0EE426B8" w14:textId="77777777" w:rsidR="001D6A98" w:rsidRDefault="001D6A98" w:rsidP="001D6A98">
      <w:pPr>
        <w:spacing w:before="240" w:after="240"/>
        <w:rPr>
          <w:rFonts w:ascii="Calibri" w:eastAsia="Calibri" w:hAnsi="Calibri" w:cs="Calibri"/>
          <w:sz w:val="24"/>
          <w:szCs w:val="24"/>
          <w:rtl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תנאי בתר</w:t>
      </w:r>
      <w:r>
        <w:rPr>
          <w:rFonts w:ascii="Calibri" w:eastAsia="Calibri" w:hAnsi="Calibri" w:cs="Calibri"/>
          <w:b/>
          <w:sz w:val="24"/>
          <w:szCs w:val="24"/>
        </w:rPr>
        <w:t xml:space="preserve">: </w:t>
      </w:r>
      <w:r>
        <w:rPr>
          <w:rtl/>
        </w:rPr>
        <w:t>קבלת אישור שהתשלום התבצע בהצלחה</w:t>
      </w:r>
      <w:r>
        <w:rPr>
          <w:rFonts w:hint="cs"/>
          <w:rtl/>
        </w:rPr>
        <w:t xml:space="preserve"> ומנהל החנות מקבל התראה שיש רכישת מוצר בחנות.</w:t>
      </w:r>
      <w:r>
        <w:t xml:space="preserve">  </w:t>
      </w:r>
      <w:r>
        <w:rPr>
          <w:rFonts w:hint="cs"/>
          <w:rtl/>
        </w:rPr>
        <w:t xml:space="preserve"> </w:t>
      </w:r>
    </w:p>
    <w:p w14:paraId="61AE1FB5" w14:textId="77777777" w:rsidR="001D6A98" w:rsidRDefault="001D6A98" w:rsidP="001D6A98">
      <w:pPr>
        <w:spacing w:before="240" w:after="240"/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u w:val="single"/>
          <w:rtl/>
        </w:rPr>
        <w:t>פרמטרים</w:t>
      </w:r>
      <w:r>
        <w:rPr>
          <w:rFonts w:ascii="Calibri" w:eastAsia="Calibri" w:hAnsi="Calibri" w:cs="Calibri"/>
          <w:b/>
          <w:sz w:val="24"/>
          <w:szCs w:val="24"/>
        </w:rPr>
        <w:t>:</w:t>
      </w:r>
      <w:r>
        <w:rPr>
          <w:rFonts w:ascii="Calibri" w:eastAsia="Calibri" w:hAnsi="Calibri" w:cs="Calibri"/>
          <w:sz w:val="24"/>
          <w:szCs w:val="24"/>
          <w:rtl/>
        </w:rPr>
        <w:t xml:space="preserve"> מספר כרטיס אשראי, </w:t>
      </w:r>
      <w:r>
        <w:rPr>
          <w:rFonts w:ascii="Calibri" w:eastAsia="Calibri" w:hAnsi="Calibri" w:cs="Calibri" w:hint="cs"/>
          <w:sz w:val="24"/>
          <w:szCs w:val="24"/>
          <w:rtl/>
        </w:rPr>
        <w:t>ה</w:t>
      </w:r>
      <w:r>
        <w:rPr>
          <w:rFonts w:ascii="Calibri" w:eastAsia="Calibri" w:hAnsi="Calibri" w:cs="Calibri"/>
          <w:sz w:val="24"/>
          <w:szCs w:val="24"/>
          <w:rtl/>
        </w:rPr>
        <w:t>תשלום</w:t>
      </w:r>
    </w:p>
    <w:p w14:paraId="70034BCD" w14:textId="77777777" w:rsidR="001D6A98" w:rsidRDefault="001D6A98" w:rsidP="001D6A98">
      <w:pPr>
        <w:spacing w:before="240" w:after="240"/>
        <w:rPr>
          <w:rFonts w:ascii="Calibri" w:eastAsia="Calibri" w:hAnsi="Calibri" w:cs="Calibri"/>
          <w:i/>
          <w:sz w:val="24"/>
          <w:szCs w:val="24"/>
          <w:u w:val="single"/>
        </w:rPr>
      </w:pPr>
      <w:r>
        <w:rPr>
          <w:rFonts w:ascii="Calibri" w:eastAsia="Calibri" w:hAnsi="Calibri" w:cs="Calibri"/>
          <w:i/>
          <w:sz w:val="24"/>
          <w:szCs w:val="24"/>
          <w:u w:val="single"/>
          <w:rtl/>
        </w:rPr>
        <w:t>תיאור התרחיש:</w:t>
      </w:r>
    </w:p>
    <w:p w14:paraId="497FEAA3" w14:textId="77777777" w:rsidR="001D6A98" w:rsidRDefault="001D6A98" w:rsidP="001D6A98">
      <w:pPr>
        <w:numPr>
          <w:ilvl w:val="0"/>
          <w:numId w:val="39"/>
        </w:numPr>
        <w:spacing w:before="240"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העברה של פרטי העסקה שבוצעה על יד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המשתנש למערכת.</w:t>
      </w:r>
    </w:p>
    <w:p w14:paraId="4B595019" w14:textId="77777777" w:rsidR="001D6A98" w:rsidRDefault="001D6A98" w:rsidP="001D6A98">
      <w:pPr>
        <w:numPr>
          <w:ilvl w:val="0"/>
          <w:numId w:val="39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המערכת מעבירה </w:t>
      </w:r>
      <w:r>
        <w:rPr>
          <w:rFonts w:ascii="Calibri" w:eastAsia="Calibri" w:hAnsi="Calibri" w:cs="Calibri" w:hint="cs"/>
          <w:sz w:val="24"/>
          <w:szCs w:val="24"/>
          <w:rtl/>
        </w:rPr>
        <w:t>למערכת ה</w:t>
      </w:r>
      <w:r>
        <w:rPr>
          <w:rFonts w:ascii="Calibri" w:eastAsia="Calibri" w:hAnsi="Calibri" w:cs="Calibri"/>
          <w:sz w:val="24"/>
          <w:szCs w:val="24"/>
          <w:rtl/>
        </w:rPr>
        <w:t>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חיצונית</w:t>
      </w:r>
      <w:r>
        <w:rPr>
          <w:rFonts w:ascii="Calibri" w:eastAsia="Calibri" w:hAnsi="Calibri" w:cs="Calibri"/>
          <w:sz w:val="24"/>
          <w:szCs w:val="24"/>
          <w:rtl/>
        </w:rPr>
        <w:t xml:space="preserve"> את פרטי העסקה </w:t>
      </w:r>
      <w:r>
        <w:rPr>
          <w:rFonts w:ascii="Calibri" w:eastAsia="Calibri" w:hAnsi="Calibri" w:cs="Calibri" w:hint="cs"/>
          <w:sz w:val="24"/>
          <w:szCs w:val="24"/>
          <w:rtl/>
        </w:rPr>
        <w:t>.</w:t>
      </w:r>
    </w:p>
    <w:p w14:paraId="3C62A39A" w14:textId="77777777" w:rsidR="001D6A98" w:rsidRDefault="001D6A98" w:rsidP="001D6A98">
      <w:pPr>
        <w:numPr>
          <w:ilvl w:val="0"/>
          <w:numId w:val="39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המערכת בודקת את פרטי התשלום</w:t>
      </w:r>
    </w:p>
    <w:p w14:paraId="2F2B2097" w14:textId="77777777" w:rsidR="001D6A98" w:rsidRPr="00B51A8E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תבדוק הפרטים </w:t>
      </w:r>
      <w:r w:rsidRPr="00B51A8E">
        <w:rPr>
          <w:rFonts w:ascii="Calibri" w:eastAsia="Calibri" w:hAnsi="Calibri" w:cs="Calibri"/>
          <w:sz w:val="24"/>
          <w:szCs w:val="24"/>
          <w:rtl/>
        </w:rPr>
        <w:t xml:space="preserve">אם </w:t>
      </w:r>
      <w:r>
        <w:rPr>
          <w:rFonts w:ascii="Calibri" w:eastAsia="Calibri" w:hAnsi="Calibri" w:cs="Calibri" w:hint="cs"/>
          <w:sz w:val="24"/>
          <w:szCs w:val="24"/>
          <w:rtl/>
        </w:rPr>
        <w:t>ה</w:t>
      </w:r>
      <w:r w:rsidRPr="00B51A8E">
        <w:rPr>
          <w:rFonts w:ascii="Calibri" w:eastAsia="Calibri" w:hAnsi="Calibri" w:cs="Calibri"/>
          <w:sz w:val="24"/>
          <w:szCs w:val="24"/>
          <w:rtl/>
        </w:rPr>
        <w:t>פרטי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ים </w:t>
      </w:r>
      <w:r w:rsidRPr="00B51A8E">
        <w:rPr>
          <w:rFonts w:ascii="Calibri" w:eastAsia="Calibri" w:hAnsi="Calibri" w:cs="Calibri"/>
          <w:sz w:val="24"/>
          <w:szCs w:val="24"/>
          <w:rtl/>
        </w:rPr>
        <w:t>לא תקינים תחזיר הודעת שגיאה למערכת.</w:t>
      </w:r>
    </w:p>
    <w:p w14:paraId="248E0BF0" w14:textId="77777777" w:rsidR="001D6A98" w:rsidRPr="00B51A8E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</w:t>
      </w:r>
      <w:r w:rsidRPr="00B51A8E">
        <w:rPr>
          <w:rFonts w:ascii="Calibri" w:eastAsia="Calibri" w:hAnsi="Calibri" w:cs="Calibri"/>
          <w:sz w:val="24"/>
          <w:szCs w:val="24"/>
          <w:rtl/>
        </w:rPr>
        <w:t>מערכת תעביר הודעת שגיאה למשתמש.</w:t>
      </w:r>
    </w:p>
    <w:p w14:paraId="786CA9CF" w14:textId="77777777" w:rsidR="001D6A98" w:rsidRDefault="001D6A98" w:rsidP="001D6A98">
      <w:pPr>
        <w:numPr>
          <w:ilvl w:val="0"/>
          <w:numId w:val="40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מושכת כסף מהחשבון</w:t>
      </w:r>
      <w:r>
        <w:rPr>
          <w:rFonts w:ascii="Calibri" w:eastAsia="Calibri" w:hAnsi="Calibri" w:cs="Calibri"/>
          <w:sz w:val="24"/>
          <w:szCs w:val="24"/>
          <w:rtl/>
        </w:rPr>
        <w:t xml:space="preserve"> ותעביר את הכסף לחנות.</w:t>
      </w:r>
    </w:p>
    <w:p w14:paraId="7BBB702B" w14:textId="77777777" w:rsidR="001D6A98" w:rsidRDefault="001D6A98" w:rsidP="001D6A98">
      <w:pPr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תבדוק </w:t>
      </w:r>
      <w:r>
        <w:rPr>
          <w:rFonts w:ascii="Calibri" w:eastAsia="Calibri" w:hAnsi="Calibri" w:cs="Calibri"/>
          <w:sz w:val="24"/>
          <w:szCs w:val="24"/>
          <w:rtl/>
        </w:rPr>
        <w:t xml:space="preserve">אם </w:t>
      </w:r>
      <w:r>
        <w:rPr>
          <w:rFonts w:ascii="Calibri" w:eastAsia="Calibri" w:hAnsi="Calibri" w:cs="Calibri" w:hint="cs"/>
          <w:sz w:val="24"/>
          <w:szCs w:val="24"/>
          <w:rtl/>
        </w:rPr>
        <w:t>יש תקלה</w:t>
      </w:r>
      <w:r>
        <w:rPr>
          <w:rFonts w:ascii="Calibri" w:eastAsia="Calibri" w:hAnsi="Calibri" w:cs="Calibri"/>
          <w:sz w:val="24"/>
          <w:szCs w:val="24"/>
          <w:rtl/>
        </w:rPr>
        <w:t xml:space="preserve"> </w:t>
      </w:r>
      <w:r>
        <w:rPr>
          <w:rFonts w:ascii="Calibri" w:eastAsia="Calibri" w:hAnsi="Calibri" w:cs="Calibri" w:hint="cs"/>
          <w:sz w:val="24"/>
          <w:szCs w:val="24"/>
          <w:rtl/>
        </w:rPr>
        <w:t>ו</w:t>
      </w: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תחזיר שגיאה למערכת.</w:t>
      </w:r>
    </w:p>
    <w:p w14:paraId="60CB1921" w14:textId="77777777" w:rsidR="001D6A98" w:rsidRPr="00115D96" w:rsidRDefault="001D6A98" w:rsidP="001D6A98">
      <w:pPr>
        <w:pStyle w:val="ListParagraph"/>
        <w:numPr>
          <w:ilvl w:val="1"/>
          <w:numId w:val="40"/>
        </w:numPr>
        <w:spacing w:after="0" w:line="276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 w:hint="cs"/>
          <w:sz w:val="24"/>
          <w:szCs w:val="24"/>
          <w:rtl/>
        </w:rPr>
        <w:t>ה</w:t>
      </w:r>
      <w:r w:rsidRPr="00B51A8E">
        <w:rPr>
          <w:rFonts w:ascii="Calibri" w:eastAsia="Calibri" w:hAnsi="Calibri" w:cs="Calibri"/>
          <w:sz w:val="24"/>
          <w:szCs w:val="24"/>
          <w:rtl/>
        </w:rPr>
        <w:t>מערכת תעביר הודעת שגיאה למשתמש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 w:rsidRPr="00115D96">
        <w:rPr>
          <w:rFonts w:ascii="Calibri" w:eastAsia="Calibri" w:hAnsi="Calibri" w:cs="Calibri"/>
          <w:sz w:val="24"/>
          <w:szCs w:val="24"/>
          <w:rtl/>
        </w:rPr>
        <w:t>ותבטל את הקנייה</w:t>
      </w:r>
    </w:p>
    <w:p w14:paraId="6A8FFC66" w14:textId="77777777" w:rsidR="001D6A98" w:rsidRDefault="001D6A98" w:rsidP="001D6A98">
      <w:pPr>
        <w:numPr>
          <w:ilvl w:val="0"/>
          <w:numId w:val="40"/>
        </w:numPr>
        <w:spacing w:after="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>מערכת כספים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</w:t>
      </w:r>
      <w:r>
        <w:rPr>
          <w:rFonts w:ascii="Calibri" w:eastAsia="Calibri" w:hAnsi="Calibri" w:cs="Calibri"/>
          <w:sz w:val="24"/>
          <w:szCs w:val="24"/>
          <w:rtl/>
        </w:rPr>
        <w:t>תחזיר הודעת אישור</w:t>
      </w:r>
      <w:r>
        <w:rPr>
          <w:rFonts w:ascii="Calibri" w:eastAsia="Calibri" w:hAnsi="Calibri" w:cs="Calibri" w:hint="cs"/>
          <w:sz w:val="24"/>
          <w:szCs w:val="24"/>
          <w:rtl/>
        </w:rPr>
        <w:t xml:space="preserve"> וקבלה</w:t>
      </w:r>
      <w:r>
        <w:rPr>
          <w:rFonts w:ascii="Calibri" w:eastAsia="Calibri" w:hAnsi="Calibri" w:cs="Calibri"/>
          <w:sz w:val="24"/>
          <w:szCs w:val="24"/>
          <w:rtl/>
        </w:rPr>
        <w:t xml:space="preserve"> </w:t>
      </w:r>
      <w:r>
        <w:rPr>
          <w:rFonts w:ascii="Calibri" w:eastAsia="Calibri" w:hAnsi="Calibri" w:cs="Calibri" w:hint="cs"/>
          <w:sz w:val="24"/>
          <w:szCs w:val="24"/>
          <w:rtl/>
        </w:rPr>
        <w:t>על התשלום</w:t>
      </w:r>
    </w:p>
    <w:p w14:paraId="30D2C719" w14:textId="77777777" w:rsidR="001D6A98" w:rsidRDefault="001D6A98" w:rsidP="001D6A98">
      <w:pPr>
        <w:numPr>
          <w:ilvl w:val="0"/>
          <w:numId w:val="40"/>
        </w:numPr>
        <w:spacing w:after="240" w:line="276" w:lineRule="auto"/>
        <w:ind w:left="14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  <w:rtl/>
        </w:rPr>
        <w:t xml:space="preserve">המשתמש </w:t>
      </w:r>
      <w:r>
        <w:rPr>
          <w:rFonts w:ascii="Calibri" w:eastAsia="Calibri" w:hAnsi="Calibri" w:cs="Calibri" w:hint="cs"/>
          <w:sz w:val="24"/>
          <w:szCs w:val="24"/>
          <w:rtl/>
        </w:rPr>
        <w:t>מקבל הודעה על אישור וקבלה.</w:t>
      </w:r>
    </w:p>
    <w:p w14:paraId="212CCF18" w14:textId="00BEC007" w:rsidR="001D6A98" w:rsidRDefault="00E622C1" w:rsidP="001D6A98">
      <w:pPr>
        <w:spacing w:before="240" w:after="24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0D9783A" wp14:editId="20B0ABDA">
            <wp:extent cx="5731510" cy="268668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8A5C" w14:textId="77777777" w:rsidR="001D6A98" w:rsidRDefault="001D6A98" w:rsidP="001D6A98"/>
    <w:p w14:paraId="6EF5BF90" w14:textId="77777777" w:rsidR="001D6A98" w:rsidRDefault="001D6A98" w:rsidP="001D6A98"/>
    <w:p w14:paraId="64C2F6D7" w14:textId="77777777" w:rsidR="001D6A98" w:rsidRDefault="001D6A98" w:rsidP="001D6A98"/>
    <w:p w14:paraId="268475F1" w14:textId="77777777" w:rsidR="001D6A98" w:rsidRDefault="001D6A98" w:rsidP="001D6A98">
      <w:pPr>
        <w:rPr>
          <w:rtl/>
        </w:rPr>
      </w:pPr>
    </w:p>
    <w:p w14:paraId="42AD5E3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32"/>
          <w:szCs w:val="32"/>
          <w:u w:val="single"/>
        </w:rPr>
      </w:pPr>
      <w:r w:rsidRPr="00DF00A7">
        <w:rPr>
          <w:rFonts w:ascii="Calibri" w:eastAsia="Calibri" w:hAnsi="Calibri" w:cs="Calibri"/>
          <w:b/>
          <w:sz w:val="32"/>
          <w:szCs w:val="32"/>
          <w:u w:val="single"/>
          <w:rtl/>
        </w:rPr>
        <w:lastRenderedPageBreak/>
        <w:t>תרחיש שימוש 8</w:t>
      </w:r>
    </w:p>
    <w:p w14:paraId="10053323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שחקנים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>: מערכת אספקה, אחראי חנות.</w:t>
      </w:r>
    </w:p>
    <w:p w14:paraId="32878B8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תנאי קדם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 xml:space="preserve"> -</w:t>
      </w:r>
    </w:p>
    <w:p w14:paraId="15015ECA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1.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 xml:space="preserve"> הלקוח רשאי לקבל שירות ממערכת האספקה.</w:t>
      </w:r>
    </w:p>
    <w:p w14:paraId="709E388E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  <w:u w:val="single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 xml:space="preserve">תנאי סיום- </w:t>
      </w:r>
    </w:p>
    <w:p w14:paraId="00ECA33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1.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הבקשה שהתבקשה מהאספקה נקלטה במערכת וקבלת אישור שהבקשה התקבלה.</w:t>
      </w:r>
    </w:p>
    <w:p w14:paraId="113F142F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פרמטרים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>: קוד משתמש, מזהה חנות, מזהה מוצר להזמנה</w:t>
      </w:r>
    </w:p>
    <w:p w14:paraId="3BF60B51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  <w:u w:val="single"/>
        </w:rPr>
      </w:pPr>
      <w:r w:rsidRPr="00DF00A7">
        <w:rPr>
          <w:rFonts w:ascii="Calibri" w:eastAsia="Calibri" w:hAnsi="Calibri" w:cs="Calibri"/>
          <w:b/>
          <w:sz w:val="24"/>
          <w:szCs w:val="24"/>
          <w:u w:val="single"/>
          <w:rtl/>
        </w:rPr>
        <w:t>תהליך התרחיש:</w:t>
      </w:r>
    </w:p>
    <w:p w14:paraId="691D0943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1.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אחראי חנות: מבקש לבצע פעולה המשתמשת במערכת האספקה</w:t>
      </w:r>
    </w:p>
    <w:p w14:paraId="19F947FA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2.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מערכת: מוודאת שיש את ההרשאות הנחוצות לשליחת הבקשה</w:t>
      </w:r>
    </w:p>
    <w:p w14:paraId="0B4B063C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3.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 xml:space="preserve">מערכת: במידה וכן , שולחת את הבקשה למערכת האספקה </w:t>
      </w:r>
    </w:p>
    <w:p w14:paraId="583AD90D" w14:textId="77777777" w:rsidR="001D6A98" w:rsidRPr="00DF00A7" w:rsidRDefault="001D6A98" w:rsidP="001D6A98">
      <w:pPr>
        <w:spacing w:before="240" w:after="240"/>
        <w:rPr>
          <w:rFonts w:ascii="Calibri" w:eastAsia="Calibri" w:hAnsi="Calibri" w:cs="Calibri"/>
          <w:b/>
          <w:sz w:val="24"/>
          <w:szCs w:val="24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4.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מערכת אספקה : מחזיקה את אישור ביצוע הבקשה בהצלחה או מחזירה הודעת שגיאה.</w:t>
      </w:r>
    </w:p>
    <w:p w14:paraId="64A5BCD5" w14:textId="1E102C45" w:rsidR="001D6A98" w:rsidRDefault="001D6A98" w:rsidP="001D6A98">
      <w:pPr>
        <w:spacing w:before="240" w:after="240"/>
        <w:rPr>
          <w:rFonts w:ascii="Calibri" w:eastAsia="Calibri" w:hAnsi="Calibri" w:cs="Calibri"/>
          <w:sz w:val="28"/>
          <w:szCs w:val="28"/>
        </w:rPr>
      </w:pPr>
      <w:r w:rsidRPr="00DF00A7">
        <w:rPr>
          <w:rFonts w:ascii="Calibri" w:eastAsia="Calibri" w:hAnsi="Calibri" w:cs="Calibri"/>
          <w:b/>
          <w:sz w:val="24"/>
          <w:szCs w:val="24"/>
          <w:rtl/>
        </w:rPr>
        <w:t>5.</w:t>
      </w:r>
      <w:r w:rsidRPr="00DF00A7">
        <w:rPr>
          <w:rFonts w:ascii="Calibri" w:eastAsia="Calibri" w:hAnsi="Calibri" w:cs="Calibri"/>
          <w:b/>
          <w:sz w:val="24"/>
          <w:szCs w:val="24"/>
          <w:rtl/>
        </w:rPr>
        <w:tab/>
        <w:t>מערכת: מחזירה את מצב הבקשה (קבלה או דחייה (כי לא היו הרשאות מתאימות)).</w:t>
      </w:r>
    </w:p>
    <w:p w14:paraId="4AB64723" w14:textId="61892EBE" w:rsidR="001D6A98" w:rsidRDefault="00950D67" w:rsidP="001D6A98">
      <w:pPr>
        <w:pStyle w:val="Heading1"/>
        <w:bidi/>
        <w:spacing w:before="240" w:after="240"/>
        <w:rPr>
          <w:rFonts w:ascii="Calibri" w:eastAsia="Calibri" w:hAnsi="Calibri" w:cs="Calibri"/>
          <w:b/>
          <w:u w:val="single"/>
        </w:rPr>
      </w:pPr>
      <w:bookmarkStart w:id="226" w:name="_bcku6ankab2g"/>
      <w:bookmarkStart w:id="227" w:name="_qwjj0ubek08h"/>
      <w:bookmarkEnd w:id="226"/>
      <w:bookmarkEnd w:id="227"/>
      <w:r>
        <w:rPr>
          <w:rFonts w:ascii="Calibri" w:eastAsia="Calibri" w:hAnsi="Calibri" w:cs="Calibri"/>
          <w:b/>
          <w:noProof/>
          <w:u w:val="single"/>
        </w:rPr>
        <w:drawing>
          <wp:inline distT="0" distB="0" distL="0" distR="0" wp14:anchorId="66D30FD4" wp14:editId="1AFD4432">
            <wp:extent cx="5731510" cy="3246120"/>
            <wp:effectExtent l="0" t="0" r="254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pplier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D5E7" w14:textId="234A1E35" w:rsidR="35E5FFB9" w:rsidRDefault="35E5FFB9" w:rsidP="29848E68">
      <w:pPr>
        <w:rPr>
          <w:highlight w:val="yellow"/>
        </w:rPr>
      </w:pPr>
      <w:bookmarkStart w:id="228" w:name="_jlh1wc6fesi"/>
      <w:bookmarkStart w:id="229" w:name="_13rixyvybmuh"/>
      <w:bookmarkStart w:id="230" w:name="_czbmfvawbpi5"/>
      <w:bookmarkStart w:id="231" w:name="_8w37twsrla10"/>
      <w:bookmarkStart w:id="232" w:name="_v8fa83qqoreg"/>
      <w:bookmarkStart w:id="233" w:name="_esbd5h9rauqc"/>
      <w:bookmarkEnd w:id="228"/>
      <w:bookmarkEnd w:id="229"/>
      <w:bookmarkEnd w:id="230"/>
      <w:bookmarkEnd w:id="231"/>
      <w:bookmarkEnd w:id="232"/>
      <w:bookmarkEnd w:id="233"/>
    </w:p>
    <w:sectPr w:rsidR="35E5FFB9">
      <w:headerReference w:type="default" r:id="rId43"/>
      <w:footerReference w:type="default" r:id="rId44"/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C970B" w14:textId="77777777" w:rsidR="00F11FDC" w:rsidRDefault="00F11FDC">
      <w:pPr>
        <w:spacing w:after="0" w:line="240" w:lineRule="auto"/>
      </w:pPr>
      <w:r>
        <w:separator/>
      </w:r>
    </w:p>
  </w:endnote>
  <w:endnote w:type="continuationSeparator" w:id="0">
    <w:p w14:paraId="22A8B4A0" w14:textId="77777777" w:rsidR="00F11FDC" w:rsidRDefault="00F11F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976C4C" w14:paraId="7DE42C85" w14:textId="77777777" w:rsidTr="7219525F">
      <w:tc>
        <w:tcPr>
          <w:tcW w:w="3005" w:type="dxa"/>
        </w:tcPr>
        <w:p w14:paraId="0D4C4357" w14:textId="33AF6B86" w:rsidR="00976C4C" w:rsidRDefault="00976C4C" w:rsidP="7219525F">
          <w:pPr>
            <w:pStyle w:val="Header"/>
            <w:ind w:left="-115"/>
          </w:pPr>
        </w:p>
      </w:tc>
      <w:tc>
        <w:tcPr>
          <w:tcW w:w="3005" w:type="dxa"/>
        </w:tcPr>
        <w:p w14:paraId="51B6EB5B" w14:textId="23E8797C" w:rsidR="00976C4C" w:rsidRDefault="00976C4C" w:rsidP="7219525F">
          <w:pPr>
            <w:pStyle w:val="Header"/>
            <w:jc w:val="center"/>
          </w:pPr>
        </w:p>
      </w:tc>
      <w:tc>
        <w:tcPr>
          <w:tcW w:w="3005" w:type="dxa"/>
        </w:tcPr>
        <w:p w14:paraId="53DCD012" w14:textId="36E40B38" w:rsidR="00976C4C" w:rsidRDefault="00976C4C" w:rsidP="7219525F">
          <w:pPr>
            <w:pStyle w:val="Header"/>
            <w:ind w:right="-115"/>
            <w:jc w:val="right"/>
          </w:pPr>
        </w:p>
      </w:tc>
    </w:tr>
  </w:tbl>
  <w:p w14:paraId="3E1432A1" w14:textId="447C9044" w:rsidR="00976C4C" w:rsidRDefault="00976C4C" w:rsidP="721952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ED22A0" w14:textId="77777777" w:rsidR="00F11FDC" w:rsidRDefault="00F11FDC">
      <w:pPr>
        <w:spacing w:after="0" w:line="240" w:lineRule="auto"/>
      </w:pPr>
      <w:r>
        <w:separator/>
      </w:r>
    </w:p>
  </w:footnote>
  <w:footnote w:type="continuationSeparator" w:id="0">
    <w:p w14:paraId="0CB4F14F" w14:textId="77777777" w:rsidR="00F11FDC" w:rsidRDefault="00F11F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bidiVisual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0976C4C" w14:paraId="74CEDBC4" w14:textId="77777777" w:rsidTr="7219525F">
      <w:tc>
        <w:tcPr>
          <w:tcW w:w="3005" w:type="dxa"/>
        </w:tcPr>
        <w:p w14:paraId="73EFC5BE" w14:textId="24FE7A48" w:rsidR="00976C4C" w:rsidRDefault="00976C4C" w:rsidP="7219525F">
          <w:pPr>
            <w:pStyle w:val="Header"/>
            <w:ind w:left="-115"/>
          </w:pPr>
        </w:p>
      </w:tc>
      <w:tc>
        <w:tcPr>
          <w:tcW w:w="3005" w:type="dxa"/>
        </w:tcPr>
        <w:p w14:paraId="130A76BF" w14:textId="08DE6CE7" w:rsidR="00976C4C" w:rsidRDefault="00976C4C" w:rsidP="7219525F">
          <w:pPr>
            <w:pStyle w:val="Header"/>
            <w:jc w:val="center"/>
          </w:pPr>
        </w:p>
      </w:tc>
      <w:tc>
        <w:tcPr>
          <w:tcW w:w="3005" w:type="dxa"/>
        </w:tcPr>
        <w:p w14:paraId="3F534B2F" w14:textId="0E965323" w:rsidR="00976C4C" w:rsidRDefault="00976C4C" w:rsidP="7219525F">
          <w:pPr>
            <w:pStyle w:val="Header"/>
            <w:ind w:right="-115"/>
            <w:jc w:val="right"/>
          </w:pPr>
        </w:p>
      </w:tc>
    </w:tr>
  </w:tbl>
  <w:p w14:paraId="7B5E1269" w14:textId="64B85ABD" w:rsidR="00976C4C" w:rsidRDefault="00976C4C" w:rsidP="7219525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C70F3"/>
    <w:multiLevelType w:val="hybridMultilevel"/>
    <w:tmpl w:val="CECCF0C2"/>
    <w:lvl w:ilvl="0" w:tplc="F6ACC6BA">
      <w:start w:val="1"/>
      <w:numFmt w:val="decimal"/>
      <w:lvlText w:val="%1."/>
      <w:lvlJc w:val="left"/>
      <w:pPr>
        <w:ind w:left="720" w:hanging="360"/>
      </w:pPr>
    </w:lvl>
    <w:lvl w:ilvl="1" w:tplc="8940FC4A">
      <w:start w:val="1"/>
      <w:numFmt w:val="lowerLetter"/>
      <w:lvlText w:val="%2."/>
      <w:lvlJc w:val="left"/>
      <w:pPr>
        <w:ind w:left="1440" w:hanging="360"/>
      </w:pPr>
    </w:lvl>
    <w:lvl w:ilvl="2" w:tplc="5878465A">
      <w:start w:val="1"/>
      <w:numFmt w:val="lowerRoman"/>
      <w:lvlText w:val="%3."/>
      <w:lvlJc w:val="right"/>
      <w:pPr>
        <w:ind w:left="2160" w:hanging="180"/>
      </w:pPr>
    </w:lvl>
    <w:lvl w:ilvl="3" w:tplc="418C01C4">
      <w:start w:val="1"/>
      <w:numFmt w:val="decimal"/>
      <w:lvlText w:val="%4."/>
      <w:lvlJc w:val="left"/>
      <w:pPr>
        <w:ind w:left="2880" w:hanging="360"/>
      </w:pPr>
    </w:lvl>
    <w:lvl w:ilvl="4" w:tplc="14D69FDE">
      <w:start w:val="1"/>
      <w:numFmt w:val="lowerLetter"/>
      <w:lvlText w:val="%5."/>
      <w:lvlJc w:val="left"/>
      <w:pPr>
        <w:ind w:left="3600" w:hanging="360"/>
      </w:pPr>
    </w:lvl>
    <w:lvl w:ilvl="5" w:tplc="A83C7838">
      <w:start w:val="1"/>
      <w:numFmt w:val="lowerRoman"/>
      <w:lvlText w:val="%6."/>
      <w:lvlJc w:val="right"/>
      <w:pPr>
        <w:ind w:left="4320" w:hanging="180"/>
      </w:pPr>
    </w:lvl>
    <w:lvl w:ilvl="6" w:tplc="88E8A61E">
      <w:start w:val="1"/>
      <w:numFmt w:val="decimal"/>
      <w:lvlText w:val="%7."/>
      <w:lvlJc w:val="left"/>
      <w:pPr>
        <w:ind w:left="5040" w:hanging="360"/>
      </w:pPr>
    </w:lvl>
    <w:lvl w:ilvl="7" w:tplc="62D01E6C">
      <w:start w:val="1"/>
      <w:numFmt w:val="lowerLetter"/>
      <w:lvlText w:val="%8."/>
      <w:lvlJc w:val="left"/>
      <w:pPr>
        <w:ind w:left="5760" w:hanging="360"/>
      </w:pPr>
    </w:lvl>
    <w:lvl w:ilvl="8" w:tplc="82E85D6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916B8"/>
    <w:multiLevelType w:val="hybridMultilevel"/>
    <w:tmpl w:val="89621F60"/>
    <w:lvl w:ilvl="0" w:tplc="1EB8C000">
      <w:start w:val="1"/>
      <w:numFmt w:val="decimal"/>
      <w:lvlText w:val="%1."/>
      <w:lvlJc w:val="left"/>
      <w:pPr>
        <w:ind w:left="720" w:hanging="360"/>
      </w:pPr>
    </w:lvl>
    <w:lvl w:ilvl="1" w:tplc="59EC071A">
      <w:start w:val="1"/>
      <w:numFmt w:val="lowerLetter"/>
      <w:lvlText w:val="%2."/>
      <w:lvlJc w:val="left"/>
      <w:pPr>
        <w:ind w:left="1440" w:hanging="360"/>
      </w:pPr>
    </w:lvl>
    <w:lvl w:ilvl="2" w:tplc="EACE72B8">
      <w:start w:val="1"/>
      <w:numFmt w:val="lowerRoman"/>
      <w:lvlText w:val="%3."/>
      <w:lvlJc w:val="right"/>
      <w:pPr>
        <w:ind w:left="2160" w:hanging="180"/>
      </w:pPr>
    </w:lvl>
    <w:lvl w:ilvl="3" w:tplc="94EA47CA">
      <w:start w:val="1"/>
      <w:numFmt w:val="decimal"/>
      <w:lvlText w:val="%4."/>
      <w:lvlJc w:val="left"/>
      <w:pPr>
        <w:ind w:left="2880" w:hanging="360"/>
      </w:pPr>
    </w:lvl>
    <w:lvl w:ilvl="4" w:tplc="814A58BA">
      <w:start w:val="1"/>
      <w:numFmt w:val="lowerLetter"/>
      <w:lvlText w:val="%5."/>
      <w:lvlJc w:val="left"/>
      <w:pPr>
        <w:ind w:left="3600" w:hanging="360"/>
      </w:pPr>
    </w:lvl>
    <w:lvl w:ilvl="5" w:tplc="6D26B760">
      <w:start w:val="1"/>
      <w:numFmt w:val="lowerRoman"/>
      <w:lvlText w:val="%6."/>
      <w:lvlJc w:val="right"/>
      <w:pPr>
        <w:ind w:left="4320" w:hanging="180"/>
      </w:pPr>
    </w:lvl>
    <w:lvl w:ilvl="6" w:tplc="60982070">
      <w:start w:val="1"/>
      <w:numFmt w:val="decimal"/>
      <w:lvlText w:val="%7."/>
      <w:lvlJc w:val="left"/>
      <w:pPr>
        <w:ind w:left="5040" w:hanging="360"/>
      </w:pPr>
    </w:lvl>
    <w:lvl w:ilvl="7" w:tplc="ECCCE0D2">
      <w:start w:val="1"/>
      <w:numFmt w:val="lowerLetter"/>
      <w:lvlText w:val="%8."/>
      <w:lvlJc w:val="left"/>
      <w:pPr>
        <w:ind w:left="5760" w:hanging="360"/>
      </w:pPr>
    </w:lvl>
    <w:lvl w:ilvl="8" w:tplc="58844C2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C58AB"/>
    <w:multiLevelType w:val="hybridMultilevel"/>
    <w:tmpl w:val="CB46DABE"/>
    <w:lvl w:ilvl="0" w:tplc="2506ACA6">
      <w:start w:val="1"/>
      <w:numFmt w:val="decimal"/>
      <w:lvlText w:val="%1."/>
      <w:lvlJc w:val="left"/>
      <w:pPr>
        <w:ind w:left="720" w:hanging="360"/>
      </w:pPr>
    </w:lvl>
    <w:lvl w:ilvl="1" w:tplc="CE680CAA">
      <w:start w:val="1"/>
      <w:numFmt w:val="lowerLetter"/>
      <w:lvlText w:val="%2."/>
      <w:lvlJc w:val="left"/>
      <w:pPr>
        <w:ind w:left="1440" w:hanging="360"/>
      </w:pPr>
    </w:lvl>
    <w:lvl w:ilvl="2" w:tplc="1A9292F4">
      <w:start w:val="1"/>
      <w:numFmt w:val="lowerRoman"/>
      <w:lvlText w:val="%3."/>
      <w:lvlJc w:val="right"/>
      <w:pPr>
        <w:ind w:left="2160" w:hanging="180"/>
      </w:pPr>
    </w:lvl>
    <w:lvl w:ilvl="3" w:tplc="07D03B36">
      <w:start w:val="1"/>
      <w:numFmt w:val="decimal"/>
      <w:lvlText w:val="%4."/>
      <w:lvlJc w:val="left"/>
      <w:pPr>
        <w:ind w:left="2880" w:hanging="360"/>
      </w:pPr>
    </w:lvl>
    <w:lvl w:ilvl="4" w:tplc="DDB275B8">
      <w:start w:val="1"/>
      <w:numFmt w:val="lowerLetter"/>
      <w:lvlText w:val="%5."/>
      <w:lvlJc w:val="left"/>
      <w:pPr>
        <w:ind w:left="3600" w:hanging="360"/>
      </w:pPr>
    </w:lvl>
    <w:lvl w:ilvl="5" w:tplc="B5306FCE">
      <w:start w:val="1"/>
      <w:numFmt w:val="lowerRoman"/>
      <w:lvlText w:val="%6."/>
      <w:lvlJc w:val="right"/>
      <w:pPr>
        <w:ind w:left="4320" w:hanging="180"/>
      </w:pPr>
    </w:lvl>
    <w:lvl w:ilvl="6" w:tplc="A328AEDC">
      <w:start w:val="1"/>
      <w:numFmt w:val="decimal"/>
      <w:lvlText w:val="%7."/>
      <w:lvlJc w:val="left"/>
      <w:pPr>
        <w:ind w:left="5040" w:hanging="360"/>
      </w:pPr>
    </w:lvl>
    <w:lvl w:ilvl="7" w:tplc="C83645D6">
      <w:start w:val="1"/>
      <w:numFmt w:val="lowerLetter"/>
      <w:lvlText w:val="%8."/>
      <w:lvlJc w:val="left"/>
      <w:pPr>
        <w:ind w:left="5760" w:hanging="360"/>
      </w:pPr>
    </w:lvl>
    <w:lvl w:ilvl="8" w:tplc="8A72BD4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D40D4"/>
    <w:multiLevelType w:val="multilevel"/>
    <w:tmpl w:val="9CE22E34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0ACD0A0C"/>
    <w:multiLevelType w:val="hybridMultilevel"/>
    <w:tmpl w:val="41721D08"/>
    <w:lvl w:ilvl="0" w:tplc="30A451B8">
      <w:start w:val="1"/>
      <w:numFmt w:val="decimal"/>
      <w:lvlText w:val="%1."/>
      <w:lvlJc w:val="left"/>
      <w:pPr>
        <w:ind w:left="720" w:hanging="360"/>
      </w:pPr>
    </w:lvl>
    <w:lvl w:ilvl="1" w:tplc="673E1AE8">
      <w:start w:val="1"/>
      <w:numFmt w:val="lowerLetter"/>
      <w:lvlText w:val="%2."/>
      <w:lvlJc w:val="left"/>
      <w:pPr>
        <w:ind w:left="1440" w:hanging="360"/>
      </w:pPr>
    </w:lvl>
    <w:lvl w:ilvl="2" w:tplc="7768719A">
      <w:start w:val="1"/>
      <w:numFmt w:val="lowerRoman"/>
      <w:lvlText w:val="%3."/>
      <w:lvlJc w:val="right"/>
      <w:pPr>
        <w:ind w:left="2160" w:hanging="180"/>
      </w:pPr>
    </w:lvl>
    <w:lvl w:ilvl="3" w:tplc="B3B23150">
      <w:start w:val="1"/>
      <w:numFmt w:val="decimal"/>
      <w:lvlText w:val="%4."/>
      <w:lvlJc w:val="left"/>
      <w:pPr>
        <w:ind w:left="2880" w:hanging="360"/>
      </w:pPr>
    </w:lvl>
    <w:lvl w:ilvl="4" w:tplc="2A5A07E0">
      <w:start w:val="1"/>
      <w:numFmt w:val="lowerLetter"/>
      <w:lvlText w:val="%5."/>
      <w:lvlJc w:val="left"/>
      <w:pPr>
        <w:ind w:left="3600" w:hanging="360"/>
      </w:pPr>
    </w:lvl>
    <w:lvl w:ilvl="5" w:tplc="86F2525C">
      <w:start w:val="1"/>
      <w:numFmt w:val="lowerRoman"/>
      <w:lvlText w:val="%6."/>
      <w:lvlJc w:val="right"/>
      <w:pPr>
        <w:ind w:left="4320" w:hanging="180"/>
      </w:pPr>
    </w:lvl>
    <w:lvl w:ilvl="6" w:tplc="EFEE2EA2">
      <w:start w:val="1"/>
      <w:numFmt w:val="decimal"/>
      <w:lvlText w:val="%7."/>
      <w:lvlJc w:val="left"/>
      <w:pPr>
        <w:ind w:left="5040" w:hanging="360"/>
      </w:pPr>
    </w:lvl>
    <w:lvl w:ilvl="7" w:tplc="44503CF6">
      <w:start w:val="1"/>
      <w:numFmt w:val="lowerLetter"/>
      <w:lvlText w:val="%8."/>
      <w:lvlJc w:val="left"/>
      <w:pPr>
        <w:ind w:left="5760" w:hanging="360"/>
      </w:pPr>
    </w:lvl>
    <w:lvl w:ilvl="8" w:tplc="0774465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953243"/>
    <w:multiLevelType w:val="hybridMultilevel"/>
    <w:tmpl w:val="C1EAC59A"/>
    <w:lvl w:ilvl="0" w:tplc="60D09A82">
      <w:start w:val="1"/>
      <w:numFmt w:val="decimal"/>
      <w:lvlText w:val="%1."/>
      <w:lvlJc w:val="left"/>
      <w:pPr>
        <w:ind w:left="720" w:hanging="360"/>
      </w:pPr>
    </w:lvl>
    <w:lvl w:ilvl="1" w:tplc="EFD6AA86">
      <w:start w:val="1"/>
      <w:numFmt w:val="lowerLetter"/>
      <w:lvlText w:val="%2."/>
      <w:lvlJc w:val="left"/>
      <w:pPr>
        <w:ind w:left="1440" w:hanging="360"/>
      </w:pPr>
    </w:lvl>
    <w:lvl w:ilvl="2" w:tplc="73145EB8">
      <w:start w:val="1"/>
      <w:numFmt w:val="lowerRoman"/>
      <w:lvlText w:val="%3."/>
      <w:lvlJc w:val="right"/>
      <w:pPr>
        <w:ind w:left="2160" w:hanging="180"/>
      </w:pPr>
    </w:lvl>
    <w:lvl w:ilvl="3" w:tplc="12D48EC0">
      <w:start w:val="1"/>
      <w:numFmt w:val="decimal"/>
      <w:lvlText w:val="%4."/>
      <w:lvlJc w:val="left"/>
      <w:pPr>
        <w:ind w:left="2880" w:hanging="360"/>
      </w:pPr>
    </w:lvl>
    <w:lvl w:ilvl="4" w:tplc="D6DC61A4">
      <w:start w:val="1"/>
      <w:numFmt w:val="lowerLetter"/>
      <w:lvlText w:val="%5."/>
      <w:lvlJc w:val="left"/>
      <w:pPr>
        <w:ind w:left="3600" w:hanging="360"/>
      </w:pPr>
    </w:lvl>
    <w:lvl w:ilvl="5" w:tplc="536CAB2C">
      <w:start w:val="1"/>
      <w:numFmt w:val="lowerRoman"/>
      <w:lvlText w:val="%6."/>
      <w:lvlJc w:val="right"/>
      <w:pPr>
        <w:ind w:left="4320" w:hanging="180"/>
      </w:pPr>
    </w:lvl>
    <w:lvl w:ilvl="6" w:tplc="3748269E">
      <w:start w:val="1"/>
      <w:numFmt w:val="decimal"/>
      <w:lvlText w:val="%7."/>
      <w:lvlJc w:val="left"/>
      <w:pPr>
        <w:ind w:left="5040" w:hanging="360"/>
      </w:pPr>
    </w:lvl>
    <w:lvl w:ilvl="7" w:tplc="06A65B4C">
      <w:start w:val="1"/>
      <w:numFmt w:val="lowerLetter"/>
      <w:lvlText w:val="%8."/>
      <w:lvlJc w:val="left"/>
      <w:pPr>
        <w:ind w:left="5760" w:hanging="360"/>
      </w:pPr>
    </w:lvl>
    <w:lvl w:ilvl="8" w:tplc="CD24743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7603F1"/>
    <w:multiLevelType w:val="hybridMultilevel"/>
    <w:tmpl w:val="B528308C"/>
    <w:lvl w:ilvl="0" w:tplc="D9C63BAE">
      <w:start w:val="1"/>
      <w:numFmt w:val="decimal"/>
      <w:lvlText w:val="%1."/>
      <w:lvlJc w:val="left"/>
      <w:pPr>
        <w:ind w:left="720" w:hanging="360"/>
      </w:pPr>
    </w:lvl>
    <w:lvl w:ilvl="1" w:tplc="DA22D132">
      <w:start w:val="1"/>
      <w:numFmt w:val="lowerLetter"/>
      <w:lvlText w:val="%2."/>
      <w:lvlJc w:val="left"/>
      <w:pPr>
        <w:ind w:left="1440" w:hanging="360"/>
      </w:pPr>
    </w:lvl>
    <w:lvl w:ilvl="2" w:tplc="EB1E8096">
      <w:start w:val="1"/>
      <w:numFmt w:val="lowerRoman"/>
      <w:lvlText w:val="%3."/>
      <w:lvlJc w:val="right"/>
      <w:pPr>
        <w:ind w:left="2160" w:hanging="180"/>
      </w:pPr>
    </w:lvl>
    <w:lvl w:ilvl="3" w:tplc="70C22D36">
      <w:start w:val="1"/>
      <w:numFmt w:val="decimal"/>
      <w:lvlText w:val="%4."/>
      <w:lvlJc w:val="left"/>
      <w:pPr>
        <w:ind w:left="2880" w:hanging="360"/>
      </w:pPr>
    </w:lvl>
    <w:lvl w:ilvl="4" w:tplc="E654E2E4">
      <w:start w:val="1"/>
      <w:numFmt w:val="lowerLetter"/>
      <w:lvlText w:val="%5."/>
      <w:lvlJc w:val="left"/>
      <w:pPr>
        <w:ind w:left="3600" w:hanging="360"/>
      </w:pPr>
    </w:lvl>
    <w:lvl w:ilvl="5" w:tplc="DA50C956">
      <w:start w:val="1"/>
      <w:numFmt w:val="lowerRoman"/>
      <w:lvlText w:val="%6."/>
      <w:lvlJc w:val="right"/>
      <w:pPr>
        <w:ind w:left="4320" w:hanging="180"/>
      </w:pPr>
    </w:lvl>
    <w:lvl w:ilvl="6" w:tplc="7916B90E">
      <w:start w:val="1"/>
      <w:numFmt w:val="decimal"/>
      <w:lvlText w:val="%7."/>
      <w:lvlJc w:val="left"/>
      <w:pPr>
        <w:ind w:left="5040" w:hanging="360"/>
      </w:pPr>
    </w:lvl>
    <w:lvl w:ilvl="7" w:tplc="DFBCB9C8">
      <w:start w:val="1"/>
      <w:numFmt w:val="lowerLetter"/>
      <w:lvlText w:val="%8."/>
      <w:lvlJc w:val="left"/>
      <w:pPr>
        <w:ind w:left="5760" w:hanging="360"/>
      </w:pPr>
    </w:lvl>
    <w:lvl w:ilvl="8" w:tplc="9D680BC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40162C"/>
    <w:multiLevelType w:val="multilevel"/>
    <w:tmpl w:val="800025A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191273B9"/>
    <w:multiLevelType w:val="hybridMultilevel"/>
    <w:tmpl w:val="91F630E0"/>
    <w:lvl w:ilvl="0" w:tplc="6262BB4E">
      <w:start w:val="1"/>
      <w:numFmt w:val="decimal"/>
      <w:lvlText w:val="%1."/>
      <w:lvlJc w:val="left"/>
      <w:pPr>
        <w:ind w:left="720" w:hanging="360"/>
      </w:pPr>
    </w:lvl>
    <w:lvl w:ilvl="1" w:tplc="47087C0E">
      <w:start w:val="1"/>
      <w:numFmt w:val="lowerLetter"/>
      <w:lvlText w:val="%2."/>
      <w:lvlJc w:val="left"/>
      <w:pPr>
        <w:ind w:left="1440" w:hanging="360"/>
      </w:pPr>
    </w:lvl>
    <w:lvl w:ilvl="2" w:tplc="B30AF6DC">
      <w:start w:val="1"/>
      <w:numFmt w:val="lowerRoman"/>
      <w:lvlText w:val="%3."/>
      <w:lvlJc w:val="right"/>
      <w:pPr>
        <w:ind w:left="2160" w:hanging="180"/>
      </w:pPr>
    </w:lvl>
    <w:lvl w:ilvl="3" w:tplc="F4924982">
      <w:start w:val="1"/>
      <w:numFmt w:val="decimal"/>
      <w:lvlText w:val="%4."/>
      <w:lvlJc w:val="left"/>
      <w:pPr>
        <w:ind w:left="2880" w:hanging="360"/>
      </w:pPr>
    </w:lvl>
    <w:lvl w:ilvl="4" w:tplc="712059BC">
      <w:start w:val="1"/>
      <w:numFmt w:val="lowerLetter"/>
      <w:lvlText w:val="%5."/>
      <w:lvlJc w:val="left"/>
      <w:pPr>
        <w:ind w:left="3600" w:hanging="360"/>
      </w:pPr>
    </w:lvl>
    <w:lvl w:ilvl="5" w:tplc="0A9E8C00">
      <w:start w:val="1"/>
      <w:numFmt w:val="lowerRoman"/>
      <w:lvlText w:val="%6."/>
      <w:lvlJc w:val="right"/>
      <w:pPr>
        <w:ind w:left="4320" w:hanging="180"/>
      </w:pPr>
    </w:lvl>
    <w:lvl w:ilvl="6" w:tplc="58422F58">
      <w:start w:val="1"/>
      <w:numFmt w:val="decimal"/>
      <w:lvlText w:val="%7."/>
      <w:lvlJc w:val="left"/>
      <w:pPr>
        <w:ind w:left="5040" w:hanging="360"/>
      </w:pPr>
    </w:lvl>
    <w:lvl w:ilvl="7" w:tplc="C70CB942">
      <w:start w:val="1"/>
      <w:numFmt w:val="lowerLetter"/>
      <w:lvlText w:val="%8."/>
      <w:lvlJc w:val="left"/>
      <w:pPr>
        <w:ind w:left="5760" w:hanging="360"/>
      </w:pPr>
    </w:lvl>
    <w:lvl w:ilvl="8" w:tplc="B12A1AE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BF41F1"/>
    <w:multiLevelType w:val="hybridMultilevel"/>
    <w:tmpl w:val="E0D61552"/>
    <w:lvl w:ilvl="0" w:tplc="692C3EFE">
      <w:start w:val="1"/>
      <w:numFmt w:val="decimal"/>
      <w:lvlText w:val="%1."/>
      <w:lvlJc w:val="left"/>
      <w:pPr>
        <w:ind w:left="720" w:hanging="360"/>
      </w:pPr>
    </w:lvl>
    <w:lvl w:ilvl="1" w:tplc="F27870E0">
      <w:start w:val="1"/>
      <w:numFmt w:val="lowerLetter"/>
      <w:lvlText w:val="%2."/>
      <w:lvlJc w:val="left"/>
      <w:pPr>
        <w:ind w:left="1440" w:hanging="360"/>
      </w:pPr>
    </w:lvl>
    <w:lvl w:ilvl="2" w:tplc="C3B0CCA8">
      <w:start w:val="1"/>
      <w:numFmt w:val="lowerRoman"/>
      <w:lvlText w:val="%3."/>
      <w:lvlJc w:val="right"/>
      <w:pPr>
        <w:ind w:left="2160" w:hanging="180"/>
      </w:pPr>
    </w:lvl>
    <w:lvl w:ilvl="3" w:tplc="E8CEC8A4">
      <w:start w:val="1"/>
      <w:numFmt w:val="decimal"/>
      <w:lvlText w:val="%4."/>
      <w:lvlJc w:val="left"/>
      <w:pPr>
        <w:ind w:left="2880" w:hanging="360"/>
      </w:pPr>
    </w:lvl>
    <w:lvl w:ilvl="4" w:tplc="C8284D7C">
      <w:start w:val="1"/>
      <w:numFmt w:val="lowerLetter"/>
      <w:lvlText w:val="%5."/>
      <w:lvlJc w:val="left"/>
      <w:pPr>
        <w:ind w:left="3600" w:hanging="360"/>
      </w:pPr>
    </w:lvl>
    <w:lvl w:ilvl="5" w:tplc="ECF40E2C">
      <w:start w:val="1"/>
      <w:numFmt w:val="lowerRoman"/>
      <w:lvlText w:val="%6."/>
      <w:lvlJc w:val="right"/>
      <w:pPr>
        <w:ind w:left="4320" w:hanging="180"/>
      </w:pPr>
    </w:lvl>
    <w:lvl w:ilvl="6" w:tplc="25822FF6">
      <w:start w:val="1"/>
      <w:numFmt w:val="decimal"/>
      <w:lvlText w:val="%7."/>
      <w:lvlJc w:val="left"/>
      <w:pPr>
        <w:ind w:left="5040" w:hanging="360"/>
      </w:pPr>
    </w:lvl>
    <w:lvl w:ilvl="7" w:tplc="657A78F6">
      <w:start w:val="1"/>
      <w:numFmt w:val="lowerLetter"/>
      <w:lvlText w:val="%8."/>
      <w:lvlJc w:val="left"/>
      <w:pPr>
        <w:ind w:left="5760" w:hanging="360"/>
      </w:pPr>
    </w:lvl>
    <w:lvl w:ilvl="8" w:tplc="D624B7D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AE33D5"/>
    <w:multiLevelType w:val="hybridMultilevel"/>
    <w:tmpl w:val="71D8DDEE"/>
    <w:lvl w:ilvl="0" w:tplc="B19641BA">
      <w:start w:val="1"/>
      <w:numFmt w:val="decimal"/>
      <w:lvlText w:val="%1."/>
      <w:lvlJc w:val="left"/>
      <w:pPr>
        <w:ind w:left="720" w:hanging="360"/>
      </w:pPr>
    </w:lvl>
    <w:lvl w:ilvl="1" w:tplc="C7D617AE">
      <w:start w:val="1"/>
      <w:numFmt w:val="lowerLetter"/>
      <w:lvlText w:val="%2."/>
      <w:lvlJc w:val="left"/>
      <w:pPr>
        <w:ind w:left="1440" w:hanging="360"/>
      </w:pPr>
    </w:lvl>
    <w:lvl w:ilvl="2" w:tplc="CCD6CBA0">
      <w:start w:val="1"/>
      <w:numFmt w:val="lowerRoman"/>
      <w:lvlText w:val="%3."/>
      <w:lvlJc w:val="right"/>
      <w:pPr>
        <w:ind w:left="2160" w:hanging="180"/>
      </w:pPr>
    </w:lvl>
    <w:lvl w:ilvl="3" w:tplc="35764582">
      <w:start w:val="1"/>
      <w:numFmt w:val="decimal"/>
      <w:lvlText w:val="%4."/>
      <w:lvlJc w:val="left"/>
      <w:pPr>
        <w:ind w:left="2880" w:hanging="360"/>
      </w:pPr>
    </w:lvl>
    <w:lvl w:ilvl="4" w:tplc="DBACFAC8">
      <w:start w:val="1"/>
      <w:numFmt w:val="lowerLetter"/>
      <w:lvlText w:val="%5."/>
      <w:lvlJc w:val="left"/>
      <w:pPr>
        <w:ind w:left="3600" w:hanging="360"/>
      </w:pPr>
    </w:lvl>
    <w:lvl w:ilvl="5" w:tplc="8F42720C">
      <w:start w:val="1"/>
      <w:numFmt w:val="lowerRoman"/>
      <w:lvlText w:val="%6."/>
      <w:lvlJc w:val="right"/>
      <w:pPr>
        <w:ind w:left="4320" w:hanging="180"/>
      </w:pPr>
    </w:lvl>
    <w:lvl w:ilvl="6" w:tplc="A12ECAB4">
      <w:start w:val="1"/>
      <w:numFmt w:val="decimal"/>
      <w:lvlText w:val="%7."/>
      <w:lvlJc w:val="left"/>
      <w:pPr>
        <w:ind w:left="5040" w:hanging="360"/>
      </w:pPr>
    </w:lvl>
    <w:lvl w:ilvl="7" w:tplc="E4147294">
      <w:start w:val="1"/>
      <w:numFmt w:val="lowerLetter"/>
      <w:lvlText w:val="%8."/>
      <w:lvlJc w:val="left"/>
      <w:pPr>
        <w:ind w:left="5760" w:hanging="360"/>
      </w:pPr>
    </w:lvl>
    <w:lvl w:ilvl="8" w:tplc="2424BE0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45463A"/>
    <w:multiLevelType w:val="hybridMultilevel"/>
    <w:tmpl w:val="A754B924"/>
    <w:lvl w:ilvl="0" w:tplc="0838A364">
      <w:start w:val="1"/>
      <w:numFmt w:val="decimal"/>
      <w:lvlText w:val="%1."/>
      <w:lvlJc w:val="left"/>
      <w:pPr>
        <w:ind w:left="720" w:hanging="360"/>
      </w:pPr>
    </w:lvl>
    <w:lvl w:ilvl="1" w:tplc="B0F2C882">
      <w:start w:val="1"/>
      <w:numFmt w:val="lowerLetter"/>
      <w:lvlText w:val="%2."/>
      <w:lvlJc w:val="left"/>
      <w:pPr>
        <w:ind w:left="1440" w:hanging="360"/>
      </w:pPr>
    </w:lvl>
    <w:lvl w:ilvl="2" w:tplc="ADCAB82C">
      <w:start w:val="1"/>
      <w:numFmt w:val="lowerRoman"/>
      <w:lvlText w:val="%3."/>
      <w:lvlJc w:val="right"/>
      <w:pPr>
        <w:ind w:left="2160" w:hanging="180"/>
      </w:pPr>
    </w:lvl>
    <w:lvl w:ilvl="3" w:tplc="E0608700">
      <w:start w:val="1"/>
      <w:numFmt w:val="decimal"/>
      <w:lvlText w:val="%4."/>
      <w:lvlJc w:val="left"/>
      <w:pPr>
        <w:ind w:left="2880" w:hanging="360"/>
      </w:pPr>
    </w:lvl>
    <w:lvl w:ilvl="4" w:tplc="725800E8">
      <w:start w:val="1"/>
      <w:numFmt w:val="lowerLetter"/>
      <w:lvlText w:val="%5."/>
      <w:lvlJc w:val="left"/>
      <w:pPr>
        <w:ind w:left="3600" w:hanging="360"/>
      </w:pPr>
    </w:lvl>
    <w:lvl w:ilvl="5" w:tplc="FF6C75DC">
      <w:start w:val="1"/>
      <w:numFmt w:val="lowerRoman"/>
      <w:lvlText w:val="%6."/>
      <w:lvlJc w:val="right"/>
      <w:pPr>
        <w:ind w:left="4320" w:hanging="180"/>
      </w:pPr>
    </w:lvl>
    <w:lvl w:ilvl="6" w:tplc="05DE8D08">
      <w:start w:val="1"/>
      <w:numFmt w:val="decimal"/>
      <w:lvlText w:val="%7."/>
      <w:lvlJc w:val="left"/>
      <w:pPr>
        <w:ind w:left="5040" w:hanging="360"/>
      </w:pPr>
    </w:lvl>
    <w:lvl w:ilvl="7" w:tplc="DA08FF8C">
      <w:start w:val="1"/>
      <w:numFmt w:val="lowerLetter"/>
      <w:lvlText w:val="%8."/>
      <w:lvlJc w:val="left"/>
      <w:pPr>
        <w:ind w:left="5760" w:hanging="360"/>
      </w:pPr>
    </w:lvl>
    <w:lvl w:ilvl="8" w:tplc="603C7D4A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CA2F57"/>
    <w:multiLevelType w:val="hybridMultilevel"/>
    <w:tmpl w:val="8E2CDA5C"/>
    <w:lvl w:ilvl="0" w:tplc="B95C74E4">
      <w:start w:val="1"/>
      <w:numFmt w:val="decimal"/>
      <w:lvlText w:val="%1."/>
      <w:lvlJc w:val="left"/>
      <w:pPr>
        <w:ind w:left="720" w:hanging="360"/>
      </w:pPr>
    </w:lvl>
    <w:lvl w:ilvl="1" w:tplc="ADF05050">
      <w:start w:val="1"/>
      <w:numFmt w:val="lowerLetter"/>
      <w:lvlText w:val="%2."/>
      <w:lvlJc w:val="left"/>
      <w:pPr>
        <w:ind w:left="1440" w:hanging="360"/>
      </w:pPr>
    </w:lvl>
    <w:lvl w:ilvl="2" w:tplc="6F220692">
      <w:start w:val="1"/>
      <w:numFmt w:val="lowerRoman"/>
      <w:lvlText w:val="%3."/>
      <w:lvlJc w:val="right"/>
      <w:pPr>
        <w:ind w:left="2160" w:hanging="180"/>
      </w:pPr>
    </w:lvl>
    <w:lvl w:ilvl="3" w:tplc="70366440">
      <w:start w:val="1"/>
      <w:numFmt w:val="decimal"/>
      <w:lvlText w:val="%4."/>
      <w:lvlJc w:val="left"/>
      <w:pPr>
        <w:ind w:left="2880" w:hanging="360"/>
      </w:pPr>
    </w:lvl>
    <w:lvl w:ilvl="4" w:tplc="5C5C8B30">
      <w:start w:val="1"/>
      <w:numFmt w:val="lowerLetter"/>
      <w:lvlText w:val="%5."/>
      <w:lvlJc w:val="left"/>
      <w:pPr>
        <w:ind w:left="3600" w:hanging="360"/>
      </w:pPr>
    </w:lvl>
    <w:lvl w:ilvl="5" w:tplc="1CD8FE7C">
      <w:start w:val="1"/>
      <w:numFmt w:val="lowerRoman"/>
      <w:lvlText w:val="%6."/>
      <w:lvlJc w:val="right"/>
      <w:pPr>
        <w:ind w:left="4320" w:hanging="180"/>
      </w:pPr>
    </w:lvl>
    <w:lvl w:ilvl="6" w:tplc="9D44E878">
      <w:start w:val="1"/>
      <w:numFmt w:val="decimal"/>
      <w:lvlText w:val="%7."/>
      <w:lvlJc w:val="left"/>
      <w:pPr>
        <w:ind w:left="5040" w:hanging="360"/>
      </w:pPr>
    </w:lvl>
    <w:lvl w:ilvl="7" w:tplc="C07AA012">
      <w:start w:val="1"/>
      <w:numFmt w:val="lowerLetter"/>
      <w:lvlText w:val="%8."/>
      <w:lvlJc w:val="left"/>
      <w:pPr>
        <w:ind w:left="5760" w:hanging="360"/>
      </w:pPr>
    </w:lvl>
    <w:lvl w:ilvl="8" w:tplc="43FCA22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9A571A"/>
    <w:multiLevelType w:val="hybridMultilevel"/>
    <w:tmpl w:val="80362C44"/>
    <w:lvl w:ilvl="0" w:tplc="72C09678">
      <w:start w:val="1"/>
      <w:numFmt w:val="decimal"/>
      <w:lvlText w:val="%1."/>
      <w:lvlJc w:val="left"/>
      <w:pPr>
        <w:ind w:left="720" w:hanging="360"/>
      </w:pPr>
    </w:lvl>
    <w:lvl w:ilvl="1" w:tplc="1090CF56">
      <w:start w:val="1"/>
      <w:numFmt w:val="lowerLetter"/>
      <w:lvlText w:val="%2."/>
      <w:lvlJc w:val="left"/>
      <w:pPr>
        <w:ind w:left="1440" w:hanging="360"/>
      </w:pPr>
    </w:lvl>
    <w:lvl w:ilvl="2" w:tplc="9D6229F8">
      <w:start w:val="1"/>
      <w:numFmt w:val="lowerRoman"/>
      <w:lvlText w:val="%3."/>
      <w:lvlJc w:val="right"/>
      <w:pPr>
        <w:ind w:left="2160" w:hanging="180"/>
      </w:pPr>
    </w:lvl>
    <w:lvl w:ilvl="3" w:tplc="6DDE5A82">
      <w:start w:val="1"/>
      <w:numFmt w:val="decimal"/>
      <w:lvlText w:val="%4."/>
      <w:lvlJc w:val="left"/>
      <w:pPr>
        <w:ind w:left="2880" w:hanging="360"/>
      </w:pPr>
    </w:lvl>
    <w:lvl w:ilvl="4" w:tplc="C268B9AC">
      <w:start w:val="1"/>
      <w:numFmt w:val="lowerLetter"/>
      <w:lvlText w:val="%5."/>
      <w:lvlJc w:val="left"/>
      <w:pPr>
        <w:ind w:left="3600" w:hanging="360"/>
      </w:pPr>
    </w:lvl>
    <w:lvl w:ilvl="5" w:tplc="896EB34A">
      <w:start w:val="1"/>
      <w:numFmt w:val="lowerRoman"/>
      <w:lvlText w:val="%6."/>
      <w:lvlJc w:val="right"/>
      <w:pPr>
        <w:ind w:left="4320" w:hanging="180"/>
      </w:pPr>
    </w:lvl>
    <w:lvl w:ilvl="6" w:tplc="C0A88A56">
      <w:start w:val="1"/>
      <w:numFmt w:val="decimal"/>
      <w:lvlText w:val="%7."/>
      <w:lvlJc w:val="left"/>
      <w:pPr>
        <w:ind w:left="5040" w:hanging="360"/>
      </w:pPr>
    </w:lvl>
    <w:lvl w:ilvl="7" w:tplc="70C4763E">
      <w:start w:val="1"/>
      <w:numFmt w:val="lowerLetter"/>
      <w:lvlText w:val="%8."/>
      <w:lvlJc w:val="left"/>
      <w:pPr>
        <w:ind w:left="5760" w:hanging="360"/>
      </w:pPr>
    </w:lvl>
    <w:lvl w:ilvl="8" w:tplc="A420D24E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050EAA"/>
    <w:multiLevelType w:val="hybridMultilevel"/>
    <w:tmpl w:val="A928FC2A"/>
    <w:lvl w:ilvl="0" w:tplc="9008FF9C">
      <w:start w:val="1"/>
      <w:numFmt w:val="decimal"/>
      <w:lvlText w:val="%1."/>
      <w:lvlJc w:val="left"/>
      <w:pPr>
        <w:ind w:left="720" w:hanging="360"/>
      </w:pPr>
    </w:lvl>
    <w:lvl w:ilvl="1" w:tplc="9230AF3C">
      <w:start w:val="1"/>
      <w:numFmt w:val="lowerLetter"/>
      <w:lvlText w:val="%2."/>
      <w:lvlJc w:val="left"/>
      <w:pPr>
        <w:ind w:left="1440" w:hanging="360"/>
      </w:pPr>
    </w:lvl>
    <w:lvl w:ilvl="2" w:tplc="01520BF6">
      <w:start w:val="1"/>
      <w:numFmt w:val="lowerRoman"/>
      <w:lvlText w:val="%3."/>
      <w:lvlJc w:val="right"/>
      <w:pPr>
        <w:ind w:left="2160" w:hanging="180"/>
      </w:pPr>
    </w:lvl>
    <w:lvl w:ilvl="3" w:tplc="4718C490">
      <w:start w:val="1"/>
      <w:numFmt w:val="decimal"/>
      <w:lvlText w:val="%4."/>
      <w:lvlJc w:val="left"/>
      <w:pPr>
        <w:ind w:left="2880" w:hanging="360"/>
      </w:pPr>
    </w:lvl>
    <w:lvl w:ilvl="4" w:tplc="5F98B158">
      <w:start w:val="1"/>
      <w:numFmt w:val="lowerLetter"/>
      <w:lvlText w:val="%5."/>
      <w:lvlJc w:val="left"/>
      <w:pPr>
        <w:ind w:left="3600" w:hanging="360"/>
      </w:pPr>
    </w:lvl>
    <w:lvl w:ilvl="5" w:tplc="16286398">
      <w:start w:val="1"/>
      <w:numFmt w:val="lowerRoman"/>
      <w:lvlText w:val="%6."/>
      <w:lvlJc w:val="right"/>
      <w:pPr>
        <w:ind w:left="4320" w:hanging="180"/>
      </w:pPr>
    </w:lvl>
    <w:lvl w:ilvl="6" w:tplc="2B0230C8">
      <w:start w:val="1"/>
      <w:numFmt w:val="decimal"/>
      <w:lvlText w:val="%7."/>
      <w:lvlJc w:val="left"/>
      <w:pPr>
        <w:ind w:left="5040" w:hanging="360"/>
      </w:pPr>
    </w:lvl>
    <w:lvl w:ilvl="7" w:tplc="F0022DF4">
      <w:start w:val="1"/>
      <w:numFmt w:val="lowerLetter"/>
      <w:lvlText w:val="%8."/>
      <w:lvlJc w:val="left"/>
      <w:pPr>
        <w:ind w:left="5760" w:hanging="360"/>
      </w:pPr>
    </w:lvl>
    <w:lvl w:ilvl="8" w:tplc="6BD2F43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486ABE"/>
    <w:multiLevelType w:val="hybridMultilevel"/>
    <w:tmpl w:val="22244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B2287"/>
    <w:multiLevelType w:val="hybridMultilevel"/>
    <w:tmpl w:val="B98E34A0"/>
    <w:lvl w:ilvl="0" w:tplc="466E44D6">
      <w:start w:val="1"/>
      <w:numFmt w:val="decimal"/>
      <w:lvlText w:val="%1."/>
      <w:lvlJc w:val="left"/>
      <w:pPr>
        <w:ind w:left="720" w:hanging="360"/>
      </w:pPr>
    </w:lvl>
    <w:lvl w:ilvl="1" w:tplc="4204DE98">
      <w:start w:val="1"/>
      <w:numFmt w:val="lowerLetter"/>
      <w:lvlText w:val="%2."/>
      <w:lvlJc w:val="left"/>
      <w:pPr>
        <w:ind w:left="1440" w:hanging="360"/>
      </w:pPr>
    </w:lvl>
    <w:lvl w:ilvl="2" w:tplc="0CC65B94">
      <w:start w:val="1"/>
      <w:numFmt w:val="lowerRoman"/>
      <w:lvlText w:val="%3."/>
      <w:lvlJc w:val="right"/>
      <w:pPr>
        <w:ind w:left="2160" w:hanging="180"/>
      </w:pPr>
    </w:lvl>
    <w:lvl w:ilvl="3" w:tplc="D988E668">
      <w:start w:val="1"/>
      <w:numFmt w:val="decimal"/>
      <w:lvlText w:val="%4."/>
      <w:lvlJc w:val="left"/>
      <w:pPr>
        <w:ind w:left="2880" w:hanging="360"/>
      </w:pPr>
    </w:lvl>
    <w:lvl w:ilvl="4" w:tplc="B5425606">
      <w:start w:val="1"/>
      <w:numFmt w:val="lowerLetter"/>
      <w:lvlText w:val="%5."/>
      <w:lvlJc w:val="left"/>
      <w:pPr>
        <w:ind w:left="3600" w:hanging="360"/>
      </w:pPr>
    </w:lvl>
    <w:lvl w:ilvl="5" w:tplc="9BF6A748">
      <w:start w:val="1"/>
      <w:numFmt w:val="lowerRoman"/>
      <w:lvlText w:val="%6."/>
      <w:lvlJc w:val="right"/>
      <w:pPr>
        <w:ind w:left="4320" w:hanging="180"/>
      </w:pPr>
    </w:lvl>
    <w:lvl w:ilvl="6" w:tplc="F7C042E2">
      <w:start w:val="1"/>
      <w:numFmt w:val="decimal"/>
      <w:lvlText w:val="%7."/>
      <w:lvlJc w:val="left"/>
      <w:pPr>
        <w:ind w:left="5040" w:hanging="360"/>
      </w:pPr>
    </w:lvl>
    <w:lvl w:ilvl="7" w:tplc="2A68335E">
      <w:start w:val="1"/>
      <w:numFmt w:val="lowerLetter"/>
      <w:lvlText w:val="%8."/>
      <w:lvlJc w:val="left"/>
      <w:pPr>
        <w:ind w:left="5760" w:hanging="360"/>
      </w:pPr>
    </w:lvl>
    <w:lvl w:ilvl="8" w:tplc="072698D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3F25F4"/>
    <w:multiLevelType w:val="hybridMultilevel"/>
    <w:tmpl w:val="5282B3AA"/>
    <w:lvl w:ilvl="0" w:tplc="FD66D18A">
      <w:start w:val="1"/>
      <w:numFmt w:val="decimal"/>
      <w:lvlText w:val="%1."/>
      <w:lvlJc w:val="left"/>
      <w:pPr>
        <w:ind w:left="720" w:hanging="360"/>
      </w:pPr>
    </w:lvl>
    <w:lvl w:ilvl="1" w:tplc="39387B68">
      <w:start w:val="1"/>
      <w:numFmt w:val="lowerLetter"/>
      <w:lvlText w:val="%2."/>
      <w:lvlJc w:val="left"/>
      <w:pPr>
        <w:ind w:left="1440" w:hanging="360"/>
      </w:pPr>
    </w:lvl>
    <w:lvl w:ilvl="2" w:tplc="E474DA80">
      <w:start w:val="1"/>
      <w:numFmt w:val="lowerRoman"/>
      <w:lvlText w:val="%3."/>
      <w:lvlJc w:val="right"/>
      <w:pPr>
        <w:ind w:left="2160" w:hanging="180"/>
      </w:pPr>
    </w:lvl>
    <w:lvl w:ilvl="3" w:tplc="F716B788">
      <w:start w:val="1"/>
      <w:numFmt w:val="decimal"/>
      <w:lvlText w:val="%4."/>
      <w:lvlJc w:val="left"/>
      <w:pPr>
        <w:ind w:left="2880" w:hanging="360"/>
      </w:pPr>
    </w:lvl>
    <w:lvl w:ilvl="4" w:tplc="5128E712">
      <w:start w:val="1"/>
      <w:numFmt w:val="lowerLetter"/>
      <w:lvlText w:val="%5."/>
      <w:lvlJc w:val="left"/>
      <w:pPr>
        <w:ind w:left="3600" w:hanging="360"/>
      </w:pPr>
    </w:lvl>
    <w:lvl w:ilvl="5" w:tplc="36F0E6BA">
      <w:start w:val="1"/>
      <w:numFmt w:val="lowerRoman"/>
      <w:lvlText w:val="%6."/>
      <w:lvlJc w:val="right"/>
      <w:pPr>
        <w:ind w:left="4320" w:hanging="180"/>
      </w:pPr>
    </w:lvl>
    <w:lvl w:ilvl="6" w:tplc="0AE2F70E">
      <w:start w:val="1"/>
      <w:numFmt w:val="decimal"/>
      <w:lvlText w:val="%7."/>
      <w:lvlJc w:val="left"/>
      <w:pPr>
        <w:ind w:left="5040" w:hanging="360"/>
      </w:pPr>
    </w:lvl>
    <w:lvl w:ilvl="7" w:tplc="9C501F7E">
      <w:start w:val="1"/>
      <w:numFmt w:val="lowerLetter"/>
      <w:lvlText w:val="%8."/>
      <w:lvlJc w:val="left"/>
      <w:pPr>
        <w:ind w:left="5760" w:hanging="360"/>
      </w:pPr>
    </w:lvl>
    <w:lvl w:ilvl="8" w:tplc="9652453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2E6AA3"/>
    <w:multiLevelType w:val="hybridMultilevel"/>
    <w:tmpl w:val="8530EDCA"/>
    <w:lvl w:ilvl="0" w:tplc="F92A5D12">
      <w:start w:val="1"/>
      <w:numFmt w:val="decimal"/>
      <w:lvlText w:val="%1."/>
      <w:lvlJc w:val="left"/>
      <w:pPr>
        <w:ind w:left="720" w:hanging="360"/>
      </w:pPr>
    </w:lvl>
    <w:lvl w:ilvl="1" w:tplc="F6C0C518">
      <w:start w:val="1"/>
      <w:numFmt w:val="lowerLetter"/>
      <w:lvlText w:val="%2."/>
      <w:lvlJc w:val="left"/>
      <w:pPr>
        <w:ind w:left="1440" w:hanging="360"/>
      </w:pPr>
    </w:lvl>
    <w:lvl w:ilvl="2" w:tplc="D666A36E">
      <w:start w:val="1"/>
      <w:numFmt w:val="lowerRoman"/>
      <w:lvlText w:val="%3."/>
      <w:lvlJc w:val="right"/>
      <w:pPr>
        <w:ind w:left="2160" w:hanging="180"/>
      </w:pPr>
    </w:lvl>
    <w:lvl w:ilvl="3" w:tplc="41AE4574">
      <w:start w:val="1"/>
      <w:numFmt w:val="decimal"/>
      <w:lvlText w:val="%4."/>
      <w:lvlJc w:val="left"/>
      <w:pPr>
        <w:ind w:left="2880" w:hanging="360"/>
      </w:pPr>
    </w:lvl>
    <w:lvl w:ilvl="4" w:tplc="F68ACE76">
      <w:start w:val="1"/>
      <w:numFmt w:val="lowerLetter"/>
      <w:lvlText w:val="%5."/>
      <w:lvlJc w:val="left"/>
      <w:pPr>
        <w:ind w:left="3600" w:hanging="360"/>
      </w:pPr>
    </w:lvl>
    <w:lvl w:ilvl="5" w:tplc="3E34B886">
      <w:start w:val="1"/>
      <w:numFmt w:val="lowerRoman"/>
      <w:lvlText w:val="%6."/>
      <w:lvlJc w:val="right"/>
      <w:pPr>
        <w:ind w:left="4320" w:hanging="180"/>
      </w:pPr>
    </w:lvl>
    <w:lvl w:ilvl="6" w:tplc="81147692">
      <w:start w:val="1"/>
      <w:numFmt w:val="decimal"/>
      <w:lvlText w:val="%7."/>
      <w:lvlJc w:val="left"/>
      <w:pPr>
        <w:ind w:left="5040" w:hanging="360"/>
      </w:pPr>
    </w:lvl>
    <w:lvl w:ilvl="7" w:tplc="5C56D5EC">
      <w:start w:val="1"/>
      <w:numFmt w:val="lowerLetter"/>
      <w:lvlText w:val="%8."/>
      <w:lvlJc w:val="left"/>
      <w:pPr>
        <w:ind w:left="5760" w:hanging="360"/>
      </w:pPr>
    </w:lvl>
    <w:lvl w:ilvl="8" w:tplc="71BA705A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854846"/>
    <w:multiLevelType w:val="multilevel"/>
    <w:tmpl w:val="AE6E597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07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49EB02ED"/>
    <w:multiLevelType w:val="hybridMultilevel"/>
    <w:tmpl w:val="B7721054"/>
    <w:lvl w:ilvl="0" w:tplc="C49E7568">
      <w:start w:val="1"/>
      <w:numFmt w:val="decimal"/>
      <w:lvlText w:val="%1."/>
      <w:lvlJc w:val="left"/>
      <w:pPr>
        <w:ind w:left="720" w:hanging="360"/>
      </w:pPr>
    </w:lvl>
    <w:lvl w:ilvl="1" w:tplc="88AA7BEA">
      <w:start w:val="1"/>
      <w:numFmt w:val="lowerLetter"/>
      <w:lvlText w:val="%2."/>
      <w:lvlJc w:val="left"/>
      <w:pPr>
        <w:ind w:left="1440" w:hanging="360"/>
      </w:pPr>
    </w:lvl>
    <w:lvl w:ilvl="2" w:tplc="4FEEE1D4">
      <w:start w:val="1"/>
      <w:numFmt w:val="lowerRoman"/>
      <w:lvlText w:val="%3."/>
      <w:lvlJc w:val="right"/>
      <w:pPr>
        <w:ind w:left="2160" w:hanging="180"/>
      </w:pPr>
    </w:lvl>
    <w:lvl w:ilvl="3" w:tplc="01B03AE6">
      <w:start w:val="1"/>
      <w:numFmt w:val="decimal"/>
      <w:lvlText w:val="%4."/>
      <w:lvlJc w:val="left"/>
      <w:pPr>
        <w:ind w:left="2880" w:hanging="360"/>
      </w:pPr>
    </w:lvl>
    <w:lvl w:ilvl="4" w:tplc="068A50A2">
      <w:start w:val="1"/>
      <w:numFmt w:val="lowerLetter"/>
      <w:lvlText w:val="%5."/>
      <w:lvlJc w:val="left"/>
      <w:pPr>
        <w:ind w:left="3600" w:hanging="360"/>
      </w:pPr>
    </w:lvl>
    <w:lvl w:ilvl="5" w:tplc="AD726B14">
      <w:start w:val="1"/>
      <w:numFmt w:val="lowerRoman"/>
      <w:lvlText w:val="%6."/>
      <w:lvlJc w:val="right"/>
      <w:pPr>
        <w:ind w:left="4320" w:hanging="180"/>
      </w:pPr>
    </w:lvl>
    <w:lvl w:ilvl="6" w:tplc="45566490">
      <w:start w:val="1"/>
      <w:numFmt w:val="decimal"/>
      <w:lvlText w:val="%7."/>
      <w:lvlJc w:val="left"/>
      <w:pPr>
        <w:ind w:left="5040" w:hanging="360"/>
      </w:pPr>
    </w:lvl>
    <w:lvl w:ilvl="7" w:tplc="4F7A4F80">
      <w:start w:val="1"/>
      <w:numFmt w:val="lowerLetter"/>
      <w:lvlText w:val="%8."/>
      <w:lvlJc w:val="left"/>
      <w:pPr>
        <w:ind w:left="5760" w:hanging="360"/>
      </w:pPr>
    </w:lvl>
    <w:lvl w:ilvl="8" w:tplc="2F6EFE3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D477FD"/>
    <w:multiLevelType w:val="hybridMultilevel"/>
    <w:tmpl w:val="8E2E0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0676CC"/>
    <w:multiLevelType w:val="hybridMultilevel"/>
    <w:tmpl w:val="80129F8C"/>
    <w:lvl w:ilvl="0" w:tplc="4E7C8372">
      <w:start w:val="1"/>
      <w:numFmt w:val="decimal"/>
      <w:lvlText w:val="%1."/>
      <w:lvlJc w:val="left"/>
      <w:pPr>
        <w:ind w:left="720" w:hanging="360"/>
      </w:pPr>
    </w:lvl>
    <w:lvl w:ilvl="1" w:tplc="29027F26">
      <w:start w:val="1"/>
      <w:numFmt w:val="lowerLetter"/>
      <w:lvlText w:val="%2."/>
      <w:lvlJc w:val="left"/>
      <w:pPr>
        <w:ind w:left="1440" w:hanging="360"/>
      </w:pPr>
    </w:lvl>
    <w:lvl w:ilvl="2" w:tplc="48DA391E">
      <w:start w:val="1"/>
      <w:numFmt w:val="lowerRoman"/>
      <w:lvlText w:val="%3."/>
      <w:lvlJc w:val="right"/>
      <w:pPr>
        <w:ind w:left="2160" w:hanging="180"/>
      </w:pPr>
    </w:lvl>
    <w:lvl w:ilvl="3" w:tplc="7CD09D66">
      <w:start w:val="1"/>
      <w:numFmt w:val="decimal"/>
      <w:lvlText w:val="%4."/>
      <w:lvlJc w:val="left"/>
      <w:pPr>
        <w:ind w:left="2880" w:hanging="360"/>
      </w:pPr>
    </w:lvl>
    <w:lvl w:ilvl="4" w:tplc="E5884974">
      <w:start w:val="1"/>
      <w:numFmt w:val="lowerLetter"/>
      <w:lvlText w:val="%5."/>
      <w:lvlJc w:val="left"/>
      <w:pPr>
        <w:ind w:left="3600" w:hanging="360"/>
      </w:pPr>
    </w:lvl>
    <w:lvl w:ilvl="5" w:tplc="7C74D788">
      <w:start w:val="1"/>
      <w:numFmt w:val="lowerRoman"/>
      <w:lvlText w:val="%6."/>
      <w:lvlJc w:val="right"/>
      <w:pPr>
        <w:ind w:left="4320" w:hanging="180"/>
      </w:pPr>
    </w:lvl>
    <w:lvl w:ilvl="6" w:tplc="FF88B4EE">
      <w:start w:val="1"/>
      <w:numFmt w:val="decimal"/>
      <w:lvlText w:val="%7."/>
      <w:lvlJc w:val="left"/>
      <w:pPr>
        <w:ind w:left="5040" w:hanging="360"/>
      </w:pPr>
    </w:lvl>
    <w:lvl w:ilvl="7" w:tplc="A61648BE">
      <w:start w:val="1"/>
      <w:numFmt w:val="lowerLetter"/>
      <w:lvlText w:val="%8."/>
      <w:lvlJc w:val="left"/>
      <w:pPr>
        <w:ind w:left="5760" w:hanging="360"/>
      </w:pPr>
    </w:lvl>
    <w:lvl w:ilvl="8" w:tplc="EE140592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2206DD"/>
    <w:multiLevelType w:val="hybridMultilevel"/>
    <w:tmpl w:val="0AAA9DF8"/>
    <w:lvl w:ilvl="0" w:tplc="D158A942">
      <w:start w:val="1"/>
      <w:numFmt w:val="decimal"/>
      <w:lvlText w:val="%1."/>
      <w:lvlJc w:val="left"/>
      <w:pPr>
        <w:ind w:left="720" w:hanging="360"/>
      </w:pPr>
    </w:lvl>
    <w:lvl w:ilvl="1" w:tplc="F66629BE">
      <w:start w:val="1"/>
      <w:numFmt w:val="lowerLetter"/>
      <w:lvlText w:val="%2."/>
      <w:lvlJc w:val="left"/>
      <w:pPr>
        <w:ind w:left="1440" w:hanging="360"/>
      </w:pPr>
    </w:lvl>
    <w:lvl w:ilvl="2" w:tplc="C51A25B2">
      <w:start w:val="1"/>
      <w:numFmt w:val="lowerRoman"/>
      <w:lvlText w:val="%3."/>
      <w:lvlJc w:val="right"/>
      <w:pPr>
        <w:ind w:left="2160" w:hanging="180"/>
      </w:pPr>
    </w:lvl>
    <w:lvl w:ilvl="3" w:tplc="A9E89C0A">
      <w:start w:val="1"/>
      <w:numFmt w:val="decimal"/>
      <w:lvlText w:val="%4."/>
      <w:lvlJc w:val="left"/>
      <w:pPr>
        <w:ind w:left="2880" w:hanging="360"/>
      </w:pPr>
    </w:lvl>
    <w:lvl w:ilvl="4" w:tplc="95705544">
      <w:start w:val="1"/>
      <w:numFmt w:val="lowerLetter"/>
      <w:lvlText w:val="%5."/>
      <w:lvlJc w:val="left"/>
      <w:pPr>
        <w:ind w:left="3600" w:hanging="360"/>
      </w:pPr>
    </w:lvl>
    <w:lvl w:ilvl="5" w:tplc="83168994">
      <w:start w:val="1"/>
      <w:numFmt w:val="lowerRoman"/>
      <w:lvlText w:val="%6."/>
      <w:lvlJc w:val="right"/>
      <w:pPr>
        <w:ind w:left="4320" w:hanging="180"/>
      </w:pPr>
    </w:lvl>
    <w:lvl w:ilvl="6" w:tplc="740A4660">
      <w:start w:val="1"/>
      <w:numFmt w:val="decimal"/>
      <w:lvlText w:val="%7."/>
      <w:lvlJc w:val="left"/>
      <w:pPr>
        <w:ind w:left="5040" w:hanging="360"/>
      </w:pPr>
    </w:lvl>
    <w:lvl w:ilvl="7" w:tplc="5E94DC6E">
      <w:start w:val="1"/>
      <w:numFmt w:val="lowerLetter"/>
      <w:lvlText w:val="%8."/>
      <w:lvlJc w:val="left"/>
      <w:pPr>
        <w:ind w:left="5760" w:hanging="360"/>
      </w:pPr>
    </w:lvl>
    <w:lvl w:ilvl="8" w:tplc="0B006C3C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4C3577"/>
    <w:multiLevelType w:val="hybridMultilevel"/>
    <w:tmpl w:val="B582B256"/>
    <w:lvl w:ilvl="0" w:tplc="38C42820">
      <w:start w:val="1"/>
      <w:numFmt w:val="decimal"/>
      <w:lvlText w:val="%1."/>
      <w:lvlJc w:val="left"/>
      <w:pPr>
        <w:ind w:left="720" w:hanging="360"/>
      </w:pPr>
    </w:lvl>
    <w:lvl w:ilvl="1" w:tplc="B63815E6">
      <w:start w:val="1"/>
      <w:numFmt w:val="lowerLetter"/>
      <w:lvlText w:val="%2."/>
      <w:lvlJc w:val="left"/>
      <w:pPr>
        <w:ind w:left="1440" w:hanging="360"/>
      </w:pPr>
    </w:lvl>
    <w:lvl w:ilvl="2" w:tplc="85ACB88A">
      <w:start w:val="1"/>
      <w:numFmt w:val="lowerRoman"/>
      <w:lvlText w:val="%3."/>
      <w:lvlJc w:val="right"/>
      <w:pPr>
        <w:ind w:left="2160" w:hanging="180"/>
      </w:pPr>
    </w:lvl>
    <w:lvl w:ilvl="3" w:tplc="1BF618D2">
      <w:start w:val="1"/>
      <w:numFmt w:val="decimal"/>
      <w:lvlText w:val="%4."/>
      <w:lvlJc w:val="left"/>
      <w:pPr>
        <w:ind w:left="2880" w:hanging="360"/>
      </w:pPr>
    </w:lvl>
    <w:lvl w:ilvl="4" w:tplc="B49AF926">
      <w:start w:val="1"/>
      <w:numFmt w:val="lowerLetter"/>
      <w:lvlText w:val="%5."/>
      <w:lvlJc w:val="left"/>
      <w:pPr>
        <w:ind w:left="3600" w:hanging="360"/>
      </w:pPr>
    </w:lvl>
    <w:lvl w:ilvl="5" w:tplc="A8684A84">
      <w:start w:val="1"/>
      <w:numFmt w:val="lowerRoman"/>
      <w:lvlText w:val="%6."/>
      <w:lvlJc w:val="right"/>
      <w:pPr>
        <w:ind w:left="4320" w:hanging="180"/>
      </w:pPr>
    </w:lvl>
    <w:lvl w:ilvl="6" w:tplc="13E46B0E">
      <w:start w:val="1"/>
      <w:numFmt w:val="decimal"/>
      <w:lvlText w:val="%7."/>
      <w:lvlJc w:val="left"/>
      <w:pPr>
        <w:ind w:left="5040" w:hanging="360"/>
      </w:pPr>
    </w:lvl>
    <w:lvl w:ilvl="7" w:tplc="65529470">
      <w:start w:val="1"/>
      <w:numFmt w:val="lowerLetter"/>
      <w:lvlText w:val="%8."/>
      <w:lvlJc w:val="left"/>
      <w:pPr>
        <w:ind w:left="5760" w:hanging="360"/>
      </w:pPr>
    </w:lvl>
    <w:lvl w:ilvl="8" w:tplc="F49CB642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E81633"/>
    <w:multiLevelType w:val="multilevel"/>
    <w:tmpl w:val="A8A0A66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523E69A1"/>
    <w:multiLevelType w:val="hybridMultilevel"/>
    <w:tmpl w:val="018E0480"/>
    <w:lvl w:ilvl="0" w:tplc="EE4C80B2">
      <w:start w:val="1"/>
      <w:numFmt w:val="decimal"/>
      <w:lvlText w:val="%1."/>
      <w:lvlJc w:val="left"/>
      <w:pPr>
        <w:ind w:left="720" w:hanging="360"/>
      </w:pPr>
    </w:lvl>
    <w:lvl w:ilvl="1" w:tplc="B18E31CE">
      <w:start w:val="1"/>
      <w:numFmt w:val="lowerLetter"/>
      <w:lvlText w:val="%2."/>
      <w:lvlJc w:val="left"/>
      <w:pPr>
        <w:ind w:left="1440" w:hanging="360"/>
      </w:pPr>
    </w:lvl>
    <w:lvl w:ilvl="2" w:tplc="38A8D7E2">
      <w:start w:val="1"/>
      <w:numFmt w:val="lowerRoman"/>
      <w:lvlText w:val="%3."/>
      <w:lvlJc w:val="right"/>
      <w:pPr>
        <w:ind w:left="2160" w:hanging="180"/>
      </w:pPr>
    </w:lvl>
    <w:lvl w:ilvl="3" w:tplc="AF2A5CF8">
      <w:start w:val="1"/>
      <w:numFmt w:val="decimal"/>
      <w:lvlText w:val="%4."/>
      <w:lvlJc w:val="left"/>
      <w:pPr>
        <w:ind w:left="2880" w:hanging="360"/>
      </w:pPr>
    </w:lvl>
    <w:lvl w:ilvl="4" w:tplc="116EEAF0">
      <w:start w:val="1"/>
      <w:numFmt w:val="lowerLetter"/>
      <w:lvlText w:val="%5."/>
      <w:lvlJc w:val="left"/>
      <w:pPr>
        <w:ind w:left="3600" w:hanging="360"/>
      </w:pPr>
    </w:lvl>
    <w:lvl w:ilvl="5" w:tplc="B1B635DA">
      <w:start w:val="1"/>
      <w:numFmt w:val="lowerRoman"/>
      <w:lvlText w:val="%6."/>
      <w:lvlJc w:val="right"/>
      <w:pPr>
        <w:ind w:left="4320" w:hanging="180"/>
      </w:pPr>
    </w:lvl>
    <w:lvl w:ilvl="6" w:tplc="37A41E44">
      <w:start w:val="1"/>
      <w:numFmt w:val="decimal"/>
      <w:lvlText w:val="%7."/>
      <w:lvlJc w:val="left"/>
      <w:pPr>
        <w:ind w:left="5040" w:hanging="360"/>
      </w:pPr>
    </w:lvl>
    <w:lvl w:ilvl="7" w:tplc="8A6E1FE0">
      <w:start w:val="1"/>
      <w:numFmt w:val="lowerLetter"/>
      <w:lvlText w:val="%8."/>
      <w:lvlJc w:val="left"/>
      <w:pPr>
        <w:ind w:left="5760" w:hanging="360"/>
      </w:pPr>
    </w:lvl>
    <w:lvl w:ilvl="8" w:tplc="3AE85666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065110"/>
    <w:multiLevelType w:val="hybridMultilevel"/>
    <w:tmpl w:val="11EE550C"/>
    <w:lvl w:ilvl="0" w:tplc="20C6BBAC">
      <w:start w:val="1"/>
      <w:numFmt w:val="decimal"/>
      <w:lvlText w:val="%1."/>
      <w:lvlJc w:val="left"/>
      <w:pPr>
        <w:ind w:left="720" w:hanging="360"/>
      </w:pPr>
    </w:lvl>
    <w:lvl w:ilvl="1" w:tplc="4804589C">
      <w:start w:val="1"/>
      <w:numFmt w:val="lowerLetter"/>
      <w:lvlText w:val="%2."/>
      <w:lvlJc w:val="left"/>
      <w:pPr>
        <w:ind w:left="1440" w:hanging="360"/>
      </w:pPr>
    </w:lvl>
    <w:lvl w:ilvl="2" w:tplc="AFAE129C">
      <w:start w:val="1"/>
      <w:numFmt w:val="lowerRoman"/>
      <w:lvlText w:val="%3."/>
      <w:lvlJc w:val="right"/>
      <w:pPr>
        <w:ind w:left="2160" w:hanging="180"/>
      </w:pPr>
    </w:lvl>
    <w:lvl w:ilvl="3" w:tplc="47109D4E">
      <w:start w:val="1"/>
      <w:numFmt w:val="decimal"/>
      <w:lvlText w:val="%4."/>
      <w:lvlJc w:val="left"/>
      <w:pPr>
        <w:ind w:left="2880" w:hanging="360"/>
      </w:pPr>
    </w:lvl>
    <w:lvl w:ilvl="4" w:tplc="3EEEA57C">
      <w:start w:val="1"/>
      <w:numFmt w:val="lowerLetter"/>
      <w:lvlText w:val="%5."/>
      <w:lvlJc w:val="left"/>
      <w:pPr>
        <w:ind w:left="3600" w:hanging="360"/>
      </w:pPr>
    </w:lvl>
    <w:lvl w:ilvl="5" w:tplc="F176DB3C">
      <w:start w:val="1"/>
      <w:numFmt w:val="lowerRoman"/>
      <w:lvlText w:val="%6."/>
      <w:lvlJc w:val="right"/>
      <w:pPr>
        <w:ind w:left="4320" w:hanging="180"/>
      </w:pPr>
    </w:lvl>
    <w:lvl w:ilvl="6" w:tplc="26D87046">
      <w:start w:val="1"/>
      <w:numFmt w:val="decimal"/>
      <w:lvlText w:val="%7."/>
      <w:lvlJc w:val="left"/>
      <w:pPr>
        <w:ind w:left="5040" w:hanging="360"/>
      </w:pPr>
    </w:lvl>
    <w:lvl w:ilvl="7" w:tplc="95263700">
      <w:start w:val="1"/>
      <w:numFmt w:val="lowerLetter"/>
      <w:lvlText w:val="%8."/>
      <w:lvlJc w:val="left"/>
      <w:pPr>
        <w:ind w:left="5760" w:hanging="360"/>
      </w:pPr>
    </w:lvl>
    <w:lvl w:ilvl="8" w:tplc="768089E4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2E18AA"/>
    <w:multiLevelType w:val="hybridMultilevel"/>
    <w:tmpl w:val="222446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634AC1"/>
    <w:multiLevelType w:val="hybridMultilevel"/>
    <w:tmpl w:val="320A2F16"/>
    <w:lvl w:ilvl="0" w:tplc="DAD6C55E">
      <w:start w:val="1"/>
      <w:numFmt w:val="decimal"/>
      <w:lvlText w:val="%1."/>
      <w:lvlJc w:val="left"/>
      <w:pPr>
        <w:ind w:left="360" w:hanging="360"/>
      </w:pPr>
    </w:lvl>
    <w:lvl w:ilvl="1" w:tplc="266A04FA">
      <w:start w:val="1"/>
      <w:numFmt w:val="lowerLetter"/>
      <w:lvlText w:val="%2."/>
      <w:lvlJc w:val="left"/>
      <w:pPr>
        <w:ind w:left="1080" w:hanging="360"/>
      </w:pPr>
    </w:lvl>
    <w:lvl w:ilvl="2" w:tplc="4604872A">
      <w:start w:val="1"/>
      <w:numFmt w:val="lowerRoman"/>
      <w:lvlText w:val="%3."/>
      <w:lvlJc w:val="right"/>
      <w:pPr>
        <w:ind w:left="1800" w:hanging="180"/>
      </w:pPr>
    </w:lvl>
    <w:lvl w:ilvl="3" w:tplc="E6F84B22">
      <w:start w:val="1"/>
      <w:numFmt w:val="decimal"/>
      <w:lvlText w:val="%4."/>
      <w:lvlJc w:val="left"/>
      <w:pPr>
        <w:ind w:left="2520" w:hanging="360"/>
      </w:pPr>
    </w:lvl>
    <w:lvl w:ilvl="4" w:tplc="DE446190">
      <w:start w:val="1"/>
      <w:numFmt w:val="lowerLetter"/>
      <w:lvlText w:val="%5."/>
      <w:lvlJc w:val="left"/>
      <w:pPr>
        <w:ind w:left="3240" w:hanging="360"/>
      </w:pPr>
    </w:lvl>
    <w:lvl w:ilvl="5" w:tplc="681EC8E2">
      <w:start w:val="1"/>
      <w:numFmt w:val="lowerRoman"/>
      <w:lvlText w:val="%6."/>
      <w:lvlJc w:val="right"/>
      <w:pPr>
        <w:ind w:left="3960" w:hanging="180"/>
      </w:pPr>
    </w:lvl>
    <w:lvl w:ilvl="6" w:tplc="320445E4">
      <w:start w:val="1"/>
      <w:numFmt w:val="decimal"/>
      <w:lvlText w:val="%7."/>
      <w:lvlJc w:val="left"/>
      <w:pPr>
        <w:ind w:left="4680" w:hanging="360"/>
      </w:pPr>
    </w:lvl>
    <w:lvl w:ilvl="7" w:tplc="A2BC97AA">
      <w:start w:val="1"/>
      <w:numFmt w:val="lowerLetter"/>
      <w:lvlText w:val="%8."/>
      <w:lvlJc w:val="left"/>
      <w:pPr>
        <w:ind w:left="5400" w:hanging="360"/>
      </w:pPr>
    </w:lvl>
    <w:lvl w:ilvl="8" w:tplc="C5B2DA54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552563"/>
    <w:multiLevelType w:val="hybridMultilevel"/>
    <w:tmpl w:val="FD5EB296"/>
    <w:lvl w:ilvl="0" w:tplc="D4766D96">
      <w:start w:val="1"/>
      <w:numFmt w:val="decimal"/>
      <w:lvlText w:val="%1."/>
      <w:lvlJc w:val="left"/>
      <w:pPr>
        <w:ind w:left="720" w:hanging="360"/>
      </w:pPr>
    </w:lvl>
    <w:lvl w:ilvl="1" w:tplc="AF82C4CC">
      <w:start w:val="1"/>
      <w:numFmt w:val="lowerLetter"/>
      <w:lvlText w:val="%2."/>
      <w:lvlJc w:val="left"/>
      <w:pPr>
        <w:ind w:left="1440" w:hanging="360"/>
      </w:pPr>
    </w:lvl>
    <w:lvl w:ilvl="2" w:tplc="64D82B16">
      <w:start w:val="1"/>
      <w:numFmt w:val="lowerRoman"/>
      <w:lvlText w:val="%3."/>
      <w:lvlJc w:val="right"/>
      <w:pPr>
        <w:ind w:left="2160" w:hanging="180"/>
      </w:pPr>
    </w:lvl>
    <w:lvl w:ilvl="3" w:tplc="632AA87C">
      <w:start w:val="1"/>
      <w:numFmt w:val="decimal"/>
      <w:lvlText w:val="%4."/>
      <w:lvlJc w:val="left"/>
      <w:pPr>
        <w:ind w:left="2880" w:hanging="360"/>
      </w:pPr>
    </w:lvl>
    <w:lvl w:ilvl="4" w:tplc="491E9646">
      <w:start w:val="1"/>
      <w:numFmt w:val="lowerLetter"/>
      <w:lvlText w:val="%5."/>
      <w:lvlJc w:val="left"/>
      <w:pPr>
        <w:ind w:left="3600" w:hanging="360"/>
      </w:pPr>
    </w:lvl>
    <w:lvl w:ilvl="5" w:tplc="A5321112">
      <w:start w:val="1"/>
      <w:numFmt w:val="lowerRoman"/>
      <w:lvlText w:val="%6."/>
      <w:lvlJc w:val="right"/>
      <w:pPr>
        <w:ind w:left="4320" w:hanging="180"/>
      </w:pPr>
    </w:lvl>
    <w:lvl w:ilvl="6" w:tplc="1B8E6730">
      <w:start w:val="1"/>
      <w:numFmt w:val="decimal"/>
      <w:lvlText w:val="%7."/>
      <w:lvlJc w:val="left"/>
      <w:pPr>
        <w:ind w:left="5040" w:hanging="360"/>
      </w:pPr>
    </w:lvl>
    <w:lvl w:ilvl="7" w:tplc="F4261E18">
      <w:start w:val="1"/>
      <w:numFmt w:val="lowerLetter"/>
      <w:lvlText w:val="%8."/>
      <w:lvlJc w:val="left"/>
      <w:pPr>
        <w:ind w:left="5760" w:hanging="360"/>
      </w:pPr>
    </w:lvl>
    <w:lvl w:ilvl="8" w:tplc="F57082F4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FB5002"/>
    <w:multiLevelType w:val="hybridMultilevel"/>
    <w:tmpl w:val="4B102B86"/>
    <w:lvl w:ilvl="0" w:tplc="2A52159C">
      <w:start w:val="1"/>
      <w:numFmt w:val="decimal"/>
      <w:lvlText w:val="%1."/>
      <w:lvlJc w:val="left"/>
      <w:pPr>
        <w:ind w:left="720" w:hanging="360"/>
      </w:pPr>
    </w:lvl>
    <w:lvl w:ilvl="1" w:tplc="6A304696">
      <w:start w:val="1"/>
      <w:numFmt w:val="lowerLetter"/>
      <w:lvlText w:val="%2."/>
      <w:lvlJc w:val="left"/>
      <w:pPr>
        <w:ind w:left="1440" w:hanging="360"/>
      </w:pPr>
    </w:lvl>
    <w:lvl w:ilvl="2" w:tplc="5BBA6870">
      <w:start w:val="1"/>
      <w:numFmt w:val="lowerRoman"/>
      <w:lvlText w:val="%3."/>
      <w:lvlJc w:val="right"/>
      <w:pPr>
        <w:ind w:left="2160" w:hanging="180"/>
      </w:pPr>
    </w:lvl>
    <w:lvl w:ilvl="3" w:tplc="1758E8C0">
      <w:start w:val="1"/>
      <w:numFmt w:val="decimal"/>
      <w:lvlText w:val="%4."/>
      <w:lvlJc w:val="left"/>
      <w:pPr>
        <w:ind w:left="2880" w:hanging="360"/>
      </w:pPr>
    </w:lvl>
    <w:lvl w:ilvl="4" w:tplc="BF2A44EA">
      <w:start w:val="1"/>
      <w:numFmt w:val="lowerLetter"/>
      <w:lvlText w:val="%5."/>
      <w:lvlJc w:val="left"/>
      <w:pPr>
        <w:ind w:left="3600" w:hanging="360"/>
      </w:pPr>
    </w:lvl>
    <w:lvl w:ilvl="5" w:tplc="3140B2CE">
      <w:start w:val="1"/>
      <w:numFmt w:val="lowerRoman"/>
      <w:lvlText w:val="%6."/>
      <w:lvlJc w:val="right"/>
      <w:pPr>
        <w:ind w:left="4320" w:hanging="180"/>
      </w:pPr>
    </w:lvl>
    <w:lvl w:ilvl="6" w:tplc="0EBCAE48">
      <w:start w:val="1"/>
      <w:numFmt w:val="decimal"/>
      <w:lvlText w:val="%7."/>
      <w:lvlJc w:val="left"/>
      <w:pPr>
        <w:ind w:left="5040" w:hanging="360"/>
      </w:pPr>
    </w:lvl>
    <w:lvl w:ilvl="7" w:tplc="7FDED89A">
      <w:start w:val="1"/>
      <w:numFmt w:val="lowerLetter"/>
      <w:lvlText w:val="%8."/>
      <w:lvlJc w:val="left"/>
      <w:pPr>
        <w:ind w:left="5760" w:hanging="360"/>
      </w:pPr>
    </w:lvl>
    <w:lvl w:ilvl="8" w:tplc="3BB86DE0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D0D1624"/>
    <w:multiLevelType w:val="hybridMultilevel"/>
    <w:tmpl w:val="18804D0C"/>
    <w:lvl w:ilvl="0" w:tplc="1C10ECEC">
      <w:start w:val="1"/>
      <w:numFmt w:val="decimal"/>
      <w:lvlText w:val="%1."/>
      <w:lvlJc w:val="left"/>
      <w:pPr>
        <w:ind w:left="720" w:hanging="360"/>
      </w:pPr>
    </w:lvl>
    <w:lvl w:ilvl="1" w:tplc="B59E1A22">
      <w:start w:val="1"/>
      <w:numFmt w:val="lowerLetter"/>
      <w:lvlText w:val="%2."/>
      <w:lvlJc w:val="left"/>
      <w:pPr>
        <w:ind w:left="1440" w:hanging="360"/>
      </w:pPr>
    </w:lvl>
    <w:lvl w:ilvl="2" w:tplc="EC88B7FC">
      <w:start w:val="1"/>
      <w:numFmt w:val="lowerRoman"/>
      <w:lvlText w:val="%3."/>
      <w:lvlJc w:val="right"/>
      <w:pPr>
        <w:ind w:left="2160" w:hanging="180"/>
      </w:pPr>
    </w:lvl>
    <w:lvl w:ilvl="3" w:tplc="BA9C6358">
      <w:start w:val="1"/>
      <w:numFmt w:val="decimal"/>
      <w:lvlText w:val="%4."/>
      <w:lvlJc w:val="left"/>
      <w:pPr>
        <w:ind w:left="2880" w:hanging="360"/>
      </w:pPr>
    </w:lvl>
    <w:lvl w:ilvl="4" w:tplc="BD82CFD0">
      <w:start w:val="1"/>
      <w:numFmt w:val="lowerLetter"/>
      <w:lvlText w:val="%5."/>
      <w:lvlJc w:val="left"/>
      <w:pPr>
        <w:ind w:left="3600" w:hanging="360"/>
      </w:pPr>
    </w:lvl>
    <w:lvl w:ilvl="5" w:tplc="F724C9A0">
      <w:start w:val="1"/>
      <w:numFmt w:val="lowerRoman"/>
      <w:lvlText w:val="%6."/>
      <w:lvlJc w:val="right"/>
      <w:pPr>
        <w:ind w:left="4320" w:hanging="180"/>
      </w:pPr>
    </w:lvl>
    <w:lvl w:ilvl="6" w:tplc="AF92066A">
      <w:start w:val="1"/>
      <w:numFmt w:val="decimal"/>
      <w:lvlText w:val="%7."/>
      <w:lvlJc w:val="left"/>
      <w:pPr>
        <w:ind w:left="5040" w:hanging="360"/>
      </w:pPr>
    </w:lvl>
    <w:lvl w:ilvl="7" w:tplc="8F8459EE">
      <w:start w:val="1"/>
      <w:numFmt w:val="lowerLetter"/>
      <w:lvlText w:val="%8."/>
      <w:lvlJc w:val="left"/>
      <w:pPr>
        <w:ind w:left="5760" w:hanging="360"/>
      </w:pPr>
    </w:lvl>
    <w:lvl w:ilvl="8" w:tplc="5D18DEF4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5D6FE7"/>
    <w:multiLevelType w:val="hybridMultilevel"/>
    <w:tmpl w:val="79204212"/>
    <w:lvl w:ilvl="0" w:tplc="288ABC22">
      <w:start w:val="1"/>
      <w:numFmt w:val="decimal"/>
      <w:lvlText w:val="%1."/>
      <w:lvlJc w:val="left"/>
      <w:pPr>
        <w:ind w:left="720" w:hanging="360"/>
      </w:pPr>
    </w:lvl>
    <w:lvl w:ilvl="1" w:tplc="0A7C9A4C">
      <w:start w:val="1"/>
      <w:numFmt w:val="lowerLetter"/>
      <w:lvlText w:val="%2."/>
      <w:lvlJc w:val="left"/>
      <w:pPr>
        <w:ind w:left="1440" w:hanging="360"/>
      </w:pPr>
    </w:lvl>
    <w:lvl w:ilvl="2" w:tplc="C15C5FF4">
      <w:start w:val="1"/>
      <w:numFmt w:val="lowerRoman"/>
      <w:lvlText w:val="%3."/>
      <w:lvlJc w:val="right"/>
      <w:pPr>
        <w:ind w:left="2160" w:hanging="180"/>
      </w:pPr>
    </w:lvl>
    <w:lvl w:ilvl="3" w:tplc="AE520544">
      <w:start w:val="1"/>
      <w:numFmt w:val="decimal"/>
      <w:lvlText w:val="%4."/>
      <w:lvlJc w:val="left"/>
      <w:pPr>
        <w:ind w:left="2880" w:hanging="360"/>
      </w:pPr>
    </w:lvl>
    <w:lvl w:ilvl="4" w:tplc="7076CCA6">
      <w:start w:val="1"/>
      <w:numFmt w:val="lowerLetter"/>
      <w:lvlText w:val="%5."/>
      <w:lvlJc w:val="left"/>
      <w:pPr>
        <w:ind w:left="3600" w:hanging="360"/>
      </w:pPr>
    </w:lvl>
    <w:lvl w:ilvl="5" w:tplc="AAA291C4">
      <w:start w:val="1"/>
      <w:numFmt w:val="lowerRoman"/>
      <w:lvlText w:val="%6."/>
      <w:lvlJc w:val="right"/>
      <w:pPr>
        <w:ind w:left="4320" w:hanging="180"/>
      </w:pPr>
    </w:lvl>
    <w:lvl w:ilvl="6" w:tplc="87F64E12">
      <w:start w:val="1"/>
      <w:numFmt w:val="decimal"/>
      <w:lvlText w:val="%7."/>
      <w:lvlJc w:val="left"/>
      <w:pPr>
        <w:ind w:left="5040" w:hanging="360"/>
      </w:pPr>
    </w:lvl>
    <w:lvl w:ilvl="7" w:tplc="7D602F04">
      <w:start w:val="1"/>
      <w:numFmt w:val="lowerLetter"/>
      <w:lvlText w:val="%8."/>
      <w:lvlJc w:val="left"/>
      <w:pPr>
        <w:ind w:left="5760" w:hanging="360"/>
      </w:pPr>
    </w:lvl>
    <w:lvl w:ilvl="8" w:tplc="2452B23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9D32FD"/>
    <w:multiLevelType w:val="hybridMultilevel"/>
    <w:tmpl w:val="A0FEA902"/>
    <w:lvl w:ilvl="0" w:tplc="6032EBCC">
      <w:start w:val="1"/>
      <w:numFmt w:val="decimal"/>
      <w:lvlText w:val="%1."/>
      <w:lvlJc w:val="left"/>
      <w:pPr>
        <w:ind w:left="720" w:hanging="360"/>
      </w:pPr>
    </w:lvl>
    <w:lvl w:ilvl="1" w:tplc="7C483DF0">
      <w:start w:val="1"/>
      <w:numFmt w:val="lowerLetter"/>
      <w:lvlText w:val="%2."/>
      <w:lvlJc w:val="left"/>
      <w:pPr>
        <w:ind w:left="1440" w:hanging="360"/>
      </w:pPr>
    </w:lvl>
    <w:lvl w:ilvl="2" w:tplc="906C1176">
      <w:start w:val="1"/>
      <w:numFmt w:val="lowerRoman"/>
      <w:lvlText w:val="%3."/>
      <w:lvlJc w:val="right"/>
      <w:pPr>
        <w:ind w:left="2160" w:hanging="180"/>
      </w:pPr>
    </w:lvl>
    <w:lvl w:ilvl="3" w:tplc="3AF425C6">
      <w:start w:val="1"/>
      <w:numFmt w:val="decimal"/>
      <w:lvlText w:val="%4."/>
      <w:lvlJc w:val="left"/>
      <w:pPr>
        <w:ind w:left="2880" w:hanging="360"/>
      </w:pPr>
    </w:lvl>
    <w:lvl w:ilvl="4" w:tplc="611CF0A0">
      <w:start w:val="1"/>
      <w:numFmt w:val="lowerLetter"/>
      <w:lvlText w:val="%5."/>
      <w:lvlJc w:val="left"/>
      <w:pPr>
        <w:ind w:left="3600" w:hanging="360"/>
      </w:pPr>
    </w:lvl>
    <w:lvl w:ilvl="5" w:tplc="C3E47CAA">
      <w:start w:val="1"/>
      <w:numFmt w:val="lowerRoman"/>
      <w:lvlText w:val="%6."/>
      <w:lvlJc w:val="right"/>
      <w:pPr>
        <w:ind w:left="4320" w:hanging="180"/>
      </w:pPr>
    </w:lvl>
    <w:lvl w:ilvl="6" w:tplc="0264FD42">
      <w:start w:val="1"/>
      <w:numFmt w:val="decimal"/>
      <w:lvlText w:val="%7."/>
      <w:lvlJc w:val="left"/>
      <w:pPr>
        <w:ind w:left="5040" w:hanging="360"/>
      </w:pPr>
    </w:lvl>
    <w:lvl w:ilvl="7" w:tplc="556EF05E">
      <w:start w:val="1"/>
      <w:numFmt w:val="lowerLetter"/>
      <w:lvlText w:val="%8."/>
      <w:lvlJc w:val="left"/>
      <w:pPr>
        <w:ind w:left="5760" w:hanging="360"/>
      </w:pPr>
    </w:lvl>
    <w:lvl w:ilvl="8" w:tplc="FFFC299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1EB3102"/>
    <w:multiLevelType w:val="hybridMultilevel"/>
    <w:tmpl w:val="C07A7BC6"/>
    <w:lvl w:ilvl="0" w:tplc="C57CB790">
      <w:start w:val="1"/>
      <w:numFmt w:val="decimal"/>
      <w:lvlText w:val="%1."/>
      <w:lvlJc w:val="left"/>
      <w:pPr>
        <w:ind w:left="720" w:hanging="360"/>
      </w:pPr>
    </w:lvl>
    <w:lvl w:ilvl="1" w:tplc="86889446">
      <w:start w:val="1"/>
      <w:numFmt w:val="lowerLetter"/>
      <w:lvlText w:val="%2."/>
      <w:lvlJc w:val="left"/>
      <w:pPr>
        <w:ind w:left="1440" w:hanging="360"/>
      </w:pPr>
    </w:lvl>
    <w:lvl w:ilvl="2" w:tplc="C7B26D08">
      <w:start w:val="1"/>
      <w:numFmt w:val="lowerRoman"/>
      <w:lvlText w:val="%3."/>
      <w:lvlJc w:val="right"/>
      <w:pPr>
        <w:ind w:left="2160" w:hanging="180"/>
      </w:pPr>
    </w:lvl>
    <w:lvl w:ilvl="3" w:tplc="45428A32">
      <w:start w:val="1"/>
      <w:numFmt w:val="decimal"/>
      <w:lvlText w:val="%4."/>
      <w:lvlJc w:val="left"/>
      <w:pPr>
        <w:ind w:left="2880" w:hanging="360"/>
      </w:pPr>
    </w:lvl>
    <w:lvl w:ilvl="4" w:tplc="217AC29A">
      <w:start w:val="1"/>
      <w:numFmt w:val="lowerLetter"/>
      <w:lvlText w:val="%5."/>
      <w:lvlJc w:val="left"/>
      <w:pPr>
        <w:ind w:left="3600" w:hanging="360"/>
      </w:pPr>
    </w:lvl>
    <w:lvl w:ilvl="5" w:tplc="35901FD0">
      <w:start w:val="1"/>
      <w:numFmt w:val="lowerRoman"/>
      <w:lvlText w:val="%6."/>
      <w:lvlJc w:val="right"/>
      <w:pPr>
        <w:ind w:left="4320" w:hanging="180"/>
      </w:pPr>
    </w:lvl>
    <w:lvl w:ilvl="6" w:tplc="E356E6F6">
      <w:start w:val="1"/>
      <w:numFmt w:val="decimal"/>
      <w:lvlText w:val="%7."/>
      <w:lvlJc w:val="left"/>
      <w:pPr>
        <w:ind w:left="5040" w:hanging="360"/>
      </w:pPr>
    </w:lvl>
    <w:lvl w:ilvl="7" w:tplc="2FC4D2A6">
      <w:start w:val="1"/>
      <w:numFmt w:val="lowerLetter"/>
      <w:lvlText w:val="%8."/>
      <w:lvlJc w:val="left"/>
      <w:pPr>
        <w:ind w:left="5760" w:hanging="360"/>
      </w:pPr>
    </w:lvl>
    <w:lvl w:ilvl="8" w:tplc="B73CFCC2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031330"/>
    <w:multiLevelType w:val="hybridMultilevel"/>
    <w:tmpl w:val="7988F3EE"/>
    <w:lvl w:ilvl="0" w:tplc="94AE54D2">
      <w:start w:val="1"/>
      <w:numFmt w:val="decimal"/>
      <w:lvlText w:val="%1."/>
      <w:lvlJc w:val="left"/>
      <w:pPr>
        <w:ind w:left="720" w:hanging="360"/>
      </w:pPr>
    </w:lvl>
    <w:lvl w:ilvl="1" w:tplc="8ADC7D18">
      <w:start w:val="1"/>
      <w:numFmt w:val="lowerLetter"/>
      <w:lvlText w:val="%2."/>
      <w:lvlJc w:val="left"/>
      <w:pPr>
        <w:ind w:left="1440" w:hanging="360"/>
      </w:pPr>
    </w:lvl>
    <w:lvl w:ilvl="2" w:tplc="8898C76A">
      <w:start w:val="1"/>
      <w:numFmt w:val="lowerRoman"/>
      <w:lvlText w:val="%3."/>
      <w:lvlJc w:val="right"/>
      <w:pPr>
        <w:ind w:left="2160" w:hanging="180"/>
      </w:pPr>
    </w:lvl>
    <w:lvl w:ilvl="3" w:tplc="E736B004">
      <w:start w:val="1"/>
      <w:numFmt w:val="decimal"/>
      <w:lvlText w:val="%4."/>
      <w:lvlJc w:val="left"/>
      <w:pPr>
        <w:ind w:left="2880" w:hanging="360"/>
      </w:pPr>
    </w:lvl>
    <w:lvl w:ilvl="4" w:tplc="3F228198">
      <w:start w:val="1"/>
      <w:numFmt w:val="lowerLetter"/>
      <w:lvlText w:val="%5."/>
      <w:lvlJc w:val="left"/>
      <w:pPr>
        <w:ind w:left="3600" w:hanging="360"/>
      </w:pPr>
    </w:lvl>
    <w:lvl w:ilvl="5" w:tplc="2B5E30A6">
      <w:start w:val="1"/>
      <w:numFmt w:val="lowerRoman"/>
      <w:lvlText w:val="%6."/>
      <w:lvlJc w:val="right"/>
      <w:pPr>
        <w:ind w:left="4320" w:hanging="180"/>
      </w:pPr>
    </w:lvl>
    <w:lvl w:ilvl="6" w:tplc="D8F81A7C">
      <w:start w:val="1"/>
      <w:numFmt w:val="decimal"/>
      <w:lvlText w:val="%7."/>
      <w:lvlJc w:val="left"/>
      <w:pPr>
        <w:ind w:left="5040" w:hanging="360"/>
      </w:pPr>
    </w:lvl>
    <w:lvl w:ilvl="7" w:tplc="8DF09454">
      <w:start w:val="1"/>
      <w:numFmt w:val="lowerLetter"/>
      <w:lvlText w:val="%8."/>
      <w:lvlJc w:val="left"/>
      <w:pPr>
        <w:ind w:left="5760" w:hanging="360"/>
      </w:pPr>
    </w:lvl>
    <w:lvl w:ilvl="8" w:tplc="E1E6C07E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5A0084"/>
    <w:multiLevelType w:val="hybridMultilevel"/>
    <w:tmpl w:val="FED86496"/>
    <w:lvl w:ilvl="0" w:tplc="52A0316E">
      <w:start w:val="1"/>
      <w:numFmt w:val="decimal"/>
      <w:lvlText w:val="%1."/>
      <w:lvlJc w:val="left"/>
      <w:pPr>
        <w:ind w:left="720" w:hanging="360"/>
      </w:pPr>
    </w:lvl>
    <w:lvl w:ilvl="1" w:tplc="AF6066E6">
      <w:start w:val="1"/>
      <w:numFmt w:val="lowerLetter"/>
      <w:lvlText w:val="%2."/>
      <w:lvlJc w:val="left"/>
      <w:pPr>
        <w:ind w:left="1440" w:hanging="360"/>
      </w:pPr>
    </w:lvl>
    <w:lvl w:ilvl="2" w:tplc="07047452">
      <w:start w:val="1"/>
      <w:numFmt w:val="lowerRoman"/>
      <w:lvlText w:val="%3."/>
      <w:lvlJc w:val="right"/>
      <w:pPr>
        <w:ind w:left="2160" w:hanging="180"/>
      </w:pPr>
    </w:lvl>
    <w:lvl w:ilvl="3" w:tplc="F6EC416C">
      <w:start w:val="1"/>
      <w:numFmt w:val="decimal"/>
      <w:lvlText w:val="%4."/>
      <w:lvlJc w:val="left"/>
      <w:pPr>
        <w:ind w:left="2880" w:hanging="360"/>
      </w:pPr>
    </w:lvl>
    <w:lvl w:ilvl="4" w:tplc="37984AD2">
      <w:start w:val="1"/>
      <w:numFmt w:val="lowerLetter"/>
      <w:lvlText w:val="%5."/>
      <w:lvlJc w:val="left"/>
      <w:pPr>
        <w:ind w:left="3600" w:hanging="360"/>
      </w:pPr>
    </w:lvl>
    <w:lvl w:ilvl="5" w:tplc="E85EF400">
      <w:start w:val="1"/>
      <w:numFmt w:val="lowerRoman"/>
      <w:lvlText w:val="%6."/>
      <w:lvlJc w:val="right"/>
      <w:pPr>
        <w:ind w:left="4320" w:hanging="180"/>
      </w:pPr>
    </w:lvl>
    <w:lvl w:ilvl="6" w:tplc="3BF6A7E4">
      <w:start w:val="1"/>
      <w:numFmt w:val="decimal"/>
      <w:lvlText w:val="%7."/>
      <w:lvlJc w:val="left"/>
      <w:pPr>
        <w:ind w:left="5040" w:hanging="360"/>
      </w:pPr>
    </w:lvl>
    <w:lvl w:ilvl="7" w:tplc="551C9214">
      <w:start w:val="1"/>
      <w:numFmt w:val="lowerLetter"/>
      <w:lvlText w:val="%8."/>
      <w:lvlJc w:val="left"/>
      <w:pPr>
        <w:ind w:left="5760" w:hanging="360"/>
      </w:pPr>
    </w:lvl>
    <w:lvl w:ilvl="8" w:tplc="75362332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7A74B3"/>
    <w:multiLevelType w:val="hybridMultilevel"/>
    <w:tmpl w:val="8AA8F502"/>
    <w:lvl w:ilvl="0" w:tplc="D3724484">
      <w:start w:val="1"/>
      <w:numFmt w:val="decimal"/>
      <w:lvlText w:val="%1."/>
      <w:lvlJc w:val="left"/>
      <w:pPr>
        <w:ind w:left="720" w:hanging="360"/>
      </w:pPr>
    </w:lvl>
    <w:lvl w:ilvl="1" w:tplc="C7300634">
      <w:start w:val="1"/>
      <w:numFmt w:val="lowerLetter"/>
      <w:lvlText w:val="%2."/>
      <w:lvlJc w:val="left"/>
      <w:pPr>
        <w:ind w:left="1440" w:hanging="360"/>
      </w:pPr>
    </w:lvl>
    <w:lvl w:ilvl="2" w:tplc="584CCB3A">
      <w:start w:val="1"/>
      <w:numFmt w:val="lowerRoman"/>
      <w:lvlText w:val="%3."/>
      <w:lvlJc w:val="right"/>
      <w:pPr>
        <w:ind w:left="2160" w:hanging="180"/>
      </w:pPr>
    </w:lvl>
    <w:lvl w:ilvl="3" w:tplc="0E423680">
      <w:start w:val="1"/>
      <w:numFmt w:val="decimal"/>
      <w:lvlText w:val="%4."/>
      <w:lvlJc w:val="left"/>
      <w:pPr>
        <w:ind w:left="2880" w:hanging="360"/>
      </w:pPr>
    </w:lvl>
    <w:lvl w:ilvl="4" w:tplc="3EA6DF0E">
      <w:start w:val="1"/>
      <w:numFmt w:val="lowerLetter"/>
      <w:lvlText w:val="%5."/>
      <w:lvlJc w:val="left"/>
      <w:pPr>
        <w:ind w:left="3600" w:hanging="360"/>
      </w:pPr>
    </w:lvl>
    <w:lvl w:ilvl="5" w:tplc="CDF6FE92">
      <w:start w:val="1"/>
      <w:numFmt w:val="lowerRoman"/>
      <w:lvlText w:val="%6."/>
      <w:lvlJc w:val="right"/>
      <w:pPr>
        <w:ind w:left="4320" w:hanging="180"/>
      </w:pPr>
    </w:lvl>
    <w:lvl w:ilvl="6" w:tplc="C4E6242E">
      <w:start w:val="1"/>
      <w:numFmt w:val="decimal"/>
      <w:lvlText w:val="%7."/>
      <w:lvlJc w:val="left"/>
      <w:pPr>
        <w:ind w:left="5040" w:hanging="360"/>
      </w:pPr>
    </w:lvl>
    <w:lvl w:ilvl="7" w:tplc="58D0BEC2">
      <w:start w:val="1"/>
      <w:numFmt w:val="lowerLetter"/>
      <w:lvlText w:val="%8."/>
      <w:lvlJc w:val="left"/>
      <w:pPr>
        <w:ind w:left="5760" w:hanging="360"/>
      </w:pPr>
    </w:lvl>
    <w:lvl w:ilvl="8" w:tplc="C2A239E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414420"/>
    <w:multiLevelType w:val="multilevel"/>
    <w:tmpl w:val="A6385A1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80" w:hanging="1800"/>
      </w:pPr>
      <w:rPr>
        <w:rFonts w:hint="default"/>
      </w:rPr>
    </w:lvl>
  </w:abstractNum>
  <w:abstractNum w:abstractNumId="40" w15:restartNumberingAfterBreak="0">
    <w:nsid w:val="707C1C0A"/>
    <w:multiLevelType w:val="hybridMultilevel"/>
    <w:tmpl w:val="BA0E3DFE"/>
    <w:lvl w:ilvl="0" w:tplc="88D601AC">
      <w:start w:val="1"/>
      <w:numFmt w:val="decimal"/>
      <w:lvlText w:val="%1."/>
      <w:lvlJc w:val="left"/>
      <w:pPr>
        <w:ind w:left="720" w:hanging="360"/>
      </w:pPr>
    </w:lvl>
    <w:lvl w:ilvl="1" w:tplc="A68EFFF4">
      <w:start w:val="1"/>
      <w:numFmt w:val="lowerLetter"/>
      <w:lvlText w:val="%2."/>
      <w:lvlJc w:val="left"/>
      <w:pPr>
        <w:ind w:left="1440" w:hanging="360"/>
      </w:pPr>
    </w:lvl>
    <w:lvl w:ilvl="2" w:tplc="FDE499CE">
      <w:start w:val="1"/>
      <w:numFmt w:val="lowerRoman"/>
      <w:lvlText w:val="%3."/>
      <w:lvlJc w:val="right"/>
      <w:pPr>
        <w:ind w:left="2160" w:hanging="180"/>
      </w:pPr>
    </w:lvl>
    <w:lvl w:ilvl="3" w:tplc="14C296DC">
      <w:start w:val="1"/>
      <w:numFmt w:val="decimal"/>
      <w:lvlText w:val="%4."/>
      <w:lvlJc w:val="left"/>
      <w:pPr>
        <w:ind w:left="2880" w:hanging="360"/>
      </w:pPr>
    </w:lvl>
    <w:lvl w:ilvl="4" w:tplc="ED0A377C">
      <w:start w:val="1"/>
      <w:numFmt w:val="lowerLetter"/>
      <w:lvlText w:val="%5."/>
      <w:lvlJc w:val="left"/>
      <w:pPr>
        <w:ind w:left="3600" w:hanging="360"/>
      </w:pPr>
    </w:lvl>
    <w:lvl w:ilvl="5" w:tplc="DB1EAD2A">
      <w:start w:val="1"/>
      <w:numFmt w:val="lowerRoman"/>
      <w:lvlText w:val="%6."/>
      <w:lvlJc w:val="right"/>
      <w:pPr>
        <w:ind w:left="4320" w:hanging="180"/>
      </w:pPr>
    </w:lvl>
    <w:lvl w:ilvl="6" w:tplc="B48CE850">
      <w:start w:val="1"/>
      <w:numFmt w:val="decimal"/>
      <w:lvlText w:val="%7."/>
      <w:lvlJc w:val="left"/>
      <w:pPr>
        <w:ind w:left="5040" w:hanging="360"/>
      </w:pPr>
    </w:lvl>
    <w:lvl w:ilvl="7" w:tplc="08EC9AE4">
      <w:start w:val="1"/>
      <w:numFmt w:val="lowerLetter"/>
      <w:lvlText w:val="%8."/>
      <w:lvlJc w:val="left"/>
      <w:pPr>
        <w:ind w:left="5760" w:hanging="360"/>
      </w:pPr>
    </w:lvl>
    <w:lvl w:ilvl="8" w:tplc="C46C0AC0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A86748"/>
    <w:multiLevelType w:val="hybridMultilevel"/>
    <w:tmpl w:val="14F8C322"/>
    <w:lvl w:ilvl="0" w:tplc="88A0C39A">
      <w:start w:val="1"/>
      <w:numFmt w:val="decimal"/>
      <w:lvlText w:val="%1."/>
      <w:lvlJc w:val="left"/>
      <w:pPr>
        <w:ind w:left="720" w:hanging="360"/>
      </w:pPr>
    </w:lvl>
    <w:lvl w:ilvl="1" w:tplc="75A0F322">
      <w:start w:val="1"/>
      <w:numFmt w:val="lowerLetter"/>
      <w:lvlText w:val="%2."/>
      <w:lvlJc w:val="left"/>
      <w:pPr>
        <w:ind w:left="1440" w:hanging="360"/>
      </w:pPr>
    </w:lvl>
    <w:lvl w:ilvl="2" w:tplc="08E8ED70">
      <w:start w:val="1"/>
      <w:numFmt w:val="lowerRoman"/>
      <w:lvlText w:val="%3."/>
      <w:lvlJc w:val="right"/>
      <w:pPr>
        <w:ind w:left="2160" w:hanging="180"/>
      </w:pPr>
    </w:lvl>
    <w:lvl w:ilvl="3" w:tplc="7FC8B0E2">
      <w:start w:val="1"/>
      <w:numFmt w:val="decimal"/>
      <w:lvlText w:val="%4."/>
      <w:lvlJc w:val="left"/>
      <w:pPr>
        <w:ind w:left="2880" w:hanging="360"/>
      </w:pPr>
    </w:lvl>
    <w:lvl w:ilvl="4" w:tplc="80CEE89E">
      <w:start w:val="1"/>
      <w:numFmt w:val="lowerLetter"/>
      <w:lvlText w:val="%5."/>
      <w:lvlJc w:val="left"/>
      <w:pPr>
        <w:ind w:left="3600" w:hanging="360"/>
      </w:pPr>
    </w:lvl>
    <w:lvl w:ilvl="5" w:tplc="9B3486C6">
      <w:start w:val="1"/>
      <w:numFmt w:val="lowerRoman"/>
      <w:lvlText w:val="%6."/>
      <w:lvlJc w:val="right"/>
      <w:pPr>
        <w:ind w:left="4320" w:hanging="180"/>
      </w:pPr>
    </w:lvl>
    <w:lvl w:ilvl="6" w:tplc="01243C66">
      <w:start w:val="1"/>
      <w:numFmt w:val="decimal"/>
      <w:lvlText w:val="%7."/>
      <w:lvlJc w:val="left"/>
      <w:pPr>
        <w:ind w:left="5040" w:hanging="360"/>
      </w:pPr>
    </w:lvl>
    <w:lvl w:ilvl="7" w:tplc="5DCCE1F0">
      <w:start w:val="1"/>
      <w:numFmt w:val="lowerLetter"/>
      <w:lvlText w:val="%8."/>
      <w:lvlJc w:val="left"/>
      <w:pPr>
        <w:ind w:left="5760" w:hanging="360"/>
      </w:pPr>
    </w:lvl>
    <w:lvl w:ilvl="8" w:tplc="5CBE4C4E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7D78D6"/>
    <w:multiLevelType w:val="hybridMultilevel"/>
    <w:tmpl w:val="D71E18DE"/>
    <w:lvl w:ilvl="0" w:tplc="41D26B4A">
      <w:start w:val="1"/>
      <w:numFmt w:val="decimal"/>
      <w:lvlText w:val="%1."/>
      <w:lvlJc w:val="left"/>
      <w:pPr>
        <w:ind w:left="720" w:hanging="360"/>
      </w:pPr>
    </w:lvl>
    <w:lvl w:ilvl="1" w:tplc="4E86FE84">
      <w:start w:val="1"/>
      <w:numFmt w:val="lowerLetter"/>
      <w:lvlText w:val="%2."/>
      <w:lvlJc w:val="left"/>
      <w:pPr>
        <w:ind w:left="1440" w:hanging="360"/>
      </w:pPr>
    </w:lvl>
    <w:lvl w:ilvl="2" w:tplc="C102211A">
      <w:start w:val="1"/>
      <w:numFmt w:val="lowerRoman"/>
      <w:lvlText w:val="%3."/>
      <w:lvlJc w:val="right"/>
      <w:pPr>
        <w:ind w:left="2160" w:hanging="180"/>
      </w:pPr>
    </w:lvl>
    <w:lvl w:ilvl="3" w:tplc="4956C274">
      <w:start w:val="1"/>
      <w:numFmt w:val="decimal"/>
      <w:lvlText w:val="%4."/>
      <w:lvlJc w:val="left"/>
      <w:pPr>
        <w:ind w:left="2880" w:hanging="360"/>
      </w:pPr>
    </w:lvl>
    <w:lvl w:ilvl="4" w:tplc="8BD03356">
      <w:start w:val="1"/>
      <w:numFmt w:val="lowerLetter"/>
      <w:lvlText w:val="%5."/>
      <w:lvlJc w:val="left"/>
      <w:pPr>
        <w:ind w:left="3600" w:hanging="360"/>
      </w:pPr>
    </w:lvl>
    <w:lvl w:ilvl="5" w:tplc="E688762C">
      <w:start w:val="1"/>
      <w:numFmt w:val="lowerRoman"/>
      <w:lvlText w:val="%6."/>
      <w:lvlJc w:val="right"/>
      <w:pPr>
        <w:ind w:left="4320" w:hanging="180"/>
      </w:pPr>
    </w:lvl>
    <w:lvl w:ilvl="6" w:tplc="D8AE0AD4">
      <w:start w:val="1"/>
      <w:numFmt w:val="decimal"/>
      <w:lvlText w:val="%7."/>
      <w:lvlJc w:val="left"/>
      <w:pPr>
        <w:ind w:left="5040" w:hanging="360"/>
      </w:pPr>
    </w:lvl>
    <w:lvl w:ilvl="7" w:tplc="D4F2D3A0">
      <w:start w:val="1"/>
      <w:numFmt w:val="lowerLetter"/>
      <w:lvlText w:val="%8."/>
      <w:lvlJc w:val="left"/>
      <w:pPr>
        <w:ind w:left="5760" w:hanging="360"/>
      </w:pPr>
    </w:lvl>
    <w:lvl w:ilvl="8" w:tplc="3528CF3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0"/>
  </w:num>
  <w:num w:numId="3">
    <w:abstractNumId w:val="18"/>
  </w:num>
  <w:num w:numId="4">
    <w:abstractNumId w:val="37"/>
  </w:num>
  <w:num w:numId="5">
    <w:abstractNumId w:val="32"/>
  </w:num>
  <w:num w:numId="6">
    <w:abstractNumId w:val="34"/>
  </w:num>
  <w:num w:numId="7">
    <w:abstractNumId w:val="9"/>
  </w:num>
  <w:num w:numId="8">
    <w:abstractNumId w:val="10"/>
  </w:num>
  <w:num w:numId="9">
    <w:abstractNumId w:val="6"/>
  </w:num>
  <w:num w:numId="10">
    <w:abstractNumId w:val="12"/>
  </w:num>
  <w:num w:numId="11">
    <w:abstractNumId w:val="42"/>
  </w:num>
  <w:num w:numId="12">
    <w:abstractNumId w:val="2"/>
  </w:num>
  <w:num w:numId="13">
    <w:abstractNumId w:val="24"/>
  </w:num>
  <w:num w:numId="14">
    <w:abstractNumId w:val="27"/>
  </w:num>
  <w:num w:numId="15">
    <w:abstractNumId w:val="17"/>
  </w:num>
  <w:num w:numId="16">
    <w:abstractNumId w:val="40"/>
  </w:num>
  <w:num w:numId="17">
    <w:abstractNumId w:val="33"/>
  </w:num>
  <w:num w:numId="18">
    <w:abstractNumId w:val="26"/>
  </w:num>
  <w:num w:numId="19">
    <w:abstractNumId w:val="41"/>
  </w:num>
  <w:num w:numId="20">
    <w:abstractNumId w:val="23"/>
  </w:num>
  <w:num w:numId="21">
    <w:abstractNumId w:val="35"/>
  </w:num>
  <w:num w:numId="22">
    <w:abstractNumId w:val="5"/>
  </w:num>
  <w:num w:numId="23">
    <w:abstractNumId w:val="14"/>
  </w:num>
  <w:num w:numId="24">
    <w:abstractNumId w:val="22"/>
  </w:num>
  <w:num w:numId="25">
    <w:abstractNumId w:val="0"/>
  </w:num>
  <w:num w:numId="26">
    <w:abstractNumId w:val="13"/>
  </w:num>
  <w:num w:numId="27">
    <w:abstractNumId w:val="20"/>
  </w:num>
  <w:num w:numId="28">
    <w:abstractNumId w:val="16"/>
  </w:num>
  <w:num w:numId="29">
    <w:abstractNumId w:val="38"/>
  </w:num>
  <w:num w:numId="30">
    <w:abstractNumId w:val="36"/>
  </w:num>
  <w:num w:numId="31">
    <w:abstractNumId w:val="8"/>
  </w:num>
  <w:num w:numId="32">
    <w:abstractNumId w:val="1"/>
  </w:num>
  <w:num w:numId="33">
    <w:abstractNumId w:val="11"/>
  </w:num>
  <w:num w:numId="34">
    <w:abstractNumId w:val="4"/>
  </w:num>
  <w:num w:numId="35">
    <w:abstractNumId w:val="29"/>
  </w:num>
  <w:num w:numId="3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39"/>
  </w:num>
  <w:num w:numId="41">
    <w:abstractNumId w:val="15"/>
  </w:num>
  <w:num w:numId="42">
    <w:abstractNumId w:val="28"/>
  </w:num>
  <w:num w:numId="43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amil">
    <w15:presenceInfo w15:providerId="None" w15:userId="jami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CDD4A6E"/>
    <w:rsid w:val="00030770"/>
    <w:rsid w:val="000463AE"/>
    <w:rsid w:val="000C5BD9"/>
    <w:rsid w:val="00111A64"/>
    <w:rsid w:val="00126C47"/>
    <w:rsid w:val="001513E4"/>
    <w:rsid w:val="001C795F"/>
    <w:rsid w:val="001D6A98"/>
    <w:rsid w:val="00207F55"/>
    <w:rsid w:val="00236BCA"/>
    <w:rsid w:val="00267A04"/>
    <w:rsid w:val="002A0C37"/>
    <w:rsid w:val="002A5B74"/>
    <w:rsid w:val="002B4560"/>
    <w:rsid w:val="002C3BAF"/>
    <w:rsid w:val="0031D953"/>
    <w:rsid w:val="003368DF"/>
    <w:rsid w:val="00364686"/>
    <w:rsid w:val="00364FCA"/>
    <w:rsid w:val="00384D00"/>
    <w:rsid w:val="003C7BE4"/>
    <w:rsid w:val="003E3DF0"/>
    <w:rsid w:val="003E4E0E"/>
    <w:rsid w:val="00513E31"/>
    <w:rsid w:val="00524BF9"/>
    <w:rsid w:val="005F61F5"/>
    <w:rsid w:val="00653C7F"/>
    <w:rsid w:val="00662872"/>
    <w:rsid w:val="00695177"/>
    <w:rsid w:val="006C0F3B"/>
    <w:rsid w:val="00734C9F"/>
    <w:rsid w:val="00755D77"/>
    <w:rsid w:val="00770E26"/>
    <w:rsid w:val="007A3F6F"/>
    <w:rsid w:val="007E164B"/>
    <w:rsid w:val="007F6F7D"/>
    <w:rsid w:val="0088AAD2"/>
    <w:rsid w:val="00893856"/>
    <w:rsid w:val="008A352A"/>
    <w:rsid w:val="008A3E98"/>
    <w:rsid w:val="008D29A7"/>
    <w:rsid w:val="008E13FD"/>
    <w:rsid w:val="0092656E"/>
    <w:rsid w:val="00950D67"/>
    <w:rsid w:val="00976C4C"/>
    <w:rsid w:val="009B2D00"/>
    <w:rsid w:val="009C5486"/>
    <w:rsid w:val="009F5F48"/>
    <w:rsid w:val="00A51CE9"/>
    <w:rsid w:val="00A65525"/>
    <w:rsid w:val="00A750C8"/>
    <w:rsid w:val="00A75109"/>
    <w:rsid w:val="00B031AC"/>
    <w:rsid w:val="00B63DFF"/>
    <w:rsid w:val="00BB4D87"/>
    <w:rsid w:val="00BD5C48"/>
    <w:rsid w:val="00BF5AEB"/>
    <w:rsid w:val="00C15F90"/>
    <w:rsid w:val="00C329DF"/>
    <w:rsid w:val="00C65FDC"/>
    <w:rsid w:val="00C90E7A"/>
    <w:rsid w:val="00CD7F8F"/>
    <w:rsid w:val="00CE3F36"/>
    <w:rsid w:val="00CF0583"/>
    <w:rsid w:val="00D57053"/>
    <w:rsid w:val="00DA22A0"/>
    <w:rsid w:val="00DF3794"/>
    <w:rsid w:val="00E0013F"/>
    <w:rsid w:val="00E02517"/>
    <w:rsid w:val="00E059AB"/>
    <w:rsid w:val="00E622C1"/>
    <w:rsid w:val="00EC1D85"/>
    <w:rsid w:val="00EF6060"/>
    <w:rsid w:val="00F11FDC"/>
    <w:rsid w:val="00F6651E"/>
    <w:rsid w:val="00F7195D"/>
    <w:rsid w:val="00FA0C5F"/>
    <w:rsid w:val="00FC4D1E"/>
    <w:rsid w:val="0151351B"/>
    <w:rsid w:val="01AC5477"/>
    <w:rsid w:val="01E6B9D7"/>
    <w:rsid w:val="01F23375"/>
    <w:rsid w:val="01FD2D90"/>
    <w:rsid w:val="023C1F63"/>
    <w:rsid w:val="0260556D"/>
    <w:rsid w:val="026EDFBE"/>
    <w:rsid w:val="02B2F5E8"/>
    <w:rsid w:val="03191E2F"/>
    <w:rsid w:val="03260DDC"/>
    <w:rsid w:val="034770FE"/>
    <w:rsid w:val="03603953"/>
    <w:rsid w:val="03B628CD"/>
    <w:rsid w:val="04E54965"/>
    <w:rsid w:val="050C4D6E"/>
    <w:rsid w:val="05401838"/>
    <w:rsid w:val="059203EE"/>
    <w:rsid w:val="05CE7478"/>
    <w:rsid w:val="05D12FB8"/>
    <w:rsid w:val="0624A63E"/>
    <w:rsid w:val="06739FA3"/>
    <w:rsid w:val="06A491C6"/>
    <w:rsid w:val="06AC67E5"/>
    <w:rsid w:val="078E0E9C"/>
    <w:rsid w:val="07C2A1AE"/>
    <w:rsid w:val="0858889C"/>
    <w:rsid w:val="08A442ED"/>
    <w:rsid w:val="08C2ECBD"/>
    <w:rsid w:val="08EB2E71"/>
    <w:rsid w:val="0904C0CD"/>
    <w:rsid w:val="091C5F30"/>
    <w:rsid w:val="09238DC0"/>
    <w:rsid w:val="09633F68"/>
    <w:rsid w:val="09B43004"/>
    <w:rsid w:val="0A032477"/>
    <w:rsid w:val="0A07E13E"/>
    <w:rsid w:val="0AB2EFE8"/>
    <w:rsid w:val="0AC5AF5E"/>
    <w:rsid w:val="0ACADE55"/>
    <w:rsid w:val="0AE23233"/>
    <w:rsid w:val="0B733E3E"/>
    <w:rsid w:val="0C32754E"/>
    <w:rsid w:val="0C3BDB40"/>
    <w:rsid w:val="0C5327FF"/>
    <w:rsid w:val="0C58B7EF"/>
    <w:rsid w:val="0C5F8352"/>
    <w:rsid w:val="0C71A1E8"/>
    <w:rsid w:val="0C8ED5C3"/>
    <w:rsid w:val="0CDD4A6E"/>
    <w:rsid w:val="0D0ADA3F"/>
    <w:rsid w:val="0D12FE49"/>
    <w:rsid w:val="0D49B4A8"/>
    <w:rsid w:val="0D572F81"/>
    <w:rsid w:val="0D58A962"/>
    <w:rsid w:val="0E29D7FF"/>
    <w:rsid w:val="0EBE2AE1"/>
    <w:rsid w:val="0ECD6D7A"/>
    <w:rsid w:val="0ED1D9FA"/>
    <w:rsid w:val="0F371E43"/>
    <w:rsid w:val="100F83F8"/>
    <w:rsid w:val="1059FB42"/>
    <w:rsid w:val="106BCD91"/>
    <w:rsid w:val="108445F1"/>
    <w:rsid w:val="1141FCAC"/>
    <w:rsid w:val="116FAB12"/>
    <w:rsid w:val="12A2D45C"/>
    <w:rsid w:val="12B38345"/>
    <w:rsid w:val="12B6802B"/>
    <w:rsid w:val="12D3A1EC"/>
    <w:rsid w:val="1385D68F"/>
    <w:rsid w:val="13A50E1F"/>
    <w:rsid w:val="13AC1526"/>
    <w:rsid w:val="14189B19"/>
    <w:rsid w:val="149E522D"/>
    <w:rsid w:val="14BA959A"/>
    <w:rsid w:val="14E95A2C"/>
    <w:rsid w:val="14E97290"/>
    <w:rsid w:val="1558CE78"/>
    <w:rsid w:val="157255DA"/>
    <w:rsid w:val="15ADFD93"/>
    <w:rsid w:val="15D33078"/>
    <w:rsid w:val="163FB159"/>
    <w:rsid w:val="165CF75D"/>
    <w:rsid w:val="16FCD997"/>
    <w:rsid w:val="17073164"/>
    <w:rsid w:val="171CDED6"/>
    <w:rsid w:val="17F5998E"/>
    <w:rsid w:val="18211352"/>
    <w:rsid w:val="195FA141"/>
    <w:rsid w:val="198C52C6"/>
    <w:rsid w:val="1A3EFD4A"/>
    <w:rsid w:val="1A5EC977"/>
    <w:rsid w:val="1A7F9C19"/>
    <w:rsid w:val="1A9E4D06"/>
    <w:rsid w:val="1AD04619"/>
    <w:rsid w:val="1AEBB055"/>
    <w:rsid w:val="1B0C1FC1"/>
    <w:rsid w:val="1B341F01"/>
    <w:rsid w:val="1BD428A7"/>
    <w:rsid w:val="1C14A35E"/>
    <w:rsid w:val="1C1B6C7A"/>
    <w:rsid w:val="1C3597DB"/>
    <w:rsid w:val="1C504DF1"/>
    <w:rsid w:val="1C5BC74C"/>
    <w:rsid w:val="1C679F59"/>
    <w:rsid w:val="1CCEC072"/>
    <w:rsid w:val="1CEFC52C"/>
    <w:rsid w:val="1D277F7E"/>
    <w:rsid w:val="1D715E18"/>
    <w:rsid w:val="1D9E0199"/>
    <w:rsid w:val="1DB9B554"/>
    <w:rsid w:val="1E019327"/>
    <w:rsid w:val="1EC24319"/>
    <w:rsid w:val="1F0E5174"/>
    <w:rsid w:val="1F195B42"/>
    <w:rsid w:val="2008A0D9"/>
    <w:rsid w:val="20B66CED"/>
    <w:rsid w:val="20C33F4C"/>
    <w:rsid w:val="215470A4"/>
    <w:rsid w:val="2156EC4A"/>
    <w:rsid w:val="21CB6424"/>
    <w:rsid w:val="21E6AF4D"/>
    <w:rsid w:val="22A3E9F6"/>
    <w:rsid w:val="22CB6896"/>
    <w:rsid w:val="22F04105"/>
    <w:rsid w:val="2331467D"/>
    <w:rsid w:val="2348DA27"/>
    <w:rsid w:val="2554869F"/>
    <w:rsid w:val="25913D5D"/>
    <w:rsid w:val="265EE2D3"/>
    <w:rsid w:val="26745305"/>
    <w:rsid w:val="26927D16"/>
    <w:rsid w:val="26E861F0"/>
    <w:rsid w:val="274C7588"/>
    <w:rsid w:val="276748F7"/>
    <w:rsid w:val="27B6868E"/>
    <w:rsid w:val="27D59A03"/>
    <w:rsid w:val="27DE4F10"/>
    <w:rsid w:val="28102366"/>
    <w:rsid w:val="28D7A83F"/>
    <w:rsid w:val="2909CCDB"/>
    <w:rsid w:val="290A5578"/>
    <w:rsid w:val="29579CAD"/>
    <w:rsid w:val="29848E68"/>
    <w:rsid w:val="29855CCE"/>
    <w:rsid w:val="2A141F79"/>
    <w:rsid w:val="2AC28B48"/>
    <w:rsid w:val="2B438AA4"/>
    <w:rsid w:val="2B50C365"/>
    <w:rsid w:val="2B7866A7"/>
    <w:rsid w:val="2B84918D"/>
    <w:rsid w:val="2BC670B8"/>
    <w:rsid w:val="2C58DBC8"/>
    <w:rsid w:val="2C786834"/>
    <w:rsid w:val="2CB3C84C"/>
    <w:rsid w:val="2CE835A5"/>
    <w:rsid w:val="2D4F398C"/>
    <w:rsid w:val="2D71BA4A"/>
    <w:rsid w:val="2DF3ADEC"/>
    <w:rsid w:val="2E136B27"/>
    <w:rsid w:val="2E43E7A2"/>
    <w:rsid w:val="2E679CB9"/>
    <w:rsid w:val="2EF2CC59"/>
    <w:rsid w:val="2F294EEB"/>
    <w:rsid w:val="2FD4753C"/>
    <w:rsid w:val="2FD70B6C"/>
    <w:rsid w:val="2FF51D9C"/>
    <w:rsid w:val="303DF90B"/>
    <w:rsid w:val="30ADD7F5"/>
    <w:rsid w:val="30FC9617"/>
    <w:rsid w:val="3180C233"/>
    <w:rsid w:val="31B6C9A8"/>
    <w:rsid w:val="31B759C9"/>
    <w:rsid w:val="3251A921"/>
    <w:rsid w:val="3260F123"/>
    <w:rsid w:val="32647A70"/>
    <w:rsid w:val="32CCB0F5"/>
    <w:rsid w:val="3326D5DA"/>
    <w:rsid w:val="33AD761E"/>
    <w:rsid w:val="33C2B6BF"/>
    <w:rsid w:val="34C03B76"/>
    <w:rsid w:val="352C5853"/>
    <w:rsid w:val="352E7A22"/>
    <w:rsid w:val="3548E18C"/>
    <w:rsid w:val="3577B864"/>
    <w:rsid w:val="35E5FFB9"/>
    <w:rsid w:val="3671B6D6"/>
    <w:rsid w:val="368F810B"/>
    <w:rsid w:val="36FF3FFF"/>
    <w:rsid w:val="37131C14"/>
    <w:rsid w:val="375B604E"/>
    <w:rsid w:val="37D865A9"/>
    <w:rsid w:val="381A1636"/>
    <w:rsid w:val="38B11DD1"/>
    <w:rsid w:val="38C02ABB"/>
    <w:rsid w:val="39ACA1CE"/>
    <w:rsid w:val="39B520CA"/>
    <w:rsid w:val="39C92F74"/>
    <w:rsid w:val="3A193B48"/>
    <w:rsid w:val="3B61D8AB"/>
    <w:rsid w:val="3BAC837C"/>
    <w:rsid w:val="3C3287C0"/>
    <w:rsid w:val="3C943CD5"/>
    <w:rsid w:val="3CC37EE9"/>
    <w:rsid w:val="3CCFD4A4"/>
    <w:rsid w:val="3CF0AA6D"/>
    <w:rsid w:val="3D02EBFB"/>
    <w:rsid w:val="3D59D047"/>
    <w:rsid w:val="3D9CA106"/>
    <w:rsid w:val="3E8D7D0B"/>
    <w:rsid w:val="3EB78D9B"/>
    <w:rsid w:val="3EDF2734"/>
    <w:rsid w:val="3F04BA9E"/>
    <w:rsid w:val="3F322A5C"/>
    <w:rsid w:val="3F3F9E96"/>
    <w:rsid w:val="3F4A361F"/>
    <w:rsid w:val="3F4D9C89"/>
    <w:rsid w:val="3F9D7E5E"/>
    <w:rsid w:val="3FC4BEC1"/>
    <w:rsid w:val="406E863E"/>
    <w:rsid w:val="4118008B"/>
    <w:rsid w:val="412BF32E"/>
    <w:rsid w:val="4147A084"/>
    <w:rsid w:val="41608F22"/>
    <w:rsid w:val="421319E0"/>
    <w:rsid w:val="42487E6B"/>
    <w:rsid w:val="424A32C9"/>
    <w:rsid w:val="43707800"/>
    <w:rsid w:val="4371B928"/>
    <w:rsid w:val="44496479"/>
    <w:rsid w:val="4496BFC8"/>
    <w:rsid w:val="44B59673"/>
    <w:rsid w:val="44C9CAA3"/>
    <w:rsid w:val="44E98EFE"/>
    <w:rsid w:val="457B3D6A"/>
    <w:rsid w:val="466B79C8"/>
    <w:rsid w:val="474A3238"/>
    <w:rsid w:val="474EE752"/>
    <w:rsid w:val="4794D513"/>
    <w:rsid w:val="480D0CA0"/>
    <w:rsid w:val="4862071D"/>
    <w:rsid w:val="488BDC77"/>
    <w:rsid w:val="48CAD1BB"/>
    <w:rsid w:val="490B532C"/>
    <w:rsid w:val="492042C9"/>
    <w:rsid w:val="493F3CD5"/>
    <w:rsid w:val="4962C88F"/>
    <w:rsid w:val="497A8CA1"/>
    <w:rsid w:val="49E327D6"/>
    <w:rsid w:val="49EE174E"/>
    <w:rsid w:val="49F40B9B"/>
    <w:rsid w:val="4A1B6C3B"/>
    <w:rsid w:val="4A35270E"/>
    <w:rsid w:val="4AC7936A"/>
    <w:rsid w:val="4B59E353"/>
    <w:rsid w:val="4B73283E"/>
    <w:rsid w:val="4BA2832C"/>
    <w:rsid w:val="4BC712A1"/>
    <w:rsid w:val="4C56B49B"/>
    <w:rsid w:val="4CC7858C"/>
    <w:rsid w:val="4D0AD2DC"/>
    <w:rsid w:val="4D3E538D"/>
    <w:rsid w:val="4D4AB144"/>
    <w:rsid w:val="4E271ADB"/>
    <w:rsid w:val="4E575799"/>
    <w:rsid w:val="4E6E1917"/>
    <w:rsid w:val="4E8A8D21"/>
    <w:rsid w:val="4EC562E9"/>
    <w:rsid w:val="4EC8C974"/>
    <w:rsid w:val="4EF83F8B"/>
    <w:rsid w:val="4F0AA5F9"/>
    <w:rsid w:val="4F47AC9C"/>
    <w:rsid w:val="4F71E990"/>
    <w:rsid w:val="4FE628D3"/>
    <w:rsid w:val="505A3176"/>
    <w:rsid w:val="50981219"/>
    <w:rsid w:val="50C25E86"/>
    <w:rsid w:val="50E02C09"/>
    <w:rsid w:val="50E3B6CC"/>
    <w:rsid w:val="50F564F1"/>
    <w:rsid w:val="512986CC"/>
    <w:rsid w:val="5141250E"/>
    <w:rsid w:val="51A3FF97"/>
    <w:rsid w:val="51B040CD"/>
    <w:rsid w:val="51BA09EB"/>
    <w:rsid w:val="51DDD56F"/>
    <w:rsid w:val="522E401E"/>
    <w:rsid w:val="52BB426F"/>
    <w:rsid w:val="5318D5C6"/>
    <w:rsid w:val="54C64EA0"/>
    <w:rsid w:val="55183910"/>
    <w:rsid w:val="559085EF"/>
    <w:rsid w:val="560FB5F4"/>
    <w:rsid w:val="56161151"/>
    <w:rsid w:val="5625A94C"/>
    <w:rsid w:val="5632A091"/>
    <w:rsid w:val="5662C9E4"/>
    <w:rsid w:val="56864A3C"/>
    <w:rsid w:val="56974F4A"/>
    <w:rsid w:val="56D1430D"/>
    <w:rsid w:val="56FD7E42"/>
    <w:rsid w:val="5733ACE4"/>
    <w:rsid w:val="57505DC4"/>
    <w:rsid w:val="57B563A3"/>
    <w:rsid w:val="5815F73D"/>
    <w:rsid w:val="581AFFD5"/>
    <w:rsid w:val="58384ADF"/>
    <w:rsid w:val="585D7752"/>
    <w:rsid w:val="58FC9D24"/>
    <w:rsid w:val="597C91D5"/>
    <w:rsid w:val="597F6076"/>
    <w:rsid w:val="599453F4"/>
    <w:rsid w:val="5994C515"/>
    <w:rsid w:val="59A669AB"/>
    <w:rsid w:val="5ADC1003"/>
    <w:rsid w:val="5B36B214"/>
    <w:rsid w:val="5BFEE6E8"/>
    <w:rsid w:val="5C050B40"/>
    <w:rsid w:val="5C090816"/>
    <w:rsid w:val="5C7CA7B5"/>
    <w:rsid w:val="5C8D4360"/>
    <w:rsid w:val="5DAD0E0A"/>
    <w:rsid w:val="5DBABF9C"/>
    <w:rsid w:val="5E74D22A"/>
    <w:rsid w:val="5EAA4EBC"/>
    <w:rsid w:val="5ED2F4F6"/>
    <w:rsid w:val="5F18312C"/>
    <w:rsid w:val="5F679953"/>
    <w:rsid w:val="5F6FAC28"/>
    <w:rsid w:val="5F9B6844"/>
    <w:rsid w:val="5FB712EB"/>
    <w:rsid w:val="6002FC1F"/>
    <w:rsid w:val="600B695D"/>
    <w:rsid w:val="6060AFBD"/>
    <w:rsid w:val="60E69013"/>
    <w:rsid w:val="61A0CB74"/>
    <w:rsid w:val="62418BFC"/>
    <w:rsid w:val="62634726"/>
    <w:rsid w:val="63174C27"/>
    <w:rsid w:val="6335D4A9"/>
    <w:rsid w:val="6367E627"/>
    <w:rsid w:val="63DB553C"/>
    <w:rsid w:val="641E0567"/>
    <w:rsid w:val="6422F20C"/>
    <w:rsid w:val="642C2C2F"/>
    <w:rsid w:val="6440594A"/>
    <w:rsid w:val="64C3F4F0"/>
    <w:rsid w:val="65029DF7"/>
    <w:rsid w:val="65109E43"/>
    <w:rsid w:val="65550120"/>
    <w:rsid w:val="65B4B3D6"/>
    <w:rsid w:val="65DBABF8"/>
    <w:rsid w:val="66252F38"/>
    <w:rsid w:val="6682E45B"/>
    <w:rsid w:val="66A45B8C"/>
    <w:rsid w:val="66AE3D5D"/>
    <w:rsid w:val="672B1597"/>
    <w:rsid w:val="675A92CE"/>
    <w:rsid w:val="679AE308"/>
    <w:rsid w:val="679D4B35"/>
    <w:rsid w:val="68112B2E"/>
    <w:rsid w:val="687FA314"/>
    <w:rsid w:val="688F8EAB"/>
    <w:rsid w:val="6897F038"/>
    <w:rsid w:val="689B9B2A"/>
    <w:rsid w:val="69436551"/>
    <w:rsid w:val="69546E52"/>
    <w:rsid w:val="6A58742C"/>
    <w:rsid w:val="6A5E45CA"/>
    <w:rsid w:val="6ABE6411"/>
    <w:rsid w:val="6B232A74"/>
    <w:rsid w:val="6B2E5D86"/>
    <w:rsid w:val="6B3987B1"/>
    <w:rsid w:val="6B735DC1"/>
    <w:rsid w:val="6BA18B43"/>
    <w:rsid w:val="6BBB84E6"/>
    <w:rsid w:val="6BBFCEE3"/>
    <w:rsid w:val="6BCF90FA"/>
    <w:rsid w:val="6BE9DCCC"/>
    <w:rsid w:val="6C4B058D"/>
    <w:rsid w:val="6C73342C"/>
    <w:rsid w:val="6C9577FA"/>
    <w:rsid w:val="6C97E209"/>
    <w:rsid w:val="6DC0E7F5"/>
    <w:rsid w:val="6DD07113"/>
    <w:rsid w:val="6DD9176D"/>
    <w:rsid w:val="6DE5240B"/>
    <w:rsid w:val="6E25DF48"/>
    <w:rsid w:val="6E93ACC8"/>
    <w:rsid w:val="6EA8F7D7"/>
    <w:rsid w:val="6ECA784B"/>
    <w:rsid w:val="6F75EEA3"/>
    <w:rsid w:val="700DB221"/>
    <w:rsid w:val="704C68CF"/>
    <w:rsid w:val="704E311D"/>
    <w:rsid w:val="70539CF5"/>
    <w:rsid w:val="711CC4CD"/>
    <w:rsid w:val="711F6D51"/>
    <w:rsid w:val="7215B577"/>
    <w:rsid w:val="7219525F"/>
    <w:rsid w:val="72541705"/>
    <w:rsid w:val="72C7D8EA"/>
    <w:rsid w:val="72CFE6AD"/>
    <w:rsid w:val="73CB2F7A"/>
    <w:rsid w:val="73DA24A6"/>
    <w:rsid w:val="746B3AA4"/>
    <w:rsid w:val="746BB70E"/>
    <w:rsid w:val="74AC3937"/>
    <w:rsid w:val="74C4C872"/>
    <w:rsid w:val="7505673A"/>
    <w:rsid w:val="750569F2"/>
    <w:rsid w:val="76080BA6"/>
    <w:rsid w:val="760B3BC6"/>
    <w:rsid w:val="7634AA2D"/>
    <w:rsid w:val="7636ACEC"/>
    <w:rsid w:val="767AC896"/>
    <w:rsid w:val="7734722F"/>
    <w:rsid w:val="775E5094"/>
    <w:rsid w:val="77A23B5A"/>
    <w:rsid w:val="77C28AE4"/>
    <w:rsid w:val="780E5032"/>
    <w:rsid w:val="780F75BA"/>
    <w:rsid w:val="7819A702"/>
    <w:rsid w:val="7836B1C0"/>
    <w:rsid w:val="78AE6B87"/>
    <w:rsid w:val="78B4F18C"/>
    <w:rsid w:val="78E4F748"/>
    <w:rsid w:val="792B94ED"/>
    <w:rsid w:val="79F538FB"/>
    <w:rsid w:val="7A87A015"/>
    <w:rsid w:val="7AF2BC1A"/>
    <w:rsid w:val="7B56680A"/>
    <w:rsid w:val="7B6E5282"/>
    <w:rsid w:val="7B82E5C3"/>
    <w:rsid w:val="7C1206EB"/>
    <w:rsid w:val="7C33465D"/>
    <w:rsid w:val="7C758166"/>
    <w:rsid w:val="7CEED558"/>
    <w:rsid w:val="7D067F61"/>
    <w:rsid w:val="7D2A0C9E"/>
    <w:rsid w:val="7D59678B"/>
    <w:rsid w:val="7D804D27"/>
    <w:rsid w:val="7E218C76"/>
    <w:rsid w:val="7E7E9664"/>
    <w:rsid w:val="7F78745F"/>
    <w:rsid w:val="7FA00F2B"/>
    <w:rsid w:val="7FEAC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D4A6E"/>
  <w15:chartTrackingRefBased/>
  <w15:docId w15:val="{606C1068-DC60-4931-BF71-A20CD8D7E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D6A98"/>
    <w:pPr>
      <w:keepNext/>
      <w:keepLines/>
      <w:bidi w:val="0"/>
      <w:spacing w:before="400" w:after="120" w:line="276" w:lineRule="auto"/>
      <w:outlineLvl w:val="0"/>
    </w:pPr>
    <w:rPr>
      <w:rFonts w:ascii="Arial" w:eastAsia="Times New Roman" w:hAnsi="Arial" w:cs="Arial"/>
      <w:sz w:val="40"/>
      <w:szCs w:val="40"/>
      <w:lang w:val="en"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6A98"/>
    <w:pPr>
      <w:keepNext/>
      <w:keepLines/>
      <w:bidi w:val="0"/>
      <w:spacing w:before="360" w:after="120" w:line="276" w:lineRule="auto"/>
      <w:outlineLvl w:val="1"/>
    </w:pPr>
    <w:rPr>
      <w:rFonts w:ascii="Arial" w:eastAsia="Times New Roman" w:hAnsi="Arial" w:cs="Arial"/>
      <w:sz w:val="32"/>
      <w:szCs w:val="32"/>
      <w:lang w:val="e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D6A98"/>
    <w:rPr>
      <w:rFonts w:ascii="Arial" w:eastAsia="Times New Roman" w:hAnsi="Arial" w:cs="Arial"/>
      <w:sz w:val="40"/>
      <w:szCs w:val="40"/>
      <w:lang w:val="en" w:bidi="ar-S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6A98"/>
    <w:rPr>
      <w:rFonts w:ascii="Arial" w:eastAsia="Times New Roman" w:hAnsi="Arial" w:cs="Arial"/>
      <w:sz w:val="32"/>
      <w:szCs w:val="32"/>
      <w:lang w:val="e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9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083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18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BDA07-2B7E-4CF9-93DE-4FC396251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37</Pages>
  <Words>3361</Words>
  <Characters>19160</Characters>
  <Application>Microsoft Office Word</Application>
  <DocSecurity>0</DocSecurity>
  <Lines>159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shady obeed</dc:creator>
  <cp:keywords/>
  <dc:description/>
  <cp:lastModifiedBy>jamil</cp:lastModifiedBy>
  <cp:revision>20</cp:revision>
  <dcterms:created xsi:type="dcterms:W3CDTF">2021-03-16T18:39:00Z</dcterms:created>
  <dcterms:modified xsi:type="dcterms:W3CDTF">2021-04-17T18:14:00Z</dcterms:modified>
</cp:coreProperties>
</file>
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B764E47" w14:textId="2C5A6C1B" w:rsidR="0090365A" w:rsidRPr="00B05B6C" w:rsidRDefault="00364686">
      <w:pPr>
        <w:pStyle w:val="Heading1"/>
        <w:bidi/>
        <w:spacing w:before="240" w:after="240"/>
        <w:rPr>
          <w:ins w:id="0" w:author="shadi obeed" w:date="2021-04-17T22:57:00Z"/>
          <w:rFonts w:asciiTheme="majorBidi" w:hAnsiTheme="majorBidi" w:cstheme="majorBidi"/>
          <w:b/>
          <w:bCs/>
          <w:sz w:val="28"/>
          <w:szCs w:val="28"/>
          <w:u w:val="single"/>
          <w:rtl/>
          <w:rPrChange w:id="1" w:author="yara ahmad" w:date="2021-04-18T14:53:00Z">
            <w:rPr>
              <w:ins w:id="2" w:author="shadi obeed" w:date="2021-04-17T22:57:00Z"/>
              <w:sz w:val="32"/>
              <w:szCs w:val="32"/>
              <w:u w:val="single"/>
              <w:rtl/>
            </w:rPr>
          </w:rPrChange>
        </w:rPr>
        <w:pPrChange w:id="3" w:author="shadi obeed" w:date="2021-04-17T22:57:00Z">
          <w:pPr/>
        </w:pPrChange>
      </w:pPr>
      <w:del w:id="4" w:author="shadi obeed" w:date="2021-04-17T22:55:00Z">
        <w:r w:rsidRPr="00B05B6C" w:rsidDel="0090365A">
          <w:rPr>
            <w:rFonts w:asciiTheme="majorBidi" w:hAnsiTheme="majorBidi" w:cstheme="majorBidi"/>
            <w:b/>
            <w:bCs/>
            <w:noProof/>
            <w:sz w:val="36"/>
            <w:szCs w:val="36"/>
            <w:lang w:val="en-US" w:bidi="he-IL"/>
            <w:rPrChange w:id="5" w:author="yara ahmad" w:date="2021-04-18T14:53:00Z">
              <w:rPr>
                <w:noProof/>
              </w:rPr>
            </w:rPrChange>
          </w:rPr>
          <w:drawing>
            <wp:anchor distT="0" distB="0" distL="114300" distR="114300" simplePos="0" relativeHeight="251675648" behindDoc="0" locked="0" layoutInCell="1" allowOverlap="1" wp14:anchorId="0B90DE9D" wp14:editId="2CFF82AC">
              <wp:simplePos x="0" y="0"/>
              <wp:positionH relativeFrom="margin">
                <wp:align>right</wp:align>
              </wp:positionH>
              <wp:positionV relativeFrom="paragraph">
                <wp:posOffset>764540</wp:posOffset>
              </wp:positionV>
              <wp:extent cx="6421120" cy="6161405"/>
              <wp:effectExtent l="0" t="3493" r="0" b="0"/>
              <wp:wrapSquare wrapText="bothSides"/>
              <wp:docPr id="15" name="Picture 15" descr="Diagram&#10;&#10;Description automatically generated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5" name="white class diagram (4).png"/>
                      <pic:cNvPicPr/>
                    </pic:nvPicPr>
                    <pic:blipFill>
                      <a:blip r:embed="rId8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 rot="5400000">
                        <a:off x="0" y="0"/>
                        <a:ext cx="6421120" cy="616140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w:r>
      </w:del>
      <w:r w:rsidR="001C795F" w:rsidRPr="00B05B6C">
        <w:rPr>
          <w:rFonts w:asciiTheme="majorBidi" w:hAnsiTheme="majorBidi" w:cstheme="majorBidi"/>
          <w:b/>
          <w:bCs/>
          <w:sz w:val="36"/>
          <w:szCs w:val="36"/>
          <w:lang w:bidi="he-IL"/>
          <w:rPrChange w:id="6" w:author="yara ahmad" w:date="2021-04-18T14:53:00Z">
            <w:rPr/>
          </w:rPrChange>
        </w:rPr>
        <w:t xml:space="preserve"> </w:t>
      </w:r>
      <w:r w:rsidR="001C795F" w:rsidRPr="00B05B6C">
        <w:rPr>
          <w:rFonts w:asciiTheme="majorBidi" w:hAnsiTheme="majorBidi" w:cstheme="majorBidi" w:hint="cs"/>
          <w:b/>
          <w:bCs/>
          <w:sz w:val="28"/>
          <w:szCs w:val="28"/>
          <w:u w:val="single"/>
          <w:rtl/>
          <w:lang w:bidi="he-IL"/>
          <w:rPrChange w:id="7" w:author="yara ahmad" w:date="2021-04-18T14:53:00Z">
            <w:rPr>
              <w:rFonts w:hint="cs"/>
              <w:sz w:val="32"/>
              <w:szCs w:val="32"/>
              <w:u w:val="single"/>
              <w:rtl/>
            </w:rPr>
          </w:rPrChange>
        </w:rPr>
        <w:t>מודל</w:t>
      </w:r>
      <w:r w:rsidR="001C795F" w:rsidRPr="00B05B6C">
        <w:rPr>
          <w:rFonts w:asciiTheme="majorBidi" w:hAnsiTheme="majorBidi" w:cstheme="majorBidi"/>
          <w:b/>
          <w:bCs/>
          <w:sz w:val="28"/>
          <w:szCs w:val="28"/>
          <w:u w:val="single"/>
          <w:rtl/>
          <w:lang w:bidi="he-IL"/>
          <w:rPrChange w:id="8" w:author="yara ahmad" w:date="2021-04-18T14:53:00Z">
            <w:rPr>
              <w:sz w:val="32"/>
              <w:szCs w:val="32"/>
              <w:u w:val="single"/>
              <w:rtl/>
            </w:rPr>
          </w:rPrChange>
        </w:rPr>
        <w:t xml:space="preserve"> </w:t>
      </w:r>
      <w:r w:rsidR="001C795F" w:rsidRPr="00B05B6C">
        <w:rPr>
          <w:rFonts w:asciiTheme="majorBidi" w:hAnsiTheme="majorBidi" w:cstheme="majorBidi" w:hint="cs"/>
          <w:b/>
          <w:bCs/>
          <w:sz w:val="28"/>
          <w:szCs w:val="28"/>
          <w:u w:val="single"/>
          <w:rtl/>
          <w:lang w:bidi="he-IL"/>
          <w:rPrChange w:id="9" w:author="yara ahmad" w:date="2021-04-18T14:53:00Z">
            <w:rPr>
              <w:rFonts w:hint="cs"/>
              <w:sz w:val="32"/>
              <w:szCs w:val="32"/>
              <w:u w:val="single"/>
              <w:rtl/>
            </w:rPr>
          </w:rPrChange>
        </w:rPr>
        <w:t>מחלקות</w:t>
      </w:r>
      <w:r w:rsidR="001C795F" w:rsidRPr="00B05B6C">
        <w:rPr>
          <w:rFonts w:asciiTheme="majorBidi" w:hAnsiTheme="majorBidi" w:cstheme="majorBidi"/>
          <w:b/>
          <w:bCs/>
          <w:sz w:val="28"/>
          <w:szCs w:val="28"/>
          <w:u w:val="single"/>
          <w:rtl/>
          <w:lang w:bidi="he-IL"/>
          <w:rPrChange w:id="10" w:author="yara ahmad" w:date="2021-04-18T14:53:00Z">
            <w:rPr>
              <w:sz w:val="32"/>
              <w:szCs w:val="32"/>
              <w:u w:val="single"/>
              <w:rtl/>
            </w:rPr>
          </w:rPrChange>
        </w:rPr>
        <w:t xml:space="preserve"> </w:t>
      </w:r>
      <w:r w:rsidR="001C795F" w:rsidRPr="00B05B6C">
        <w:rPr>
          <w:rFonts w:asciiTheme="majorBidi" w:hAnsiTheme="majorBidi" w:cstheme="majorBidi" w:hint="cs"/>
          <w:b/>
          <w:bCs/>
          <w:sz w:val="28"/>
          <w:szCs w:val="28"/>
          <w:u w:val="single"/>
          <w:rtl/>
          <w:lang w:bidi="he-IL"/>
          <w:rPrChange w:id="11" w:author="yara ahmad" w:date="2021-04-18T14:53:00Z">
            <w:rPr>
              <w:rFonts w:hint="cs"/>
              <w:sz w:val="32"/>
              <w:szCs w:val="32"/>
              <w:u w:val="single"/>
              <w:rtl/>
            </w:rPr>
          </w:rPrChange>
        </w:rPr>
        <w:t>לבן</w:t>
      </w:r>
      <w:ins w:id="12" w:author="shadi obeed" w:date="2021-04-17T23:04:00Z">
        <w:r w:rsidR="0065505C" w:rsidRPr="00B05B6C">
          <w:rPr>
            <w:rFonts w:asciiTheme="majorBidi" w:hAnsiTheme="majorBidi" w:cstheme="majorBidi"/>
            <w:b/>
            <w:bCs/>
            <w:sz w:val="28"/>
            <w:szCs w:val="28"/>
            <w:u w:val="single"/>
            <w:rtl/>
            <w:lang w:bidi="he-IL"/>
            <w:rPrChange w:id="13" w:author="yara ahmad" w:date="2021-04-18T14:53:00Z">
              <w:rPr>
                <w:sz w:val="32"/>
                <w:szCs w:val="32"/>
                <w:u w:val="single"/>
                <w:rtl/>
              </w:rPr>
            </w:rPrChange>
          </w:rPr>
          <w:t>:</w:t>
        </w:r>
      </w:ins>
    </w:p>
    <w:p w14:paraId="665A9675" w14:textId="29E2CF0A" w:rsidR="001C795F" w:rsidRPr="00AE4B49" w:rsidDel="0090365A" w:rsidRDefault="001C795F">
      <w:pPr>
        <w:pStyle w:val="Heading1"/>
        <w:bidi/>
        <w:spacing w:before="240" w:after="240"/>
        <w:rPr>
          <w:del w:id="14" w:author="shadi obeed" w:date="2021-04-17T22:57:00Z"/>
          <w:rFonts w:asciiTheme="majorBidi" w:hAnsiTheme="majorBidi" w:cstheme="majorBidi"/>
          <w:u w:val="single"/>
          <w:rtl/>
          <w:lang w:val="en-US" w:bidi="he-IL"/>
          <w:rPrChange w:id="15" w:author="yara ahmad" w:date="2021-04-18T08:34:00Z">
            <w:rPr>
              <w:del w:id="16" w:author="shadi obeed" w:date="2021-04-17T22:57:00Z"/>
              <w:u w:val="single"/>
              <w:rtl/>
              <w:lang w:val="en-US" w:bidi="he-IL"/>
            </w:rPr>
          </w:rPrChange>
        </w:rPr>
        <w:pPrChange w:id="17" w:author="shadi obeed" w:date="2021-04-17T22:57:00Z">
          <w:pPr>
            <w:pStyle w:val="Heading1"/>
            <w:bidi/>
            <w:spacing w:before="240" w:after="240"/>
          </w:pPr>
        </w:pPrChange>
      </w:pPr>
      <w:del w:id="18" w:author="shadi obeed" w:date="2021-04-17T22:57:00Z">
        <w:r w:rsidRPr="00AE4B49" w:rsidDel="0090365A">
          <w:rPr>
            <w:rFonts w:asciiTheme="majorBidi" w:hAnsiTheme="majorBidi" w:cstheme="majorBidi"/>
            <w:u w:val="single"/>
            <w:rPrChange w:id="19" w:author="yara ahmad" w:date="2021-04-18T08:34:00Z">
              <w:rPr>
                <w:u w:val="single"/>
              </w:rPr>
            </w:rPrChange>
          </w:rPr>
          <w:delText xml:space="preserve"> : </w:delText>
        </w:r>
      </w:del>
    </w:p>
    <w:p w14:paraId="53B800C1" w14:textId="36BABF7B" w:rsidR="00364686" w:rsidRPr="00AE4B49" w:rsidDel="00742665" w:rsidRDefault="0090365A">
      <w:pPr>
        <w:pStyle w:val="Heading1"/>
        <w:bidi/>
        <w:spacing w:before="240" w:after="240"/>
        <w:rPr>
          <w:del w:id="20" w:author="yara ahmad" w:date="2021-04-18T13:35:00Z"/>
          <w:rFonts w:asciiTheme="majorBidi" w:hAnsiTheme="majorBidi" w:cstheme="majorBidi"/>
          <w:rPrChange w:id="21" w:author="yara ahmad" w:date="2021-04-18T08:34:00Z">
            <w:rPr>
              <w:del w:id="22" w:author="yara ahmad" w:date="2021-04-18T13:35:00Z"/>
            </w:rPr>
          </w:rPrChange>
        </w:rPr>
        <w:pPrChange w:id="23" w:author="shadi obeed" w:date="2021-04-17T22:57:00Z">
          <w:pPr/>
        </w:pPrChange>
      </w:pPr>
      <w:ins w:id="24" w:author="shadi obeed" w:date="2021-04-17T22:56:00Z">
        <w:r w:rsidRPr="00AE4B49">
          <w:rPr>
            <w:rFonts w:asciiTheme="majorBidi" w:hAnsiTheme="majorBidi" w:cstheme="majorBidi"/>
            <w:noProof/>
            <w:sz w:val="28"/>
            <w:szCs w:val="28"/>
            <w:u w:val="single"/>
            <w:lang w:val="en-US" w:bidi="he-IL"/>
            <w:rPrChange w:id="25" w:author="yara ahmad" w:date="2021-04-18T08:34:00Z">
              <w:rPr>
                <w:noProof/>
                <w:sz w:val="28"/>
                <w:szCs w:val="28"/>
                <w:u w:val="single"/>
              </w:rPr>
            </w:rPrChange>
          </w:rPr>
          <w:drawing>
            <wp:inline distT="0" distB="0" distL="0" distR="0" wp14:anchorId="55B723F5" wp14:editId="06FC6E60">
              <wp:extent cx="7853202" cy="4174459"/>
              <wp:effectExtent l="0" t="8255" r="6350" b="6350"/>
              <wp:docPr id="11" name="תמונה 11" descr="C:\Users\user\AppData\Local\Microsoft\Windows\INetCache\Content.Word\WhatsApp Image 2021-04-17 at 22.32.20.jpeg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7" descr="C:\Users\user\AppData\Local\Microsoft\Windows\INetCache\Content.Word\WhatsApp Image 2021-04-17 at 22.32.20.jpeg"/>
                      <pic:cNvPicPr>
                        <a:picLocks noChangeAspect="1" noChangeArrowheads="1"/>
                      </pic:cNvPicPr>
                    </pic:nvPicPr>
                    <pic:blipFill>
                      <a:blip r:embed="rId9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 rot="5400000">
                        <a:off x="0" y="0"/>
                        <a:ext cx="7853202" cy="4174459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ins>
    </w:p>
    <w:p w14:paraId="1D463264" w14:textId="16B0691E" w:rsidR="00364686" w:rsidRPr="00AE4B49" w:rsidDel="00742665" w:rsidRDefault="00364686" w:rsidP="00364686">
      <w:pPr>
        <w:rPr>
          <w:del w:id="26" w:author="yara ahmad" w:date="2021-04-18T13:35:00Z"/>
          <w:rFonts w:asciiTheme="majorBidi" w:hAnsiTheme="majorBidi" w:cstheme="majorBidi"/>
          <w:lang w:val="en"/>
          <w:rPrChange w:id="27" w:author="yara ahmad" w:date="2021-04-18T08:34:00Z">
            <w:rPr>
              <w:del w:id="28" w:author="yara ahmad" w:date="2021-04-18T13:35:00Z"/>
              <w:lang w:val="en"/>
            </w:rPr>
          </w:rPrChange>
        </w:rPr>
      </w:pPr>
    </w:p>
    <w:p w14:paraId="08BD6624" w14:textId="65041611" w:rsidR="00364686" w:rsidRPr="00AE4B49" w:rsidDel="00742665" w:rsidRDefault="00364686" w:rsidP="00364686">
      <w:pPr>
        <w:rPr>
          <w:del w:id="29" w:author="yara ahmad" w:date="2021-04-18T13:35:00Z"/>
          <w:rFonts w:asciiTheme="majorBidi" w:hAnsiTheme="majorBidi" w:cstheme="majorBidi"/>
          <w:lang w:val="en"/>
          <w:rPrChange w:id="30" w:author="yara ahmad" w:date="2021-04-18T08:34:00Z">
            <w:rPr>
              <w:del w:id="31" w:author="yara ahmad" w:date="2021-04-18T13:35:00Z"/>
              <w:lang w:val="en"/>
            </w:rPr>
          </w:rPrChange>
        </w:rPr>
      </w:pPr>
    </w:p>
    <w:p w14:paraId="68CF83B5" w14:textId="7BFCA86B" w:rsidR="00364686" w:rsidRPr="00AE4B49" w:rsidDel="00742665" w:rsidRDefault="00364686" w:rsidP="00364686">
      <w:pPr>
        <w:rPr>
          <w:del w:id="32" w:author="yara ahmad" w:date="2021-04-18T13:35:00Z"/>
          <w:rFonts w:asciiTheme="majorBidi" w:hAnsiTheme="majorBidi" w:cstheme="majorBidi"/>
          <w:lang w:val="en"/>
          <w:rPrChange w:id="33" w:author="yara ahmad" w:date="2021-04-18T08:34:00Z">
            <w:rPr>
              <w:del w:id="34" w:author="yara ahmad" w:date="2021-04-18T13:35:00Z"/>
              <w:lang w:val="en"/>
            </w:rPr>
          </w:rPrChange>
        </w:rPr>
      </w:pPr>
    </w:p>
    <w:p w14:paraId="26D5FFC4" w14:textId="7AC1D572" w:rsidR="00364686" w:rsidRPr="00AE4B49" w:rsidDel="00742665" w:rsidRDefault="00364686" w:rsidP="00364686">
      <w:pPr>
        <w:rPr>
          <w:del w:id="35" w:author="yara ahmad" w:date="2021-04-18T13:35:00Z"/>
          <w:rFonts w:asciiTheme="majorBidi" w:hAnsiTheme="majorBidi" w:cstheme="majorBidi"/>
          <w:lang w:val="en"/>
          <w:rPrChange w:id="36" w:author="yara ahmad" w:date="2021-04-18T08:34:00Z">
            <w:rPr>
              <w:del w:id="37" w:author="yara ahmad" w:date="2021-04-18T13:35:00Z"/>
              <w:lang w:val="en"/>
            </w:rPr>
          </w:rPrChange>
        </w:rPr>
      </w:pPr>
    </w:p>
    <w:p w14:paraId="312931C9" w14:textId="1BFE16CC" w:rsidR="00364686" w:rsidRPr="00AE4B49" w:rsidDel="00742665" w:rsidRDefault="00364686" w:rsidP="00364686">
      <w:pPr>
        <w:rPr>
          <w:ins w:id="38" w:author="shadi obeed" w:date="2021-04-17T22:56:00Z"/>
          <w:del w:id="39" w:author="yara ahmad" w:date="2021-04-18T13:35:00Z"/>
          <w:rFonts w:asciiTheme="majorBidi" w:hAnsiTheme="majorBidi" w:cstheme="majorBidi"/>
          <w:rtl/>
          <w:lang w:val="en"/>
          <w:rPrChange w:id="40" w:author="yara ahmad" w:date="2021-04-18T08:34:00Z">
            <w:rPr>
              <w:ins w:id="41" w:author="shadi obeed" w:date="2021-04-17T22:56:00Z"/>
              <w:del w:id="42" w:author="yara ahmad" w:date="2021-04-18T13:35:00Z"/>
              <w:rtl/>
              <w:lang w:val="en"/>
            </w:rPr>
          </w:rPrChange>
        </w:rPr>
      </w:pPr>
    </w:p>
    <w:p w14:paraId="7DBD5664" w14:textId="63A822B4" w:rsidR="0090365A" w:rsidRPr="00AE4B49" w:rsidDel="00742665" w:rsidRDefault="0090365A" w:rsidP="00364686">
      <w:pPr>
        <w:rPr>
          <w:ins w:id="43" w:author="shadi obeed" w:date="2021-04-17T22:56:00Z"/>
          <w:del w:id="44" w:author="yara ahmad" w:date="2021-04-18T13:35:00Z"/>
          <w:rFonts w:asciiTheme="majorBidi" w:hAnsiTheme="majorBidi" w:cstheme="majorBidi"/>
          <w:rtl/>
          <w:lang w:val="en"/>
          <w:rPrChange w:id="45" w:author="yara ahmad" w:date="2021-04-18T08:34:00Z">
            <w:rPr>
              <w:ins w:id="46" w:author="shadi obeed" w:date="2021-04-17T22:56:00Z"/>
              <w:del w:id="47" w:author="yara ahmad" w:date="2021-04-18T13:35:00Z"/>
              <w:rtl/>
              <w:lang w:val="en"/>
            </w:rPr>
          </w:rPrChange>
        </w:rPr>
      </w:pPr>
    </w:p>
    <w:p w14:paraId="44482E47" w14:textId="2024404C" w:rsidR="0090365A" w:rsidRPr="00AE4B49" w:rsidDel="00742665" w:rsidRDefault="0090365A" w:rsidP="00364686">
      <w:pPr>
        <w:rPr>
          <w:ins w:id="48" w:author="shadi obeed" w:date="2021-04-17T22:56:00Z"/>
          <w:del w:id="49" w:author="yara ahmad" w:date="2021-04-18T13:35:00Z"/>
          <w:rFonts w:asciiTheme="majorBidi" w:hAnsiTheme="majorBidi" w:cstheme="majorBidi"/>
          <w:rtl/>
          <w:lang w:val="en"/>
          <w:rPrChange w:id="50" w:author="yara ahmad" w:date="2021-04-18T08:34:00Z">
            <w:rPr>
              <w:ins w:id="51" w:author="shadi obeed" w:date="2021-04-17T22:56:00Z"/>
              <w:del w:id="52" w:author="yara ahmad" w:date="2021-04-18T13:35:00Z"/>
              <w:rtl/>
              <w:lang w:val="en"/>
            </w:rPr>
          </w:rPrChange>
        </w:rPr>
      </w:pPr>
    </w:p>
    <w:p w14:paraId="29C369AB" w14:textId="48B99897" w:rsidR="0090365A" w:rsidRPr="00AE4B49" w:rsidDel="00742665" w:rsidRDefault="0090365A" w:rsidP="00364686">
      <w:pPr>
        <w:rPr>
          <w:ins w:id="53" w:author="shadi obeed" w:date="2021-04-17T22:56:00Z"/>
          <w:del w:id="54" w:author="yara ahmad" w:date="2021-04-18T13:35:00Z"/>
          <w:rFonts w:asciiTheme="majorBidi" w:hAnsiTheme="majorBidi" w:cstheme="majorBidi"/>
          <w:rtl/>
          <w:lang w:val="en"/>
          <w:rPrChange w:id="55" w:author="yara ahmad" w:date="2021-04-18T08:34:00Z">
            <w:rPr>
              <w:ins w:id="56" w:author="shadi obeed" w:date="2021-04-17T22:56:00Z"/>
              <w:del w:id="57" w:author="yara ahmad" w:date="2021-04-18T13:35:00Z"/>
              <w:rtl/>
              <w:lang w:val="en"/>
            </w:rPr>
          </w:rPrChange>
        </w:rPr>
      </w:pPr>
    </w:p>
    <w:p w14:paraId="131FC009" w14:textId="4416D151" w:rsidR="0090365A" w:rsidRPr="00AE4B49" w:rsidDel="00742665" w:rsidRDefault="0090365A" w:rsidP="00364686">
      <w:pPr>
        <w:rPr>
          <w:ins w:id="58" w:author="shadi obeed" w:date="2021-04-17T22:56:00Z"/>
          <w:del w:id="59" w:author="yara ahmad" w:date="2021-04-18T13:35:00Z"/>
          <w:rFonts w:asciiTheme="majorBidi" w:hAnsiTheme="majorBidi" w:cstheme="majorBidi"/>
          <w:rtl/>
          <w:lang w:val="en"/>
          <w:rPrChange w:id="60" w:author="yara ahmad" w:date="2021-04-18T08:34:00Z">
            <w:rPr>
              <w:ins w:id="61" w:author="shadi obeed" w:date="2021-04-17T22:56:00Z"/>
              <w:del w:id="62" w:author="yara ahmad" w:date="2021-04-18T13:35:00Z"/>
              <w:rtl/>
              <w:lang w:val="en"/>
            </w:rPr>
          </w:rPrChange>
        </w:rPr>
      </w:pPr>
    </w:p>
    <w:p w14:paraId="3A68E52C" w14:textId="652C8D2B" w:rsidR="0090365A" w:rsidRPr="00AE4B49" w:rsidDel="00742665" w:rsidRDefault="0090365A" w:rsidP="00364686">
      <w:pPr>
        <w:rPr>
          <w:ins w:id="63" w:author="shadi obeed" w:date="2021-04-17T22:56:00Z"/>
          <w:del w:id="64" w:author="yara ahmad" w:date="2021-04-18T13:35:00Z"/>
          <w:rFonts w:asciiTheme="majorBidi" w:hAnsiTheme="majorBidi" w:cstheme="majorBidi"/>
          <w:rtl/>
          <w:lang w:val="en"/>
          <w:rPrChange w:id="65" w:author="yara ahmad" w:date="2021-04-18T08:34:00Z">
            <w:rPr>
              <w:ins w:id="66" w:author="shadi obeed" w:date="2021-04-17T22:56:00Z"/>
              <w:del w:id="67" w:author="yara ahmad" w:date="2021-04-18T13:35:00Z"/>
              <w:rtl/>
              <w:lang w:val="en"/>
            </w:rPr>
          </w:rPrChange>
        </w:rPr>
      </w:pPr>
    </w:p>
    <w:p w14:paraId="79308FB2" w14:textId="5705A124" w:rsidR="0090365A" w:rsidRPr="00AE4B49" w:rsidDel="00742665" w:rsidRDefault="0090365A" w:rsidP="00364686">
      <w:pPr>
        <w:rPr>
          <w:ins w:id="68" w:author="shadi obeed" w:date="2021-04-17T22:56:00Z"/>
          <w:del w:id="69" w:author="yara ahmad" w:date="2021-04-18T13:35:00Z"/>
          <w:rFonts w:asciiTheme="majorBidi" w:hAnsiTheme="majorBidi" w:cstheme="majorBidi"/>
          <w:rtl/>
          <w:lang w:val="en"/>
          <w:rPrChange w:id="70" w:author="yara ahmad" w:date="2021-04-18T08:34:00Z">
            <w:rPr>
              <w:ins w:id="71" w:author="shadi obeed" w:date="2021-04-17T22:56:00Z"/>
              <w:del w:id="72" w:author="yara ahmad" w:date="2021-04-18T13:35:00Z"/>
              <w:rtl/>
              <w:lang w:val="en"/>
            </w:rPr>
          </w:rPrChange>
        </w:rPr>
      </w:pPr>
    </w:p>
    <w:p w14:paraId="0E03B720" w14:textId="3F950052" w:rsidR="0090365A" w:rsidRPr="00AE4B49" w:rsidDel="00742665" w:rsidRDefault="0090365A" w:rsidP="00364686">
      <w:pPr>
        <w:rPr>
          <w:ins w:id="73" w:author="shadi obeed" w:date="2021-04-17T22:56:00Z"/>
          <w:del w:id="74" w:author="yara ahmad" w:date="2021-04-18T13:35:00Z"/>
          <w:rFonts w:asciiTheme="majorBidi" w:hAnsiTheme="majorBidi" w:cstheme="majorBidi"/>
          <w:rtl/>
          <w:lang w:val="en"/>
          <w:rPrChange w:id="75" w:author="yara ahmad" w:date="2021-04-18T08:34:00Z">
            <w:rPr>
              <w:ins w:id="76" w:author="shadi obeed" w:date="2021-04-17T22:56:00Z"/>
              <w:del w:id="77" w:author="yara ahmad" w:date="2021-04-18T13:35:00Z"/>
              <w:rtl/>
              <w:lang w:val="en"/>
            </w:rPr>
          </w:rPrChange>
        </w:rPr>
      </w:pPr>
    </w:p>
    <w:p w14:paraId="523A1E62" w14:textId="1AAC7237" w:rsidR="0090365A" w:rsidRPr="00AE4B49" w:rsidDel="00742665" w:rsidRDefault="0090365A" w:rsidP="00364686">
      <w:pPr>
        <w:rPr>
          <w:ins w:id="78" w:author="shadi obeed" w:date="2021-04-17T22:56:00Z"/>
          <w:del w:id="79" w:author="yara ahmad" w:date="2021-04-18T13:35:00Z"/>
          <w:rFonts w:asciiTheme="majorBidi" w:hAnsiTheme="majorBidi" w:cstheme="majorBidi"/>
          <w:rtl/>
          <w:lang w:val="en"/>
          <w:rPrChange w:id="80" w:author="yara ahmad" w:date="2021-04-18T08:34:00Z">
            <w:rPr>
              <w:ins w:id="81" w:author="shadi obeed" w:date="2021-04-17T22:56:00Z"/>
              <w:del w:id="82" w:author="yara ahmad" w:date="2021-04-18T13:35:00Z"/>
              <w:rtl/>
              <w:lang w:val="en"/>
            </w:rPr>
          </w:rPrChange>
        </w:rPr>
      </w:pPr>
    </w:p>
    <w:p w14:paraId="64A66EF0" w14:textId="5FFAC78D" w:rsidR="0090365A" w:rsidRPr="00AE4B49" w:rsidDel="00742665" w:rsidRDefault="0090365A" w:rsidP="00364686">
      <w:pPr>
        <w:rPr>
          <w:ins w:id="83" w:author="shadi obeed" w:date="2021-04-17T22:56:00Z"/>
          <w:del w:id="84" w:author="yara ahmad" w:date="2021-04-18T13:35:00Z"/>
          <w:rFonts w:asciiTheme="majorBidi" w:hAnsiTheme="majorBidi" w:cstheme="majorBidi"/>
          <w:rtl/>
          <w:lang w:val="en"/>
          <w:rPrChange w:id="85" w:author="yara ahmad" w:date="2021-04-18T08:34:00Z">
            <w:rPr>
              <w:ins w:id="86" w:author="shadi obeed" w:date="2021-04-17T22:56:00Z"/>
              <w:del w:id="87" w:author="yara ahmad" w:date="2021-04-18T13:35:00Z"/>
              <w:rtl/>
              <w:lang w:val="en"/>
            </w:rPr>
          </w:rPrChange>
        </w:rPr>
      </w:pPr>
    </w:p>
    <w:p w14:paraId="32C64850" w14:textId="7BD0E19A" w:rsidR="0090365A" w:rsidRPr="00AE4B49" w:rsidDel="00742665" w:rsidRDefault="0090365A" w:rsidP="00364686">
      <w:pPr>
        <w:rPr>
          <w:ins w:id="88" w:author="shadi obeed" w:date="2021-04-17T22:56:00Z"/>
          <w:del w:id="89" w:author="yara ahmad" w:date="2021-04-18T13:35:00Z"/>
          <w:rFonts w:asciiTheme="majorBidi" w:hAnsiTheme="majorBidi" w:cstheme="majorBidi"/>
          <w:rtl/>
          <w:lang w:val="en"/>
          <w:rPrChange w:id="90" w:author="yara ahmad" w:date="2021-04-18T08:34:00Z">
            <w:rPr>
              <w:ins w:id="91" w:author="shadi obeed" w:date="2021-04-17T22:56:00Z"/>
              <w:del w:id="92" w:author="yara ahmad" w:date="2021-04-18T13:35:00Z"/>
              <w:rtl/>
              <w:lang w:val="en"/>
            </w:rPr>
          </w:rPrChange>
        </w:rPr>
      </w:pPr>
    </w:p>
    <w:p w14:paraId="176BC829" w14:textId="1CEA8013" w:rsidR="0090365A" w:rsidRPr="00AE4B49" w:rsidDel="00742665" w:rsidRDefault="0090365A" w:rsidP="00364686">
      <w:pPr>
        <w:rPr>
          <w:ins w:id="93" w:author="shadi obeed" w:date="2021-04-17T22:56:00Z"/>
          <w:del w:id="94" w:author="yara ahmad" w:date="2021-04-18T13:35:00Z"/>
          <w:rFonts w:asciiTheme="majorBidi" w:hAnsiTheme="majorBidi" w:cstheme="majorBidi"/>
          <w:rtl/>
          <w:lang w:val="en"/>
          <w:rPrChange w:id="95" w:author="yara ahmad" w:date="2021-04-18T08:34:00Z">
            <w:rPr>
              <w:ins w:id="96" w:author="shadi obeed" w:date="2021-04-17T22:56:00Z"/>
              <w:del w:id="97" w:author="yara ahmad" w:date="2021-04-18T13:35:00Z"/>
              <w:rtl/>
              <w:lang w:val="en"/>
            </w:rPr>
          </w:rPrChange>
        </w:rPr>
      </w:pPr>
    </w:p>
    <w:p w14:paraId="6B400EB3" w14:textId="77777777" w:rsidR="0090365A" w:rsidRPr="00AE4B49" w:rsidRDefault="0090365A" w:rsidP="00742665">
      <w:pPr>
        <w:pStyle w:val="Heading1"/>
        <w:bidi/>
        <w:spacing w:before="240" w:after="240"/>
        <w:rPr>
          <w:rPrChange w:id="98" w:author="yara ahmad" w:date="2021-04-18T08:34:00Z">
            <w:rPr>
              <w:lang w:val="en"/>
            </w:rPr>
          </w:rPrChange>
        </w:rPr>
        <w:pPrChange w:id="99" w:author="yara ahmad" w:date="2021-04-18T13:35:00Z">
          <w:pPr/>
        </w:pPrChange>
      </w:pPr>
    </w:p>
    <w:p w14:paraId="49528238" w14:textId="77777777" w:rsidR="00B05B6C" w:rsidRDefault="00B05B6C">
      <w:pPr>
        <w:rPr>
          <w:ins w:id="100" w:author="yara ahmad" w:date="2021-04-18T14:53:00Z"/>
          <w:rFonts w:asciiTheme="majorBidi" w:hAnsiTheme="majorBidi" w:cstheme="majorBidi"/>
          <w:b/>
          <w:bCs/>
          <w:sz w:val="28"/>
          <w:szCs w:val="28"/>
          <w:u w:val="single"/>
          <w:rtl/>
        </w:rPr>
      </w:pPr>
    </w:p>
    <w:p w14:paraId="4C9EC9DE" w14:textId="2594677A" w:rsidR="00364686" w:rsidDel="00B05B6C" w:rsidRDefault="00364686">
      <w:pPr>
        <w:rPr>
          <w:del w:id="101" w:author="shadi obeed" w:date="2021-04-17T22:56:00Z"/>
          <w:rFonts w:asciiTheme="majorBidi" w:hAnsiTheme="majorBidi" w:cstheme="majorBidi"/>
          <w:sz w:val="28"/>
          <w:szCs w:val="28"/>
          <w:u w:val="single"/>
          <w:rtl/>
        </w:rPr>
      </w:pPr>
      <w:r w:rsidRPr="00B05B6C">
        <w:rPr>
          <w:rFonts w:asciiTheme="majorBidi" w:hAnsiTheme="majorBidi" w:cstheme="majorBidi" w:hint="cs"/>
          <w:b/>
          <w:bCs/>
          <w:sz w:val="28"/>
          <w:szCs w:val="28"/>
          <w:u w:val="single"/>
          <w:rtl/>
          <w:rPrChange w:id="102" w:author="yara ahmad" w:date="2021-04-18T14:53:00Z">
            <w:rPr>
              <w:rFonts w:hint="cs"/>
              <w:sz w:val="28"/>
              <w:szCs w:val="28"/>
              <w:u w:val="single"/>
              <w:rtl/>
            </w:rPr>
          </w:rPrChange>
        </w:rPr>
        <w:lastRenderedPageBreak/>
        <w:t>דיאגרמת</w:t>
      </w:r>
      <w:r w:rsidRPr="00B05B6C">
        <w:rPr>
          <w:rFonts w:asciiTheme="majorBidi" w:hAnsiTheme="majorBidi" w:cstheme="majorBidi"/>
          <w:b/>
          <w:bCs/>
          <w:sz w:val="28"/>
          <w:szCs w:val="28"/>
          <w:u w:val="single"/>
          <w:rtl/>
          <w:rPrChange w:id="103" w:author="yara ahmad" w:date="2021-04-18T14:53:00Z">
            <w:rPr>
              <w:sz w:val="28"/>
              <w:szCs w:val="28"/>
              <w:u w:val="single"/>
              <w:rtl/>
            </w:rPr>
          </w:rPrChange>
        </w:rPr>
        <w:t xml:space="preserve"> </w:t>
      </w:r>
      <w:r w:rsidRPr="00B05B6C">
        <w:rPr>
          <w:rFonts w:asciiTheme="majorBidi" w:hAnsiTheme="majorBidi" w:cstheme="majorBidi" w:hint="cs"/>
          <w:b/>
          <w:bCs/>
          <w:sz w:val="28"/>
          <w:szCs w:val="28"/>
          <w:u w:val="single"/>
          <w:rtl/>
          <w:rPrChange w:id="104" w:author="yara ahmad" w:date="2021-04-18T14:53:00Z">
            <w:rPr>
              <w:rFonts w:hint="cs"/>
              <w:sz w:val="28"/>
              <w:szCs w:val="28"/>
              <w:u w:val="single"/>
              <w:rtl/>
            </w:rPr>
          </w:rPrChange>
        </w:rPr>
        <w:t>ארכיטקטורה</w:t>
      </w:r>
      <w:del w:id="105" w:author="shadi obeed" w:date="2021-04-17T22:56:00Z">
        <w:r w:rsidRPr="00B05B6C" w:rsidDel="0090365A">
          <w:rPr>
            <w:rFonts w:asciiTheme="majorBidi" w:hAnsiTheme="majorBidi" w:cstheme="majorBidi"/>
            <w:b/>
            <w:bCs/>
            <w:sz w:val="28"/>
            <w:szCs w:val="28"/>
            <w:u w:val="single"/>
            <w:rPrChange w:id="106" w:author="yara ahmad" w:date="2021-04-18T14:53:00Z">
              <w:rPr>
                <w:sz w:val="28"/>
                <w:szCs w:val="28"/>
                <w:u w:val="single"/>
              </w:rPr>
            </w:rPrChange>
          </w:rPr>
          <w:delText>:</w:delText>
        </w:r>
      </w:del>
      <w:ins w:id="107" w:author="shadi obeed" w:date="2021-04-17T22:56:00Z">
        <w:r w:rsidR="0090365A" w:rsidRPr="00B05B6C">
          <w:rPr>
            <w:rFonts w:asciiTheme="majorBidi" w:hAnsiTheme="majorBidi" w:cstheme="majorBidi"/>
            <w:b/>
            <w:bCs/>
            <w:sz w:val="28"/>
            <w:szCs w:val="28"/>
            <w:u w:val="single"/>
            <w:rtl/>
            <w:rPrChange w:id="108" w:author="yara ahmad" w:date="2021-04-18T14:53:00Z">
              <w:rPr>
                <w:sz w:val="28"/>
                <w:szCs w:val="28"/>
                <w:u w:val="single"/>
                <w:rtl/>
              </w:rPr>
            </w:rPrChange>
          </w:rPr>
          <w:t>:</w:t>
        </w:r>
      </w:ins>
      <w:del w:id="109" w:author="shadi obeed" w:date="2021-04-17T22:56:00Z">
        <w:r w:rsidRPr="00B05B6C" w:rsidDel="0090365A">
          <w:rPr>
            <w:rFonts w:asciiTheme="majorBidi" w:hAnsiTheme="majorBidi" w:cstheme="majorBidi"/>
            <w:sz w:val="28"/>
            <w:szCs w:val="28"/>
            <w:u w:val="single"/>
            <w:rPrChange w:id="110" w:author="yara ahmad" w:date="2021-04-18T14:53:00Z">
              <w:rPr>
                <w:sz w:val="28"/>
                <w:szCs w:val="28"/>
                <w:u w:val="single"/>
              </w:rPr>
            </w:rPrChange>
          </w:rPr>
          <w:delText xml:space="preserve"> </w:delText>
        </w:r>
      </w:del>
    </w:p>
    <w:p w14:paraId="59337174" w14:textId="77777777" w:rsidR="00B05B6C" w:rsidRPr="00B05B6C" w:rsidRDefault="00B05B6C">
      <w:pPr>
        <w:rPr>
          <w:ins w:id="111" w:author="yara ahmad" w:date="2021-04-18T14:53:00Z"/>
          <w:rFonts w:asciiTheme="majorBidi" w:hAnsiTheme="majorBidi" w:cstheme="majorBidi"/>
          <w:sz w:val="28"/>
          <w:szCs w:val="28"/>
          <w:u w:val="single"/>
          <w:rtl/>
          <w:rPrChange w:id="112" w:author="yara ahmad" w:date="2021-04-18T14:53:00Z">
            <w:rPr>
              <w:ins w:id="113" w:author="yara ahmad" w:date="2021-04-18T14:53:00Z"/>
              <w:sz w:val="28"/>
              <w:szCs w:val="28"/>
              <w:u w:val="single"/>
              <w:rtl/>
            </w:rPr>
          </w:rPrChange>
        </w:rPr>
        <w:pPrChange w:id="114" w:author="shadi obeed" w:date="2021-04-17T22:58:00Z">
          <w:pPr/>
        </w:pPrChange>
      </w:pPr>
    </w:p>
    <w:p w14:paraId="3524E3A0" w14:textId="48187E5B" w:rsidR="00364686" w:rsidRPr="00AE4B49" w:rsidDel="0090365A" w:rsidRDefault="00364686">
      <w:pPr>
        <w:rPr>
          <w:del w:id="115" w:author="shadi obeed" w:date="2021-04-17T22:56:00Z"/>
          <w:rFonts w:asciiTheme="majorBidi" w:hAnsiTheme="majorBidi" w:cstheme="majorBidi"/>
          <w:sz w:val="28"/>
          <w:szCs w:val="28"/>
          <w:u w:val="single"/>
          <w:rPrChange w:id="116" w:author="yara ahmad" w:date="2021-04-18T08:34:00Z">
            <w:rPr>
              <w:del w:id="117" w:author="shadi obeed" w:date="2021-04-17T22:56:00Z"/>
              <w:sz w:val="28"/>
              <w:szCs w:val="28"/>
              <w:u w:val="single"/>
            </w:rPr>
          </w:rPrChange>
        </w:rPr>
        <w:pPrChange w:id="118" w:author="shadi obeed" w:date="2021-04-17T22:56:00Z">
          <w:pPr/>
        </w:pPrChange>
      </w:pPr>
    </w:p>
    <w:p w14:paraId="41E1D25C" w14:textId="0D461C44" w:rsidR="00364686" w:rsidRPr="00AE4B49" w:rsidRDefault="00FA0C5F">
      <w:pPr>
        <w:rPr>
          <w:rFonts w:asciiTheme="majorBidi" w:hAnsiTheme="majorBidi" w:cstheme="majorBidi"/>
          <w:sz w:val="28"/>
          <w:szCs w:val="28"/>
          <w:u w:val="single"/>
          <w:rtl/>
          <w:rPrChange w:id="119" w:author="yara ahmad" w:date="2021-04-18T08:34:00Z">
            <w:rPr>
              <w:sz w:val="28"/>
              <w:szCs w:val="28"/>
              <w:u w:val="single"/>
              <w:rtl/>
            </w:rPr>
          </w:rPrChange>
        </w:rPr>
        <w:pPrChange w:id="120" w:author="shadi obeed" w:date="2021-04-17T22:56:00Z">
          <w:pPr/>
        </w:pPrChange>
      </w:pPr>
      <w:del w:id="121" w:author="shadi obeed" w:date="2021-04-17T22:55:00Z">
        <w:r w:rsidRPr="00AE4B49" w:rsidDel="0090365A">
          <w:rPr>
            <w:rFonts w:asciiTheme="majorBidi" w:hAnsiTheme="majorBidi" w:cstheme="majorBidi"/>
            <w:noProof/>
            <w:sz w:val="28"/>
            <w:szCs w:val="28"/>
            <w:u w:val="single"/>
            <w:rPrChange w:id="122" w:author="yara ahmad" w:date="2021-04-18T08:34:00Z">
              <w:rPr>
                <w:noProof/>
                <w:sz w:val="28"/>
                <w:szCs w:val="28"/>
                <w:u w:val="single"/>
              </w:rPr>
            </w:rPrChange>
          </w:rPr>
          <w:drawing>
            <wp:inline distT="0" distB="0" distL="0" distR="0" wp14:anchorId="20925F55" wp14:editId="46046DAC">
              <wp:extent cx="5731510" cy="5749925"/>
              <wp:effectExtent l="0" t="0" r="2540" b="3175"/>
              <wp:docPr id="16" name="Picture 16" descr="Diagram&#10;&#10;Description automatically generated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6" name="Copy of Architecture Diagram.png"/>
                      <pic:cNvPicPr/>
                    </pic:nvPicPr>
                    <pic:blipFill>
                      <a:blip r:embed="rId10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731510" cy="574992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del>
      <w:ins w:id="123" w:author="shadi obeed" w:date="2021-04-17T22:55:00Z">
        <w:r w:rsidR="0090365A" w:rsidRPr="00AE4B49">
          <w:rPr>
            <w:rFonts w:asciiTheme="majorBidi" w:hAnsiTheme="majorBidi" w:cstheme="majorBidi"/>
            <w:noProof/>
            <w:rPrChange w:id="124" w:author="yara ahmad" w:date="2021-04-18T08:34:00Z">
              <w:rPr>
                <w:noProof/>
              </w:rPr>
            </w:rPrChange>
          </w:rPr>
          <w:drawing>
            <wp:inline distT="0" distB="0" distL="0" distR="0" wp14:anchorId="32F04803" wp14:editId="678F4002">
              <wp:extent cx="5724525" cy="6267450"/>
              <wp:effectExtent l="0" t="0" r="9525" b="0"/>
              <wp:docPr id="10" name="תמונה 10" descr="C:\Users\user\AppData\Local\Microsoft\Windows\INetCache\Content.Word\WhatsApp Image 2021-04-17 at 22.32.20 (1).jpeg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3" descr="C:\Users\user\AppData\Local\Microsoft\Windows\INetCache\Content.Word\WhatsApp Image 2021-04-17 at 22.32.20 (1).jpeg"/>
                      <pic:cNvPicPr>
                        <a:picLocks noChangeAspect="1" noChangeArrowheads="1"/>
                      </pic:cNvPicPr>
                    </pic:nvPicPr>
                    <pic:blipFill>
                      <a:blip r:embed="rId11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724525" cy="62674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ins>
    </w:p>
    <w:p w14:paraId="0725E256" w14:textId="5368B2BD" w:rsidR="00364686" w:rsidRPr="00AE4B49" w:rsidRDefault="00364686" w:rsidP="00364686">
      <w:pPr>
        <w:rPr>
          <w:rFonts w:asciiTheme="majorBidi" w:hAnsiTheme="majorBidi" w:cstheme="majorBidi"/>
          <w:sz w:val="28"/>
          <w:szCs w:val="28"/>
          <w:u w:val="single"/>
          <w:rPrChange w:id="125" w:author="yara ahmad" w:date="2021-04-18T08:34:00Z">
            <w:rPr>
              <w:sz w:val="28"/>
              <w:szCs w:val="28"/>
              <w:u w:val="single"/>
            </w:rPr>
          </w:rPrChange>
        </w:rPr>
      </w:pPr>
    </w:p>
    <w:p w14:paraId="729DF105" w14:textId="30345064" w:rsidR="00364686" w:rsidRPr="00AE4B49" w:rsidRDefault="00364686" w:rsidP="00364686">
      <w:pPr>
        <w:rPr>
          <w:rFonts w:asciiTheme="majorBidi" w:hAnsiTheme="majorBidi" w:cstheme="majorBidi"/>
          <w:sz w:val="28"/>
          <w:szCs w:val="28"/>
          <w:u w:val="single"/>
          <w:rPrChange w:id="126" w:author="yara ahmad" w:date="2021-04-18T08:34:00Z">
            <w:rPr>
              <w:sz w:val="28"/>
              <w:szCs w:val="28"/>
              <w:u w:val="single"/>
            </w:rPr>
          </w:rPrChange>
        </w:rPr>
      </w:pPr>
    </w:p>
    <w:p w14:paraId="61FCE4AB" w14:textId="3DDD53E1" w:rsidR="00364686" w:rsidRPr="00AE4B49" w:rsidRDefault="00364686" w:rsidP="00364686">
      <w:pPr>
        <w:rPr>
          <w:rFonts w:asciiTheme="majorBidi" w:hAnsiTheme="majorBidi" w:cstheme="majorBidi"/>
          <w:sz w:val="28"/>
          <w:szCs w:val="28"/>
          <w:u w:val="single"/>
          <w:rPrChange w:id="127" w:author="yara ahmad" w:date="2021-04-18T08:34:00Z">
            <w:rPr>
              <w:sz w:val="28"/>
              <w:szCs w:val="28"/>
              <w:u w:val="single"/>
            </w:rPr>
          </w:rPrChange>
        </w:rPr>
      </w:pPr>
    </w:p>
    <w:p w14:paraId="6EE7BDD2" w14:textId="4B6A0E62" w:rsidR="00364686" w:rsidRPr="00AE4B49" w:rsidRDefault="00364686" w:rsidP="00364686">
      <w:pPr>
        <w:rPr>
          <w:rFonts w:asciiTheme="majorBidi" w:hAnsiTheme="majorBidi" w:cstheme="majorBidi"/>
          <w:sz w:val="28"/>
          <w:szCs w:val="28"/>
          <w:u w:val="single"/>
          <w:rPrChange w:id="128" w:author="yara ahmad" w:date="2021-04-18T08:34:00Z">
            <w:rPr>
              <w:sz w:val="28"/>
              <w:szCs w:val="28"/>
              <w:u w:val="single"/>
            </w:rPr>
          </w:rPrChange>
        </w:rPr>
      </w:pPr>
    </w:p>
    <w:p w14:paraId="3EB6B16C" w14:textId="01C164B0" w:rsidR="00364686" w:rsidRPr="00AE4B49" w:rsidRDefault="00364686" w:rsidP="00364686">
      <w:pPr>
        <w:rPr>
          <w:rFonts w:asciiTheme="majorBidi" w:hAnsiTheme="majorBidi" w:cstheme="majorBidi"/>
          <w:sz w:val="28"/>
          <w:szCs w:val="28"/>
          <w:u w:val="single"/>
          <w:rPrChange w:id="129" w:author="yara ahmad" w:date="2021-04-18T08:34:00Z">
            <w:rPr>
              <w:sz w:val="28"/>
              <w:szCs w:val="28"/>
              <w:u w:val="single"/>
            </w:rPr>
          </w:rPrChange>
        </w:rPr>
      </w:pPr>
    </w:p>
    <w:p w14:paraId="73406F5A" w14:textId="09FCD17A" w:rsidR="00364686" w:rsidRPr="00AE4B49" w:rsidRDefault="00364686" w:rsidP="00364686">
      <w:pPr>
        <w:rPr>
          <w:rFonts w:asciiTheme="majorBidi" w:hAnsiTheme="majorBidi" w:cstheme="majorBidi"/>
          <w:sz w:val="28"/>
          <w:szCs w:val="28"/>
          <w:u w:val="single"/>
          <w:rPrChange w:id="130" w:author="yara ahmad" w:date="2021-04-18T08:34:00Z">
            <w:rPr>
              <w:sz w:val="28"/>
              <w:szCs w:val="28"/>
              <w:u w:val="single"/>
            </w:rPr>
          </w:rPrChange>
        </w:rPr>
      </w:pPr>
    </w:p>
    <w:p w14:paraId="6AC2E652" w14:textId="77777777" w:rsidR="00364686" w:rsidRPr="00AE4B49" w:rsidRDefault="00364686" w:rsidP="00364686">
      <w:pPr>
        <w:rPr>
          <w:rFonts w:asciiTheme="majorBidi" w:hAnsiTheme="majorBidi" w:cstheme="majorBidi"/>
          <w:sz w:val="28"/>
          <w:szCs w:val="28"/>
          <w:u w:val="single"/>
          <w:rPrChange w:id="131" w:author="yara ahmad" w:date="2021-04-18T08:34:00Z">
            <w:rPr>
              <w:sz w:val="28"/>
              <w:szCs w:val="28"/>
              <w:u w:val="single"/>
            </w:rPr>
          </w:rPrChange>
        </w:rPr>
      </w:pPr>
    </w:p>
    <w:p w14:paraId="0191EAE3" w14:textId="7517D117" w:rsidR="00364686" w:rsidRPr="00AE4B49" w:rsidRDefault="00364686" w:rsidP="00364686">
      <w:pPr>
        <w:rPr>
          <w:rFonts w:asciiTheme="majorBidi" w:hAnsiTheme="majorBidi" w:cstheme="majorBidi"/>
          <w:b/>
          <w:bCs/>
          <w:sz w:val="32"/>
          <w:szCs w:val="32"/>
          <w:u w:val="single"/>
          <w:rPrChange w:id="132" w:author="yara ahmad" w:date="2021-04-18T08:34:00Z">
            <w:rPr>
              <w:sz w:val="28"/>
              <w:szCs w:val="28"/>
              <w:u w:val="single"/>
            </w:rPr>
          </w:rPrChange>
        </w:rPr>
      </w:pPr>
      <w:r w:rsidRPr="00AE4B49">
        <w:rPr>
          <w:rFonts w:asciiTheme="majorBidi" w:hAnsiTheme="majorBidi" w:cstheme="majorBidi" w:hint="cs"/>
          <w:b/>
          <w:bCs/>
          <w:sz w:val="32"/>
          <w:szCs w:val="32"/>
          <w:u w:val="single"/>
          <w:rtl/>
          <w:rPrChange w:id="133" w:author="yara ahmad" w:date="2021-04-18T08:34:00Z">
            <w:rPr>
              <w:rFonts w:hint="cs"/>
              <w:sz w:val="28"/>
              <w:szCs w:val="28"/>
              <w:u w:val="single"/>
              <w:rtl/>
            </w:rPr>
          </w:rPrChange>
        </w:rPr>
        <w:lastRenderedPageBreak/>
        <w:t>מילון</w:t>
      </w:r>
      <w:r w:rsidRPr="00AE4B49">
        <w:rPr>
          <w:rFonts w:asciiTheme="majorBidi" w:hAnsiTheme="majorBidi" w:cstheme="majorBidi"/>
          <w:b/>
          <w:bCs/>
          <w:sz w:val="32"/>
          <w:szCs w:val="32"/>
          <w:u w:val="single"/>
          <w:rtl/>
          <w:rPrChange w:id="134" w:author="yara ahmad" w:date="2021-04-18T08:34:00Z">
            <w:rPr>
              <w:sz w:val="28"/>
              <w:szCs w:val="28"/>
              <w:u w:val="single"/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b/>
          <w:bCs/>
          <w:sz w:val="32"/>
          <w:szCs w:val="32"/>
          <w:u w:val="single"/>
          <w:rtl/>
          <w:rPrChange w:id="135" w:author="yara ahmad" w:date="2021-04-18T08:34:00Z">
            <w:rPr>
              <w:rFonts w:hint="cs"/>
              <w:sz w:val="28"/>
              <w:szCs w:val="28"/>
              <w:u w:val="single"/>
              <w:rtl/>
            </w:rPr>
          </w:rPrChange>
        </w:rPr>
        <w:t>מונחים</w:t>
      </w:r>
      <w:r w:rsidRPr="00AE4B49">
        <w:rPr>
          <w:rFonts w:asciiTheme="majorBidi" w:hAnsiTheme="majorBidi" w:cstheme="majorBidi"/>
          <w:b/>
          <w:bCs/>
          <w:sz w:val="32"/>
          <w:szCs w:val="32"/>
          <w:u w:val="single"/>
          <w:rPrChange w:id="136" w:author="yara ahmad" w:date="2021-04-18T08:34:00Z">
            <w:rPr>
              <w:sz w:val="28"/>
              <w:szCs w:val="28"/>
              <w:u w:val="single"/>
            </w:rPr>
          </w:rPrChange>
        </w:rPr>
        <w:t xml:space="preserve">: </w:t>
      </w:r>
    </w:p>
    <w:p w14:paraId="728CB4A5" w14:textId="2EB0C09D" w:rsidR="00D757B3" w:rsidRPr="00AE4B49" w:rsidRDefault="00D757B3">
      <w:pPr>
        <w:pStyle w:val="ListParagraph"/>
        <w:numPr>
          <w:ilvl w:val="0"/>
          <w:numId w:val="44"/>
        </w:numPr>
        <w:spacing w:line="360" w:lineRule="auto"/>
        <w:rPr>
          <w:ins w:id="137" w:author="yara ahmad" w:date="2021-04-18T08:07:00Z"/>
          <w:rFonts w:asciiTheme="majorBidi" w:hAnsiTheme="majorBidi" w:cstheme="majorBidi"/>
          <w:color w:val="000000" w:themeColor="text1"/>
          <w:sz w:val="24"/>
          <w:szCs w:val="24"/>
          <w:rtl/>
          <w:rPrChange w:id="138" w:author="yara ahmad" w:date="2021-04-18T08:34:00Z">
            <w:rPr>
              <w:ins w:id="139" w:author="yara ahmad" w:date="2021-04-18T08:07:00Z"/>
              <w:rFonts w:cs="Calibri"/>
              <w:color w:val="FF0000"/>
              <w:sz w:val="28"/>
              <w:szCs w:val="28"/>
              <w:u w:val="single"/>
              <w:rtl/>
            </w:rPr>
          </w:rPrChange>
        </w:rPr>
        <w:pPrChange w:id="140" w:author="yara ahmad" w:date="2021-04-18T08:30:00Z">
          <w:pPr/>
        </w:pPrChange>
      </w:pPr>
      <w:ins w:id="141" w:author="yara ahmad" w:date="2021-04-18T08:05:00Z">
        <w:r w:rsidRPr="00AE4B49">
          <w:rPr>
            <w:rFonts w:asciiTheme="majorBidi" w:hAnsiTheme="majorBidi" w:cstheme="majorBidi"/>
            <w:b/>
            <w:bCs/>
            <w:color w:val="000000" w:themeColor="text1"/>
            <w:sz w:val="24"/>
            <w:szCs w:val="24"/>
            <w:u w:val="single"/>
            <w:rtl/>
            <w:rPrChange w:id="142" w:author="yara ahmad" w:date="2021-04-18T08:34:00Z">
              <w:rPr>
                <w:rFonts w:cs="Calibri"/>
                <w:color w:val="FF0000"/>
                <w:sz w:val="28"/>
                <w:szCs w:val="28"/>
                <w:u w:val="single"/>
                <w:rtl/>
              </w:rPr>
            </w:rPrChange>
          </w:rPr>
          <w:t>מערכת מסחר</w:t>
        </w:r>
        <w:r w:rsidRPr="00AE4B49">
          <w:rPr>
            <w:rFonts w:asciiTheme="majorBidi" w:hAnsiTheme="majorBidi" w:cstheme="majorBidi"/>
            <w:color w:val="000000" w:themeColor="text1"/>
            <w:sz w:val="24"/>
            <w:szCs w:val="24"/>
            <w:rtl/>
            <w:rPrChange w:id="143" w:author="yara ahmad" w:date="2021-04-18T08:34:00Z">
              <w:rPr>
                <w:rFonts w:cs="Calibri"/>
                <w:color w:val="FF0000"/>
                <w:sz w:val="28"/>
                <w:szCs w:val="28"/>
                <w:u w:val="single"/>
                <w:rtl/>
              </w:rPr>
            </w:rPrChange>
          </w:rPr>
          <w:t xml:space="preserve"> : היא המערכת המשרתת אוסף אנשים , מערכת ש</w:t>
        </w:r>
      </w:ins>
      <w:ins w:id="144" w:author="yara ahmad" w:date="2021-04-18T08:06:00Z">
        <w:r w:rsidRPr="00AE4B49">
          <w:rPr>
            <w:rFonts w:asciiTheme="majorBidi" w:hAnsiTheme="majorBidi" w:cstheme="majorBidi"/>
            <w:color w:val="000000" w:themeColor="text1"/>
            <w:sz w:val="24"/>
            <w:szCs w:val="24"/>
            <w:rtl/>
            <w:rPrChange w:id="145" w:author="yara ahmad" w:date="2021-04-18T08:34:00Z">
              <w:rPr>
                <w:rFonts w:cs="Calibri"/>
                <w:color w:val="FF0000"/>
                <w:sz w:val="28"/>
                <w:szCs w:val="28"/>
                <w:u w:val="single"/>
                <w:rtl/>
              </w:rPr>
            </w:rPrChange>
          </w:rPr>
          <w:t xml:space="preserve">תאפשר </w:t>
        </w:r>
        <w:proofErr w:type="spellStart"/>
        <w:r w:rsidRPr="00AE4B49">
          <w:rPr>
            <w:rFonts w:asciiTheme="majorBidi" w:hAnsiTheme="majorBidi" w:cstheme="majorBidi"/>
            <w:color w:val="000000" w:themeColor="text1"/>
            <w:sz w:val="24"/>
            <w:szCs w:val="24"/>
            <w:rtl/>
            <w:rPrChange w:id="146" w:author="yara ahmad" w:date="2021-04-18T08:34:00Z">
              <w:rPr>
                <w:rFonts w:cs="Calibri"/>
                <w:color w:val="FF0000"/>
                <w:sz w:val="28"/>
                <w:szCs w:val="28"/>
                <w:u w:val="single"/>
                <w:rtl/>
              </w:rPr>
            </w:rPrChange>
          </w:rPr>
          <w:t>ותתן</w:t>
        </w:r>
        <w:proofErr w:type="spellEnd"/>
        <w:r w:rsidRPr="00AE4B49">
          <w:rPr>
            <w:rFonts w:asciiTheme="majorBidi" w:hAnsiTheme="majorBidi" w:cstheme="majorBidi"/>
            <w:color w:val="000000" w:themeColor="text1"/>
            <w:sz w:val="24"/>
            <w:szCs w:val="24"/>
            <w:rtl/>
            <w:rPrChange w:id="147" w:author="yara ahmad" w:date="2021-04-18T08:34:00Z">
              <w:rPr>
                <w:rFonts w:cs="Calibri"/>
                <w:color w:val="FF0000"/>
                <w:sz w:val="28"/>
                <w:szCs w:val="28"/>
                <w:u w:val="single"/>
                <w:rtl/>
              </w:rPr>
            </w:rPrChange>
          </w:rPr>
          <w:t xml:space="preserve"> שירותים ותשתית מסחר בין קונים ומוכרים .</w:t>
        </w:r>
      </w:ins>
    </w:p>
    <w:p w14:paraId="1E78B9C2" w14:textId="3EBCBF05" w:rsidR="00D757B3" w:rsidRPr="00AE4B49" w:rsidRDefault="00D757B3">
      <w:pPr>
        <w:pStyle w:val="ListParagraph"/>
        <w:numPr>
          <w:ilvl w:val="0"/>
          <w:numId w:val="44"/>
        </w:numPr>
        <w:spacing w:line="360" w:lineRule="auto"/>
        <w:rPr>
          <w:ins w:id="148" w:author="yara ahmad" w:date="2021-04-18T08:07:00Z"/>
          <w:rFonts w:asciiTheme="majorBidi" w:hAnsiTheme="majorBidi" w:cstheme="majorBidi"/>
          <w:color w:val="000000" w:themeColor="text1"/>
          <w:sz w:val="24"/>
          <w:szCs w:val="24"/>
          <w:rtl/>
          <w:rPrChange w:id="149" w:author="yara ahmad" w:date="2021-04-18T08:34:00Z">
            <w:rPr>
              <w:ins w:id="150" w:author="yara ahmad" w:date="2021-04-18T08:07:00Z"/>
              <w:rFonts w:cs="Calibri"/>
              <w:color w:val="FF0000"/>
              <w:sz w:val="28"/>
              <w:szCs w:val="28"/>
              <w:u w:val="single"/>
              <w:rtl/>
            </w:rPr>
          </w:rPrChange>
        </w:rPr>
        <w:pPrChange w:id="151" w:author="yara ahmad" w:date="2021-04-18T08:30:00Z">
          <w:pPr/>
        </w:pPrChange>
      </w:pPr>
      <w:ins w:id="152" w:author="yara ahmad" w:date="2021-04-18T08:07:00Z">
        <w:r w:rsidRPr="00AE4B49">
          <w:rPr>
            <w:rFonts w:asciiTheme="majorBidi" w:hAnsiTheme="majorBidi" w:cstheme="majorBidi"/>
            <w:b/>
            <w:bCs/>
            <w:color w:val="000000" w:themeColor="text1"/>
            <w:sz w:val="24"/>
            <w:szCs w:val="24"/>
            <w:u w:val="single"/>
            <w:rtl/>
            <w:rPrChange w:id="153" w:author="yara ahmad" w:date="2021-04-18T08:34:00Z">
              <w:rPr>
                <w:rFonts w:cs="Calibri"/>
                <w:color w:val="FF0000"/>
                <w:sz w:val="28"/>
                <w:szCs w:val="28"/>
                <w:u w:val="single"/>
                <w:rtl/>
              </w:rPr>
            </w:rPrChange>
          </w:rPr>
          <w:t>משתמש</w:t>
        </w:r>
        <w:r w:rsidRPr="00AE4B49">
          <w:rPr>
            <w:rFonts w:asciiTheme="majorBidi" w:hAnsiTheme="majorBidi" w:cstheme="majorBidi"/>
            <w:color w:val="000000" w:themeColor="text1"/>
            <w:sz w:val="24"/>
            <w:szCs w:val="24"/>
            <w:rtl/>
            <w:rPrChange w:id="154" w:author="yara ahmad" w:date="2021-04-18T08:34:00Z">
              <w:rPr>
                <w:rFonts w:cs="Calibri"/>
                <w:color w:val="FF0000"/>
                <w:sz w:val="28"/>
                <w:szCs w:val="28"/>
                <w:u w:val="single"/>
                <w:rtl/>
              </w:rPr>
            </w:rPrChange>
          </w:rPr>
          <w:t xml:space="preserve"> : ישנם שני סוגים של משתמשים . </w:t>
        </w:r>
      </w:ins>
    </w:p>
    <w:p w14:paraId="546A88A5" w14:textId="3DC77891" w:rsidR="00D757B3" w:rsidRPr="00AE4B49" w:rsidRDefault="00D757B3">
      <w:pPr>
        <w:pStyle w:val="ListParagraph"/>
        <w:numPr>
          <w:ilvl w:val="0"/>
          <w:numId w:val="44"/>
        </w:numPr>
        <w:spacing w:line="360" w:lineRule="auto"/>
        <w:rPr>
          <w:ins w:id="155" w:author="yara ahmad" w:date="2021-04-18T08:07:00Z"/>
          <w:rFonts w:asciiTheme="majorBidi" w:hAnsiTheme="majorBidi" w:cstheme="majorBidi"/>
          <w:color w:val="000000" w:themeColor="text1"/>
          <w:sz w:val="24"/>
          <w:szCs w:val="24"/>
          <w:rtl/>
          <w:rPrChange w:id="156" w:author="yara ahmad" w:date="2021-04-18T08:34:00Z">
            <w:rPr>
              <w:ins w:id="157" w:author="yara ahmad" w:date="2021-04-18T08:07:00Z"/>
              <w:color w:val="FF0000"/>
              <w:sz w:val="28"/>
              <w:szCs w:val="28"/>
              <w:u w:val="single"/>
              <w:rtl/>
            </w:rPr>
          </w:rPrChange>
        </w:rPr>
        <w:pPrChange w:id="158" w:author="yara ahmad" w:date="2021-04-18T08:30:00Z">
          <w:pPr/>
        </w:pPrChange>
      </w:pPr>
      <w:ins w:id="159" w:author="yara ahmad" w:date="2021-04-18T08:07:00Z">
        <w:r w:rsidRPr="00AE4B49">
          <w:rPr>
            <w:rFonts w:asciiTheme="majorBidi" w:hAnsiTheme="majorBidi" w:cstheme="majorBidi" w:hint="cs"/>
            <w:b/>
            <w:bCs/>
            <w:color w:val="000000" w:themeColor="text1"/>
            <w:sz w:val="24"/>
            <w:szCs w:val="24"/>
            <w:u w:val="single"/>
            <w:rtl/>
            <w:rPrChange w:id="160" w:author="yara ahmad" w:date="2021-04-18T08:34:00Z">
              <w:rPr>
                <w:rFonts w:hint="cs"/>
                <w:color w:val="FF0000"/>
                <w:sz w:val="28"/>
                <w:szCs w:val="28"/>
                <w:u w:val="single"/>
                <w:rtl/>
              </w:rPr>
            </w:rPrChange>
          </w:rPr>
          <w:t>משתמש</w:t>
        </w:r>
        <w:r w:rsidRPr="00AE4B49">
          <w:rPr>
            <w:rFonts w:asciiTheme="majorBidi" w:hAnsiTheme="majorBidi" w:cstheme="majorBidi"/>
            <w:b/>
            <w:bCs/>
            <w:color w:val="000000" w:themeColor="text1"/>
            <w:sz w:val="24"/>
            <w:szCs w:val="24"/>
            <w:u w:val="single"/>
            <w:rtl/>
            <w:rPrChange w:id="161" w:author="yara ahmad" w:date="2021-04-18T08:34:00Z">
              <w:rPr>
                <w:color w:val="FF0000"/>
                <w:sz w:val="28"/>
                <w:szCs w:val="28"/>
                <w:u w:val="single"/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b/>
            <w:bCs/>
            <w:color w:val="000000" w:themeColor="text1"/>
            <w:sz w:val="24"/>
            <w:szCs w:val="24"/>
            <w:u w:val="single"/>
            <w:rtl/>
            <w:rPrChange w:id="162" w:author="yara ahmad" w:date="2021-04-18T08:34:00Z">
              <w:rPr>
                <w:rFonts w:hint="cs"/>
                <w:color w:val="FF0000"/>
                <w:sz w:val="28"/>
                <w:szCs w:val="28"/>
                <w:u w:val="single"/>
                <w:rtl/>
              </w:rPr>
            </w:rPrChange>
          </w:rPr>
          <w:t>אורח</w:t>
        </w:r>
        <w:r w:rsidRPr="00AE4B49">
          <w:rPr>
            <w:rFonts w:asciiTheme="majorBidi" w:hAnsiTheme="majorBidi" w:cstheme="majorBidi"/>
            <w:b/>
            <w:bCs/>
            <w:color w:val="000000" w:themeColor="text1"/>
            <w:sz w:val="24"/>
            <w:szCs w:val="24"/>
            <w:u w:val="single"/>
            <w:rtl/>
            <w:rPrChange w:id="163" w:author="yara ahmad" w:date="2021-04-18T08:34:00Z">
              <w:rPr>
                <w:color w:val="FF0000"/>
                <w:sz w:val="28"/>
                <w:szCs w:val="28"/>
                <w:u w:val="single"/>
                <w:rtl/>
              </w:rPr>
            </w:rPrChange>
          </w:rPr>
          <w:t>:</w:t>
        </w:r>
        <w:r w:rsidRPr="00AE4B49">
          <w:rPr>
            <w:rFonts w:asciiTheme="majorBidi" w:hAnsiTheme="majorBidi" w:cstheme="majorBidi"/>
            <w:color w:val="000000" w:themeColor="text1"/>
            <w:sz w:val="24"/>
            <w:szCs w:val="24"/>
            <w:rtl/>
            <w:rPrChange w:id="164" w:author="yara ahmad" w:date="2021-04-18T08:34:00Z">
              <w:rPr>
                <w:color w:val="FF0000"/>
                <w:sz w:val="28"/>
                <w:szCs w:val="28"/>
                <w:u w:val="single"/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color w:val="000000" w:themeColor="text1"/>
            <w:sz w:val="24"/>
            <w:szCs w:val="24"/>
            <w:rtl/>
            <w:rPrChange w:id="165" w:author="yara ahmad" w:date="2021-04-18T08:34:00Z">
              <w:rPr>
                <w:rFonts w:hint="cs"/>
                <w:color w:val="FF0000"/>
                <w:sz w:val="28"/>
                <w:szCs w:val="28"/>
                <w:rtl/>
              </w:rPr>
            </w:rPrChange>
          </w:rPr>
          <w:t>הוא</w:t>
        </w:r>
        <w:r w:rsidRPr="00AE4B49">
          <w:rPr>
            <w:rFonts w:asciiTheme="majorBidi" w:hAnsiTheme="majorBidi" w:cstheme="majorBidi"/>
            <w:color w:val="000000" w:themeColor="text1"/>
            <w:sz w:val="24"/>
            <w:szCs w:val="24"/>
            <w:rtl/>
            <w:rPrChange w:id="166" w:author="yara ahmad" w:date="2021-04-18T08:34:00Z">
              <w:rPr>
                <w:color w:val="FF0000"/>
                <w:sz w:val="28"/>
                <w:szCs w:val="28"/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color w:val="000000" w:themeColor="text1"/>
            <w:sz w:val="24"/>
            <w:szCs w:val="24"/>
            <w:rtl/>
            <w:rPrChange w:id="167" w:author="yara ahmad" w:date="2021-04-18T08:34:00Z">
              <w:rPr>
                <w:rFonts w:hint="cs"/>
                <w:color w:val="FF0000"/>
                <w:sz w:val="28"/>
                <w:szCs w:val="28"/>
                <w:rtl/>
              </w:rPr>
            </w:rPrChange>
          </w:rPr>
          <w:t>משתמש</w:t>
        </w:r>
        <w:r w:rsidRPr="00AE4B49">
          <w:rPr>
            <w:rFonts w:asciiTheme="majorBidi" w:hAnsiTheme="majorBidi" w:cstheme="majorBidi"/>
            <w:color w:val="000000" w:themeColor="text1"/>
            <w:sz w:val="24"/>
            <w:szCs w:val="24"/>
            <w:rtl/>
            <w:rPrChange w:id="168" w:author="yara ahmad" w:date="2021-04-18T08:34:00Z">
              <w:rPr>
                <w:color w:val="FF0000"/>
                <w:sz w:val="28"/>
                <w:szCs w:val="28"/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color w:val="000000" w:themeColor="text1"/>
            <w:sz w:val="24"/>
            <w:szCs w:val="24"/>
            <w:rtl/>
            <w:rPrChange w:id="169" w:author="yara ahmad" w:date="2021-04-18T08:34:00Z">
              <w:rPr>
                <w:rFonts w:hint="cs"/>
                <w:color w:val="FF0000"/>
                <w:sz w:val="28"/>
                <w:szCs w:val="28"/>
                <w:rtl/>
              </w:rPr>
            </w:rPrChange>
          </w:rPr>
          <w:t>שלא</w:t>
        </w:r>
        <w:r w:rsidRPr="00AE4B49">
          <w:rPr>
            <w:rFonts w:asciiTheme="majorBidi" w:hAnsiTheme="majorBidi" w:cstheme="majorBidi"/>
            <w:color w:val="000000" w:themeColor="text1"/>
            <w:sz w:val="24"/>
            <w:szCs w:val="24"/>
            <w:rtl/>
            <w:rPrChange w:id="170" w:author="yara ahmad" w:date="2021-04-18T08:34:00Z">
              <w:rPr>
                <w:color w:val="FF0000"/>
                <w:sz w:val="28"/>
                <w:szCs w:val="28"/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color w:val="000000" w:themeColor="text1"/>
            <w:sz w:val="24"/>
            <w:szCs w:val="24"/>
            <w:rtl/>
            <w:rPrChange w:id="171" w:author="yara ahmad" w:date="2021-04-18T08:34:00Z">
              <w:rPr>
                <w:rFonts w:hint="cs"/>
                <w:color w:val="FF0000"/>
                <w:sz w:val="28"/>
                <w:szCs w:val="28"/>
                <w:rtl/>
              </w:rPr>
            </w:rPrChange>
          </w:rPr>
          <w:t>קיים</w:t>
        </w:r>
        <w:r w:rsidRPr="00AE4B49">
          <w:rPr>
            <w:rFonts w:asciiTheme="majorBidi" w:hAnsiTheme="majorBidi" w:cstheme="majorBidi"/>
            <w:color w:val="000000" w:themeColor="text1"/>
            <w:sz w:val="24"/>
            <w:szCs w:val="24"/>
            <w:rtl/>
            <w:rPrChange w:id="172" w:author="yara ahmad" w:date="2021-04-18T08:34:00Z">
              <w:rPr>
                <w:color w:val="FF0000"/>
                <w:sz w:val="28"/>
                <w:szCs w:val="28"/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color w:val="000000" w:themeColor="text1"/>
            <w:sz w:val="24"/>
            <w:szCs w:val="24"/>
            <w:rtl/>
            <w:rPrChange w:id="173" w:author="yara ahmad" w:date="2021-04-18T08:34:00Z">
              <w:rPr>
                <w:rFonts w:hint="cs"/>
                <w:color w:val="FF0000"/>
                <w:sz w:val="28"/>
                <w:szCs w:val="28"/>
                <w:rtl/>
              </w:rPr>
            </w:rPrChange>
          </w:rPr>
          <w:t>עבורו</w:t>
        </w:r>
        <w:r w:rsidRPr="00AE4B49">
          <w:rPr>
            <w:rFonts w:asciiTheme="majorBidi" w:hAnsiTheme="majorBidi" w:cstheme="majorBidi"/>
            <w:color w:val="000000" w:themeColor="text1"/>
            <w:sz w:val="24"/>
            <w:szCs w:val="24"/>
            <w:rtl/>
            <w:rPrChange w:id="174" w:author="yara ahmad" w:date="2021-04-18T08:34:00Z">
              <w:rPr>
                <w:color w:val="FF0000"/>
                <w:sz w:val="28"/>
                <w:szCs w:val="28"/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color w:val="000000" w:themeColor="text1"/>
            <w:sz w:val="24"/>
            <w:szCs w:val="24"/>
            <w:rtl/>
            <w:rPrChange w:id="175" w:author="yara ahmad" w:date="2021-04-18T08:34:00Z">
              <w:rPr>
                <w:rFonts w:hint="cs"/>
                <w:color w:val="FF0000"/>
                <w:sz w:val="28"/>
                <w:szCs w:val="28"/>
                <w:rtl/>
              </w:rPr>
            </w:rPrChange>
          </w:rPr>
          <w:t>חשבון</w:t>
        </w:r>
        <w:r w:rsidRPr="00AE4B49">
          <w:rPr>
            <w:rFonts w:asciiTheme="majorBidi" w:hAnsiTheme="majorBidi" w:cstheme="majorBidi"/>
            <w:color w:val="000000" w:themeColor="text1"/>
            <w:sz w:val="24"/>
            <w:szCs w:val="24"/>
            <w:rtl/>
            <w:rPrChange w:id="176" w:author="yara ahmad" w:date="2021-04-18T08:34:00Z">
              <w:rPr>
                <w:color w:val="FF0000"/>
                <w:sz w:val="28"/>
                <w:szCs w:val="28"/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color w:val="000000" w:themeColor="text1"/>
            <w:sz w:val="24"/>
            <w:szCs w:val="24"/>
            <w:rtl/>
            <w:rPrChange w:id="177" w:author="yara ahmad" w:date="2021-04-18T08:34:00Z">
              <w:rPr>
                <w:rFonts w:hint="cs"/>
                <w:color w:val="FF0000"/>
                <w:sz w:val="28"/>
                <w:szCs w:val="28"/>
                <w:rtl/>
              </w:rPr>
            </w:rPrChange>
          </w:rPr>
          <w:t>במערכת</w:t>
        </w:r>
        <w:r w:rsidRPr="00AE4B49">
          <w:rPr>
            <w:rFonts w:asciiTheme="majorBidi" w:hAnsiTheme="majorBidi" w:cstheme="majorBidi"/>
            <w:color w:val="000000" w:themeColor="text1"/>
            <w:sz w:val="24"/>
            <w:szCs w:val="24"/>
            <w:rtl/>
            <w:rPrChange w:id="178" w:author="yara ahmad" w:date="2021-04-18T08:34:00Z">
              <w:rPr>
                <w:color w:val="FF0000"/>
                <w:sz w:val="28"/>
                <w:szCs w:val="28"/>
                <w:rtl/>
              </w:rPr>
            </w:rPrChange>
          </w:rPr>
          <w:t xml:space="preserve"> , </w:t>
        </w:r>
        <w:r w:rsidRPr="00AE4B49">
          <w:rPr>
            <w:rFonts w:asciiTheme="majorBidi" w:hAnsiTheme="majorBidi" w:cstheme="majorBidi" w:hint="cs"/>
            <w:color w:val="000000" w:themeColor="text1"/>
            <w:sz w:val="24"/>
            <w:szCs w:val="24"/>
            <w:rtl/>
            <w:rPrChange w:id="179" w:author="yara ahmad" w:date="2021-04-18T08:34:00Z">
              <w:rPr>
                <w:rFonts w:hint="cs"/>
                <w:color w:val="FF0000"/>
                <w:sz w:val="28"/>
                <w:szCs w:val="28"/>
                <w:rtl/>
              </w:rPr>
            </w:rPrChange>
          </w:rPr>
          <w:t>משתמש</w:t>
        </w:r>
        <w:r w:rsidRPr="00AE4B49">
          <w:rPr>
            <w:rFonts w:asciiTheme="majorBidi" w:hAnsiTheme="majorBidi" w:cstheme="majorBidi"/>
            <w:color w:val="000000" w:themeColor="text1"/>
            <w:sz w:val="24"/>
            <w:szCs w:val="24"/>
            <w:rtl/>
            <w:rPrChange w:id="180" w:author="yara ahmad" w:date="2021-04-18T08:34:00Z">
              <w:rPr>
                <w:color w:val="FF0000"/>
                <w:sz w:val="28"/>
                <w:szCs w:val="28"/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color w:val="000000" w:themeColor="text1"/>
            <w:sz w:val="24"/>
            <w:szCs w:val="24"/>
            <w:rtl/>
            <w:rPrChange w:id="181" w:author="yara ahmad" w:date="2021-04-18T08:34:00Z">
              <w:rPr>
                <w:rFonts w:hint="cs"/>
                <w:color w:val="FF0000"/>
                <w:sz w:val="28"/>
                <w:szCs w:val="28"/>
                <w:rtl/>
              </w:rPr>
            </w:rPrChange>
          </w:rPr>
          <w:t>זמני</w:t>
        </w:r>
        <w:r w:rsidRPr="00AE4B49">
          <w:rPr>
            <w:rFonts w:asciiTheme="majorBidi" w:hAnsiTheme="majorBidi" w:cstheme="majorBidi"/>
            <w:color w:val="000000" w:themeColor="text1"/>
            <w:sz w:val="24"/>
            <w:szCs w:val="24"/>
            <w:rtl/>
            <w:rPrChange w:id="182" w:author="yara ahmad" w:date="2021-04-18T08:34:00Z">
              <w:rPr>
                <w:color w:val="FF0000"/>
                <w:sz w:val="28"/>
                <w:szCs w:val="28"/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color w:val="000000" w:themeColor="text1"/>
            <w:sz w:val="24"/>
            <w:szCs w:val="24"/>
            <w:rtl/>
            <w:rPrChange w:id="183" w:author="yara ahmad" w:date="2021-04-18T08:34:00Z">
              <w:rPr>
                <w:rFonts w:hint="cs"/>
                <w:color w:val="FF0000"/>
                <w:sz w:val="28"/>
                <w:szCs w:val="28"/>
                <w:rtl/>
              </w:rPr>
            </w:rPrChange>
          </w:rPr>
          <w:t>ויש</w:t>
        </w:r>
        <w:r w:rsidRPr="00AE4B49">
          <w:rPr>
            <w:rFonts w:asciiTheme="majorBidi" w:hAnsiTheme="majorBidi" w:cstheme="majorBidi"/>
            <w:color w:val="000000" w:themeColor="text1"/>
            <w:sz w:val="24"/>
            <w:szCs w:val="24"/>
            <w:rtl/>
            <w:rPrChange w:id="184" w:author="yara ahmad" w:date="2021-04-18T08:34:00Z">
              <w:rPr>
                <w:color w:val="FF0000"/>
                <w:sz w:val="28"/>
                <w:szCs w:val="28"/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color w:val="000000" w:themeColor="text1"/>
            <w:sz w:val="24"/>
            <w:szCs w:val="24"/>
            <w:rtl/>
            <w:rPrChange w:id="185" w:author="yara ahmad" w:date="2021-04-18T08:34:00Z">
              <w:rPr>
                <w:rFonts w:hint="cs"/>
                <w:color w:val="FF0000"/>
                <w:sz w:val="28"/>
                <w:szCs w:val="28"/>
                <w:rtl/>
              </w:rPr>
            </w:rPrChange>
          </w:rPr>
          <w:t>לו</w:t>
        </w:r>
        <w:r w:rsidRPr="00AE4B49">
          <w:rPr>
            <w:rFonts w:asciiTheme="majorBidi" w:hAnsiTheme="majorBidi" w:cstheme="majorBidi"/>
            <w:color w:val="000000" w:themeColor="text1"/>
            <w:sz w:val="24"/>
            <w:szCs w:val="24"/>
            <w:rtl/>
            <w:rPrChange w:id="186" w:author="yara ahmad" w:date="2021-04-18T08:34:00Z">
              <w:rPr>
                <w:color w:val="FF0000"/>
                <w:sz w:val="28"/>
                <w:szCs w:val="28"/>
                <w:rtl/>
              </w:rPr>
            </w:rPrChange>
          </w:rPr>
          <w:t xml:space="preserve"> </w:t>
        </w:r>
        <w:proofErr w:type="spellStart"/>
        <w:r w:rsidRPr="00AE4B49">
          <w:rPr>
            <w:rFonts w:asciiTheme="majorBidi" w:hAnsiTheme="majorBidi" w:cstheme="majorBidi" w:hint="cs"/>
            <w:color w:val="000000" w:themeColor="text1"/>
            <w:sz w:val="24"/>
            <w:szCs w:val="24"/>
            <w:rtl/>
            <w:rPrChange w:id="187" w:author="yara ahmad" w:date="2021-04-18T08:34:00Z">
              <w:rPr>
                <w:rFonts w:hint="cs"/>
                <w:color w:val="FF0000"/>
                <w:sz w:val="28"/>
                <w:szCs w:val="28"/>
                <w:rtl/>
              </w:rPr>
            </w:rPrChange>
          </w:rPr>
          <w:t>פייצ׳רים</w:t>
        </w:r>
        <w:proofErr w:type="spellEnd"/>
        <w:r w:rsidRPr="00AE4B49">
          <w:rPr>
            <w:rFonts w:asciiTheme="majorBidi" w:hAnsiTheme="majorBidi" w:cstheme="majorBidi"/>
            <w:color w:val="000000" w:themeColor="text1"/>
            <w:sz w:val="24"/>
            <w:szCs w:val="24"/>
            <w:rtl/>
            <w:rPrChange w:id="188" w:author="yara ahmad" w:date="2021-04-18T08:34:00Z">
              <w:rPr>
                <w:color w:val="FF0000"/>
                <w:sz w:val="28"/>
                <w:szCs w:val="28"/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color w:val="000000" w:themeColor="text1"/>
            <w:sz w:val="24"/>
            <w:szCs w:val="24"/>
            <w:rtl/>
            <w:rPrChange w:id="189" w:author="yara ahmad" w:date="2021-04-18T08:34:00Z">
              <w:rPr>
                <w:rFonts w:hint="cs"/>
                <w:color w:val="FF0000"/>
                <w:sz w:val="28"/>
                <w:szCs w:val="28"/>
                <w:rtl/>
              </w:rPr>
            </w:rPrChange>
          </w:rPr>
          <w:t>מוגבלים</w:t>
        </w:r>
        <w:r w:rsidRPr="00AE4B49">
          <w:rPr>
            <w:rFonts w:asciiTheme="majorBidi" w:hAnsiTheme="majorBidi" w:cstheme="majorBidi"/>
            <w:color w:val="000000" w:themeColor="text1"/>
            <w:sz w:val="24"/>
            <w:szCs w:val="24"/>
            <w:rtl/>
            <w:rPrChange w:id="190" w:author="yara ahmad" w:date="2021-04-18T08:34:00Z">
              <w:rPr>
                <w:color w:val="FF0000"/>
                <w:sz w:val="28"/>
                <w:szCs w:val="28"/>
                <w:rtl/>
              </w:rPr>
            </w:rPrChange>
          </w:rPr>
          <w:t>.</w:t>
        </w:r>
      </w:ins>
    </w:p>
    <w:p w14:paraId="1608F3B1" w14:textId="1950DAB6" w:rsidR="00D757B3" w:rsidRPr="00AE4B49" w:rsidRDefault="00D757B3">
      <w:pPr>
        <w:pStyle w:val="ListParagraph"/>
        <w:numPr>
          <w:ilvl w:val="0"/>
          <w:numId w:val="44"/>
        </w:numPr>
        <w:spacing w:line="360" w:lineRule="auto"/>
        <w:rPr>
          <w:ins w:id="191" w:author="yara ahmad" w:date="2021-04-18T08:08:00Z"/>
          <w:rFonts w:asciiTheme="majorBidi" w:hAnsiTheme="majorBidi" w:cstheme="majorBidi"/>
          <w:color w:val="000000" w:themeColor="text1"/>
          <w:sz w:val="24"/>
          <w:szCs w:val="24"/>
          <w:rtl/>
          <w:rPrChange w:id="192" w:author="yara ahmad" w:date="2021-04-18T08:34:00Z">
            <w:rPr>
              <w:ins w:id="193" w:author="yara ahmad" w:date="2021-04-18T08:08:00Z"/>
              <w:color w:val="FF0000"/>
              <w:sz w:val="28"/>
              <w:szCs w:val="28"/>
              <w:rtl/>
            </w:rPr>
          </w:rPrChange>
        </w:rPr>
        <w:pPrChange w:id="194" w:author="yara ahmad" w:date="2021-04-18T08:30:00Z">
          <w:pPr/>
        </w:pPrChange>
      </w:pPr>
      <w:ins w:id="195" w:author="yara ahmad" w:date="2021-04-18T08:07:00Z">
        <w:r w:rsidRPr="00AE4B49">
          <w:rPr>
            <w:rFonts w:asciiTheme="majorBidi" w:hAnsiTheme="majorBidi" w:cstheme="majorBidi" w:hint="cs"/>
            <w:b/>
            <w:bCs/>
            <w:color w:val="000000" w:themeColor="text1"/>
            <w:sz w:val="24"/>
            <w:szCs w:val="24"/>
            <w:u w:val="single"/>
            <w:rtl/>
            <w:rPrChange w:id="196" w:author="yara ahmad" w:date="2021-04-18T08:34:00Z">
              <w:rPr>
                <w:rFonts w:hint="cs"/>
                <w:color w:val="FF0000"/>
                <w:sz w:val="28"/>
                <w:szCs w:val="28"/>
                <w:u w:val="single"/>
                <w:rtl/>
              </w:rPr>
            </w:rPrChange>
          </w:rPr>
          <w:t>משתמש</w:t>
        </w:r>
        <w:r w:rsidRPr="00AE4B49">
          <w:rPr>
            <w:rFonts w:asciiTheme="majorBidi" w:hAnsiTheme="majorBidi" w:cstheme="majorBidi"/>
            <w:b/>
            <w:bCs/>
            <w:color w:val="000000" w:themeColor="text1"/>
            <w:sz w:val="24"/>
            <w:szCs w:val="24"/>
            <w:u w:val="single"/>
            <w:rtl/>
            <w:rPrChange w:id="197" w:author="yara ahmad" w:date="2021-04-18T08:34:00Z">
              <w:rPr>
                <w:color w:val="FF0000"/>
                <w:sz w:val="28"/>
                <w:szCs w:val="28"/>
                <w:u w:val="single"/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b/>
            <w:bCs/>
            <w:color w:val="000000" w:themeColor="text1"/>
            <w:sz w:val="24"/>
            <w:szCs w:val="24"/>
            <w:u w:val="single"/>
            <w:rtl/>
            <w:rPrChange w:id="198" w:author="yara ahmad" w:date="2021-04-18T08:34:00Z">
              <w:rPr>
                <w:rFonts w:hint="cs"/>
                <w:color w:val="FF0000"/>
                <w:sz w:val="28"/>
                <w:szCs w:val="28"/>
                <w:u w:val="single"/>
                <w:rtl/>
              </w:rPr>
            </w:rPrChange>
          </w:rPr>
          <w:t>מנוי</w:t>
        </w:r>
        <w:r w:rsidRPr="00AE4B49">
          <w:rPr>
            <w:rFonts w:asciiTheme="majorBidi" w:hAnsiTheme="majorBidi" w:cstheme="majorBidi"/>
            <w:b/>
            <w:bCs/>
            <w:color w:val="000000" w:themeColor="text1"/>
            <w:sz w:val="24"/>
            <w:szCs w:val="24"/>
            <w:u w:val="single"/>
            <w:rtl/>
            <w:rPrChange w:id="199" w:author="yara ahmad" w:date="2021-04-18T08:34:00Z">
              <w:rPr>
                <w:color w:val="FF0000"/>
                <w:sz w:val="28"/>
                <w:szCs w:val="28"/>
                <w:u w:val="single"/>
                <w:rtl/>
              </w:rPr>
            </w:rPrChange>
          </w:rPr>
          <w:t>:</w:t>
        </w:r>
        <w:r w:rsidRPr="00AE4B49">
          <w:rPr>
            <w:rFonts w:asciiTheme="majorBidi" w:hAnsiTheme="majorBidi" w:cstheme="majorBidi"/>
            <w:color w:val="000000" w:themeColor="text1"/>
            <w:sz w:val="24"/>
            <w:szCs w:val="24"/>
            <w:rtl/>
            <w:rPrChange w:id="200" w:author="yara ahmad" w:date="2021-04-18T08:34:00Z">
              <w:rPr>
                <w:color w:val="FF0000"/>
                <w:sz w:val="28"/>
                <w:szCs w:val="28"/>
                <w:u w:val="single"/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color w:val="000000" w:themeColor="text1"/>
            <w:sz w:val="24"/>
            <w:szCs w:val="24"/>
            <w:rtl/>
            <w:rPrChange w:id="201" w:author="yara ahmad" w:date="2021-04-18T08:34:00Z">
              <w:rPr>
                <w:rFonts w:hint="cs"/>
                <w:color w:val="FF0000"/>
                <w:sz w:val="28"/>
                <w:szCs w:val="28"/>
                <w:rtl/>
              </w:rPr>
            </w:rPrChange>
          </w:rPr>
          <w:t>הוא</w:t>
        </w:r>
        <w:r w:rsidRPr="00AE4B49">
          <w:rPr>
            <w:rFonts w:asciiTheme="majorBidi" w:hAnsiTheme="majorBidi" w:cstheme="majorBidi"/>
            <w:color w:val="000000" w:themeColor="text1"/>
            <w:sz w:val="24"/>
            <w:szCs w:val="24"/>
            <w:rtl/>
            <w:rPrChange w:id="202" w:author="yara ahmad" w:date="2021-04-18T08:34:00Z">
              <w:rPr>
                <w:color w:val="FF0000"/>
                <w:sz w:val="28"/>
                <w:szCs w:val="28"/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color w:val="000000" w:themeColor="text1"/>
            <w:sz w:val="24"/>
            <w:szCs w:val="24"/>
            <w:rtl/>
            <w:rPrChange w:id="203" w:author="yara ahmad" w:date="2021-04-18T08:34:00Z">
              <w:rPr>
                <w:rFonts w:hint="cs"/>
                <w:color w:val="FF0000"/>
                <w:sz w:val="28"/>
                <w:szCs w:val="28"/>
                <w:rtl/>
              </w:rPr>
            </w:rPrChange>
          </w:rPr>
          <w:t>משתמש</w:t>
        </w:r>
        <w:r w:rsidRPr="00AE4B49">
          <w:rPr>
            <w:rFonts w:asciiTheme="majorBidi" w:hAnsiTheme="majorBidi" w:cstheme="majorBidi"/>
            <w:color w:val="000000" w:themeColor="text1"/>
            <w:sz w:val="24"/>
            <w:szCs w:val="24"/>
            <w:rtl/>
            <w:rPrChange w:id="204" w:author="yara ahmad" w:date="2021-04-18T08:34:00Z">
              <w:rPr>
                <w:color w:val="FF0000"/>
                <w:sz w:val="28"/>
                <w:szCs w:val="28"/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color w:val="000000" w:themeColor="text1"/>
            <w:sz w:val="24"/>
            <w:szCs w:val="24"/>
            <w:rtl/>
            <w:rPrChange w:id="205" w:author="yara ahmad" w:date="2021-04-18T08:34:00Z">
              <w:rPr>
                <w:rFonts w:hint="cs"/>
                <w:color w:val="FF0000"/>
                <w:sz w:val="28"/>
                <w:szCs w:val="28"/>
                <w:rtl/>
              </w:rPr>
            </w:rPrChange>
          </w:rPr>
          <w:t>שקיים</w:t>
        </w:r>
        <w:r w:rsidRPr="00AE4B49">
          <w:rPr>
            <w:rFonts w:asciiTheme="majorBidi" w:hAnsiTheme="majorBidi" w:cstheme="majorBidi"/>
            <w:color w:val="000000" w:themeColor="text1"/>
            <w:sz w:val="24"/>
            <w:szCs w:val="24"/>
            <w:rtl/>
            <w:rPrChange w:id="206" w:author="yara ahmad" w:date="2021-04-18T08:34:00Z">
              <w:rPr>
                <w:color w:val="FF0000"/>
                <w:sz w:val="28"/>
                <w:szCs w:val="28"/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color w:val="000000" w:themeColor="text1"/>
            <w:sz w:val="24"/>
            <w:szCs w:val="24"/>
            <w:rtl/>
            <w:rPrChange w:id="207" w:author="yara ahmad" w:date="2021-04-18T08:34:00Z">
              <w:rPr>
                <w:rFonts w:hint="cs"/>
                <w:color w:val="FF0000"/>
                <w:sz w:val="28"/>
                <w:szCs w:val="28"/>
                <w:rtl/>
              </w:rPr>
            </w:rPrChange>
          </w:rPr>
          <w:t>עבורו</w:t>
        </w:r>
        <w:r w:rsidRPr="00AE4B49">
          <w:rPr>
            <w:rFonts w:asciiTheme="majorBidi" w:hAnsiTheme="majorBidi" w:cstheme="majorBidi"/>
            <w:color w:val="000000" w:themeColor="text1"/>
            <w:sz w:val="24"/>
            <w:szCs w:val="24"/>
            <w:rtl/>
            <w:rPrChange w:id="208" w:author="yara ahmad" w:date="2021-04-18T08:34:00Z">
              <w:rPr>
                <w:color w:val="FF0000"/>
                <w:sz w:val="28"/>
                <w:szCs w:val="28"/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color w:val="000000" w:themeColor="text1"/>
            <w:sz w:val="24"/>
            <w:szCs w:val="24"/>
            <w:rtl/>
            <w:rPrChange w:id="209" w:author="yara ahmad" w:date="2021-04-18T08:34:00Z">
              <w:rPr>
                <w:rFonts w:hint="cs"/>
                <w:color w:val="FF0000"/>
                <w:sz w:val="28"/>
                <w:szCs w:val="28"/>
                <w:rtl/>
              </w:rPr>
            </w:rPrChange>
          </w:rPr>
          <w:t>חשבון</w:t>
        </w:r>
        <w:r w:rsidRPr="00AE4B49">
          <w:rPr>
            <w:rFonts w:asciiTheme="majorBidi" w:hAnsiTheme="majorBidi" w:cstheme="majorBidi"/>
            <w:color w:val="000000" w:themeColor="text1"/>
            <w:sz w:val="24"/>
            <w:szCs w:val="24"/>
            <w:rtl/>
            <w:rPrChange w:id="210" w:author="yara ahmad" w:date="2021-04-18T08:34:00Z">
              <w:rPr>
                <w:color w:val="FF0000"/>
                <w:sz w:val="28"/>
                <w:szCs w:val="28"/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color w:val="000000" w:themeColor="text1"/>
            <w:sz w:val="24"/>
            <w:szCs w:val="24"/>
            <w:rtl/>
            <w:rPrChange w:id="211" w:author="yara ahmad" w:date="2021-04-18T08:34:00Z">
              <w:rPr>
                <w:rFonts w:hint="cs"/>
                <w:color w:val="FF0000"/>
                <w:sz w:val="28"/>
                <w:szCs w:val="28"/>
                <w:rtl/>
              </w:rPr>
            </w:rPrChange>
          </w:rPr>
          <w:t>במערכת</w:t>
        </w:r>
        <w:r w:rsidRPr="00AE4B49">
          <w:rPr>
            <w:rFonts w:asciiTheme="majorBidi" w:hAnsiTheme="majorBidi" w:cstheme="majorBidi"/>
            <w:color w:val="000000" w:themeColor="text1"/>
            <w:sz w:val="24"/>
            <w:szCs w:val="24"/>
            <w:rtl/>
            <w:rPrChange w:id="212" w:author="yara ahmad" w:date="2021-04-18T08:34:00Z">
              <w:rPr>
                <w:color w:val="FF0000"/>
                <w:sz w:val="28"/>
                <w:szCs w:val="28"/>
                <w:rtl/>
              </w:rPr>
            </w:rPrChange>
          </w:rPr>
          <w:t xml:space="preserve"> ( </w:t>
        </w:r>
        <w:r w:rsidRPr="00AE4B49">
          <w:rPr>
            <w:rFonts w:asciiTheme="majorBidi" w:hAnsiTheme="majorBidi" w:cstheme="majorBidi" w:hint="cs"/>
            <w:color w:val="000000" w:themeColor="text1"/>
            <w:sz w:val="24"/>
            <w:szCs w:val="24"/>
            <w:rtl/>
            <w:rPrChange w:id="213" w:author="yara ahmad" w:date="2021-04-18T08:34:00Z">
              <w:rPr>
                <w:rFonts w:hint="cs"/>
                <w:color w:val="FF0000"/>
                <w:sz w:val="28"/>
                <w:szCs w:val="28"/>
                <w:rtl/>
              </w:rPr>
            </w:rPrChange>
          </w:rPr>
          <w:t>עשה</w:t>
        </w:r>
        <w:r w:rsidRPr="00AE4B49">
          <w:rPr>
            <w:rFonts w:asciiTheme="majorBidi" w:hAnsiTheme="majorBidi" w:cstheme="majorBidi"/>
            <w:color w:val="000000" w:themeColor="text1"/>
            <w:sz w:val="24"/>
            <w:szCs w:val="24"/>
            <w:rtl/>
            <w:rPrChange w:id="214" w:author="yara ahmad" w:date="2021-04-18T08:34:00Z">
              <w:rPr>
                <w:color w:val="FF0000"/>
                <w:sz w:val="28"/>
                <w:szCs w:val="28"/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color w:val="000000" w:themeColor="text1"/>
            <w:sz w:val="24"/>
            <w:szCs w:val="24"/>
            <w:rtl/>
            <w:rPrChange w:id="215" w:author="yara ahmad" w:date="2021-04-18T08:34:00Z">
              <w:rPr>
                <w:rFonts w:hint="cs"/>
                <w:color w:val="FF0000"/>
                <w:sz w:val="28"/>
                <w:szCs w:val="28"/>
                <w:rtl/>
              </w:rPr>
            </w:rPrChange>
          </w:rPr>
          <w:t>רישום</w:t>
        </w:r>
        <w:r w:rsidRPr="00AE4B49">
          <w:rPr>
            <w:rFonts w:asciiTheme="majorBidi" w:hAnsiTheme="majorBidi" w:cstheme="majorBidi"/>
            <w:color w:val="000000" w:themeColor="text1"/>
            <w:sz w:val="24"/>
            <w:szCs w:val="24"/>
            <w:rtl/>
            <w:rPrChange w:id="216" w:author="yara ahmad" w:date="2021-04-18T08:34:00Z">
              <w:rPr>
                <w:color w:val="FF0000"/>
                <w:sz w:val="28"/>
                <w:szCs w:val="28"/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color w:val="000000" w:themeColor="text1"/>
            <w:sz w:val="24"/>
            <w:szCs w:val="24"/>
            <w:rtl/>
            <w:rPrChange w:id="217" w:author="yara ahmad" w:date="2021-04-18T08:34:00Z">
              <w:rPr>
                <w:rFonts w:hint="cs"/>
                <w:color w:val="FF0000"/>
                <w:sz w:val="28"/>
                <w:szCs w:val="28"/>
                <w:rtl/>
              </w:rPr>
            </w:rPrChange>
          </w:rPr>
          <w:t>והזין</w:t>
        </w:r>
        <w:r w:rsidRPr="00AE4B49">
          <w:rPr>
            <w:rFonts w:asciiTheme="majorBidi" w:hAnsiTheme="majorBidi" w:cstheme="majorBidi"/>
            <w:color w:val="000000" w:themeColor="text1"/>
            <w:sz w:val="24"/>
            <w:szCs w:val="24"/>
            <w:rtl/>
            <w:rPrChange w:id="218" w:author="yara ahmad" w:date="2021-04-18T08:34:00Z">
              <w:rPr>
                <w:color w:val="FF0000"/>
                <w:sz w:val="28"/>
                <w:szCs w:val="28"/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color w:val="000000" w:themeColor="text1"/>
            <w:sz w:val="24"/>
            <w:szCs w:val="24"/>
            <w:rtl/>
            <w:rPrChange w:id="219" w:author="yara ahmad" w:date="2021-04-18T08:34:00Z">
              <w:rPr>
                <w:rFonts w:hint="cs"/>
                <w:color w:val="FF0000"/>
                <w:sz w:val="28"/>
                <w:szCs w:val="28"/>
                <w:rtl/>
              </w:rPr>
            </w:rPrChange>
          </w:rPr>
          <w:t>את</w:t>
        </w:r>
        <w:r w:rsidRPr="00AE4B49">
          <w:rPr>
            <w:rFonts w:asciiTheme="majorBidi" w:hAnsiTheme="majorBidi" w:cstheme="majorBidi"/>
            <w:color w:val="000000" w:themeColor="text1"/>
            <w:sz w:val="24"/>
            <w:szCs w:val="24"/>
            <w:rtl/>
            <w:rPrChange w:id="220" w:author="yara ahmad" w:date="2021-04-18T08:34:00Z">
              <w:rPr>
                <w:color w:val="FF0000"/>
                <w:sz w:val="28"/>
                <w:szCs w:val="28"/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color w:val="000000" w:themeColor="text1"/>
            <w:sz w:val="24"/>
            <w:szCs w:val="24"/>
            <w:rtl/>
            <w:rPrChange w:id="221" w:author="yara ahmad" w:date="2021-04-18T08:34:00Z">
              <w:rPr>
                <w:rFonts w:hint="cs"/>
                <w:color w:val="FF0000"/>
                <w:sz w:val="28"/>
                <w:szCs w:val="28"/>
                <w:rtl/>
              </w:rPr>
            </w:rPrChange>
          </w:rPr>
          <w:t>פרטיו</w:t>
        </w:r>
        <w:r w:rsidRPr="00AE4B49">
          <w:rPr>
            <w:rFonts w:asciiTheme="majorBidi" w:hAnsiTheme="majorBidi" w:cstheme="majorBidi"/>
            <w:color w:val="000000" w:themeColor="text1"/>
            <w:sz w:val="24"/>
            <w:szCs w:val="24"/>
            <w:rtl/>
            <w:rPrChange w:id="222" w:author="yara ahmad" w:date="2021-04-18T08:34:00Z">
              <w:rPr>
                <w:color w:val="FF0000"/>
                <w:sz w:val="28"/>
                <w:szCs w:val="28"/>
                <w:rtl/>
              </w:rPr>
            </w:rPrChange>
          </w:rPr>
          <w:t>).</w:t>
        </w:r>
      </w:ins>
    </w:p>
    <w:p w14:paraId="086D889B" w14:textId="17278B45" w:rsidR="00D757B3" w:rsidRPr="00AE4B49" w:rsidRDefault="00D757B3">
      <w:pPr>
        <w:pStyle w:val="ListParagraph"/>
        <w:numPr>
          <w:ilvl w:val="0"/>
          <w:numId w:val="44"/>
        </w:numPr>
        <w:spacing w:line="360" w:lineRule="auto"/>
        <w:rPr>
          <w:ins w:id="223" w:author="yara ahmad" w:date="2021-04-18T08:09:00Z"/>
          <w:rFonts w:asciiTheme="majorBidi" w:hAnsiTheme="majorBidi" w:cstheme="majorBidi"/>
          <w:color w:val="000000" w:themeColor="text1"/>
          <w:sz w:val="24"/>
          <w:szCs w:val="24"/>
          <w:rtl/>
          <w:rPrChange w:id="224" w:author="yara ahmad" w:date="2021-04-18T08:34:00Z">
            <w:rPr>
              <w:ins w:id="225" w:author="yara ahmad" w:date="2021-04-18T08:09:00Z"/>
              <w:color w:val="FF0000"/>
              <w:sz w:val="28"/>
              <w:szCs w:val="28"/>
              <w:rtl/>
            </w:rPr>
          </w:rPrChange>
        </w:rPr>
        <w:pPrChange w:id="226" w:author="yara ahmad" w:date="2021-04-18T08:30:00Z">
          <w:pPr/>
        </w:pPrChange>
      </w:pPr>
      <w:ins w:id="227" w:author="yara ahmad" w:date="2021-04-18T08:08:00Z">
        <w:r w:rsidRPr="00AE4B49">
          <w:rPr>
            <w:rFonts w:asciiTheme="majorBidi" w:hAnsiTheme="majorBidi" w:cstheme="majorBidi" w:hint="cs"/>
            <w:b/>
            <w:bCs/>
            <w:color w:val="000000" w:themeColor="text1"/>
            <w:sz w:val="24"/>
            <w:szCs w:val="24"/>
            <w:u w:val="single"/>
            <w:rtl/>
            <w:rPrChange w:id="228" w:author="yara ahmad" w:date="2021-04-18T08:34:00Z">
              <w:rPr>
                <w:rFonts w:hint="cs"/>
                <w:color w:val="FF0000"/>
                <w:sz w:val="28"/>
                <w:szCs w:val="28"/>
                <w:rtl/>
              </w:rPr>
            </w:rPrChange>
          </w:rPr>
          <w:t>חשבון</w:t>
        </w:r>
        <w:r w:rsidRPr="00AE4B49">
          <w:rPr>
            <w:rFonts w:asciiTheme="majorBidi" w:hAnsiTheme="majorBidi" w:cstheme="majorBidi"/>
            <w:b/>
            <w:bCs/>
            <w:color w:val="000000" w:themeColor="text1"/>
            <w:sz w:val="24"/>
            <w:szCs w:val="24"/>
            <w:u w:val="single"/>
            <w:rtl/>
            <w:rPrChange w:id="229" w:author="yara ahmad" w:date="2021-04-18T08:34:00Z">
              <w:rPr>
                <w:color w:val="FF0000"/>
                <w:sz w:val="28"/>
                <w:szCs w:val="28"/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b/>
            <w:bCs/>
            <w:color w:val="000000" w:themeColor="text1"/>
            <w:sz w:val="24"/>
            <w:szCs w:val="24"/>
            <w:u w:val="single"/>
            <w:rtl/>
            <w:rPrChange w:id="230" w:author="yara ahmad" w:date="2021-04-18T08:34:00Z">
              <w:rPr>
                <w:rFonts w:hint="cs"/>
                <w:color w:val="FF0000"/>
                <w:sz w:val="28"/>
                <w:szCs w:val="28"/>
                <w:rtl/>
              </w:rPr>
            </w:rPrChange>
          </w:rPr>
          <w:t>במערכת</w:t>
        </w:r>
        <w:r w:rsidRPr="00AE4B49">
          <w:rPr>
            <w:rFonts w:asciiTheme="majorBidi" w:hAnsiTheme="majorBidi" w:cstheme="majorBidi"/>
            <w:b/>
            <w:bCs/>
            <w:color w:val="000000" w:themeColor="text1"/>
            <w:sz w:val="24"/>
            <w:szCs w:val="24"/>
            <w:u w:val="single"/>
            <w:rtl/>
            <w:rPrChange w:id="231" w:author="yara ahmad" w:date="2021-04-18T08:34:00Z">
              <w:rPr>
                <w:color w:val="FF0000"/>
                <w:sz w:val="28"/>
                <w:szCs w:val="28"/>
                <w:rtl/>
              </w:rPr>
            </w:rPrChange>
          </w:rPr>
          <w:t xml:space="preserve"> : </w:t>
        </w:r>
        <w:r w:rsidRPr="00AE4B49">
          <w:rPr>
            <w:rFonts w:asciiTheme="majorBidi" w:hAnsiTheme="majorBidi" w:cstheme="majorBidi" w:hint="cs"/>
            <w:color w:val="000000" w:themeColor="text1"/>
            <w:sz w:val="24"/>
            <w:szCs w:val="24"/>
            <w:rtl/>
            <w:rPrChange w:id="232" w:author="yara ahmad" w:date="2021-04-18T08:34:00Z">
              <w:rPr>
                <w:rFonts w:hint="cs"/>
                <w:color w:val="FF0000"/>
                <w:sz w:val="28"/>
                <w:szCs w:val="28"/>
                <w:rtl/>
              </w:rPr>
            </w:rPrChange>
          </w:rPr>
          <w:t>הינו</w:t>
        </w:r>
        <w:r w:rsidRPr="00AE4B49">
          <w:rPr>
            <w:rFonts w:asciiTheme="majorBidi" w:hAnsiTheme="majorBidi" w:cstheme="majorBidi"/>
            <w:color w:val="000000" w:themeColor="text1"/>
            <w:sz w:val="24"/>
            <w:szCs w:val="24"/>
            <w:rtl/>
            <w:rPrChange w:id="233" w:author="yara ahmad" w:date="2021-04-18T08:34:00Z">
              <w:rPr>
                <w:color w:val="FF0000"/>
                <w:sz w:val="28"/>
                <w:szCs w:val="28"/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color w:val="000000" w:themeColor="text1"/>
            <w:sz w:val="24"/>
            <w:szCs w:val="24"/>
            <w:rtl/>
            <w:rPrChange w:id="234" w:author="yara ahmad" w:date="2021-04-18T08:34:00Z">
              <w:rPr>
                <w:rFonts w:hint="cs"/>
                <w:color w:val="FF0000"/>
                <w:sz w:val="28"/>
                <w:szCs w:val="28"/>
                <w:rtl/>
              </w:rPr>
            </w:rPrChange>
          </w:rPr>
          <w:t>חשבון</w:t>
        </w:r>
        <w:r w:rsidRPr="00AE4B49">
          <w:rPr>
            <w:rFonts w:asciiTheme="majorBidi" w:hAnsiTheme="majorBidi" w:cstheme="majorBidi"/>
            <w:color w:val="000000" w:themeColor="text1"/>
            <w:sz w:val="24"/>
            <w:szCs w:val="24"/>
            <w:rtl/>
            <w:rPrChange w:id="235" w:author="yara ahmad" w:date="2021-04-18T08:34:00Z">
              <w:rPr>
                <w:color w:val="FF0000"/>
                <w:sz w:val="28"/>
                <w:szCs w:val="28"/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color w:val="000000" w:themeColor="text1"/>
            <w:sz w:val="24"/>
            <w:szCs w:val="24"/>
            <w:rtl/>
            <w:rPrChange w:id="236" w:author="yara ahmad" w:date="2021-04-18T08:34:00Z">
              <w:rPr>
                <w:rFonts w:hint="cs"/>
                <w:color w:val="FF0000"/>
                <w:sz w:val="28"/>
                <w:szCs w:val="28"/>
                <w:rtl/>
              </w:rPr>
            </w:rPrChange>
          </w:rPr>
          <w:t>ספציפי</w:t>
        </w:r>
        <w:r w:rsidRPr="00AE4B49">
          <w:rPr>
            <w:rFonts w:asciiTheme="majorBidi" w:hAnsiTheme="majorBidi" w:cstheme="majorBidi"/>
            <w:color w:val="000000" w:themeColor="text1"/>
            <w:sz w:val="24"/>
            <w:szCs w:val="24"/>
            <w:rtl/>
            <w:rPrChange w:id="237" w:author="yara ahmad" w:date="2021-04-18T08:34:00Z">
              <w:rPr>
                <w:color w:val="FF0000"/>
                <w:sz w:val="28"/>
                <w:szCs w:val="28"/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color w:val="000000" w:themeColor="text1"/>
            <w:sz w:val="24"/>
            <w:szCs w:val="24"/>
            <w:rtl/>
            <w:rPrChange w:id="238" w:author="yara ahmad" w:date="2021-04-18T08:34:00Z">
              <w:rPr>
                <w:rFonts w:hint="cs"/>
                <w:color w:val="FF0000"/>
                <w:sz w:val="28"/>
                <w:szCs w:val="28"/>
                <w:rtl/>
              </w:rPr>
            </w:rPrChange>
          </w:rPr>
          <w:t>שמור</w:t>
        </w:r>
        <w:r w:rsidRPr="00AE4B49">
          <w:rPr>
            <w:rFonts w:asciiTheme="majorBidi" w:hAnsiTheme="majorBidi" w:cstheme="majorBidi"/>
            <w:color w:val="000000" w:themeColor="text1"/>
            <w:sz w:val="24"/>
            <w:szCs w:val="24"/>
            <w:rtl/>
            <w:rPrChange w:id="239" w:author="yara ahmad" w:date="2021-04-18T08:34:00Z">
              <w:rPr>
                <w:color w:val="FF0000"/>
                <w:sz w:val="28"/>
                <w:szCs w:val="28"/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color w:val="000000" w:themeColor="text1"/>
            <w:sz w:val="24"/>
            <w:szCs w:val="24"/>
            <w:rtl/>
            <w:rPrChange w:id="240" w:author="yara ahmad" w:date="2021-04-18T08:34:00Z">
              <w:rPr>
                <w:rFonts w:hint="cs"/>
                <w:color w:val="FF0000"/>
                <w:sz w:val="28"/>
                <w:szCs w:val="28"/>
                <w:rtl/>
              </w:rPr>
            </w:rPrChange>
          </w:rPr>
          <w:t>עבור</w:t>
        </w:r>
        <w:r w:rsidRPr="00AE4B49">
          <w:rPr>
            <w:rFonts w:asciiTheme="majorBidi" w:hAnsiTheme="majorBidi" w:cstheme="majorBidi"/>
            <w:color w:val="000000" w:themeColor="text1"/>
            <w:sz w:val="24"/>
            <w:szCs w:val="24"/>
            <w:rtl/>
            <w:rPrChange w:id="241" w:author="yara ahmad" w:date="2021-04-18T08:34:00Z">
              <w:rPr>
                <w:color w:val="FF0000"/>
                <w:sz w:val="28"/>
                <w:szCs w:val="28"/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color w:val="000000" w:themeColor="text1"/>
            <w:sz w:val="24"/>
            <w:szCs w:val="24"/>
            <w:rtl/>
            <w:rPrChange w:id="242" w:author="yara ahmad" w:date="2021-04-18T08:34:00Z">
              <w:rPr>
                <w:rFonts w:hint="cs"/>
                <w:color w:val="FF0000"/>
                <w:sz w:val="28"/>
                <w:szCs w:val="28"/>
                <w:rtl/>
              </w:rPr>
            </w:rPrChange>
          </w:rPr>
          <w:t>כל</w:t>
        </w:r>
        <w:r w:rsidRPr="00AE4B49">
          <w:rPr>
            <w:rFonts w:asciiTheme="majorBidi" w:hAnsiTheme="majorBidi" w:cstheme="majorBidi"/>
            <w:color w:val="000000" w:themeColor="text1"/>
            <w:sz w:val="24"/>
            <w:szCs w:val="24"/>
            <w:rtl/>
            <w:rPrChange w:id="243" w:author="yara ahmad" w:date="2021-04-18T08:34:00Z">
              <w:rPr>
                <w:color w:val="FF0000"/>
                <w:sz w:val="28"/>
                <w:szCs w:val="28"/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color w:val="000000" w:themeColor="text1"/>
            <w:sz w:val="24"/>
            <w:szCs w:val="24"/>
            <w:rtl/>
            <w:rPrChange w:id="244" w:author="yara ahmad" w:date="2021-04-18T08:34:00Z">
              <w:rPr>
                <w:rFonts w:hint="cs"/>
                <w:color w:val="FF0000"/>
                <w:sz w:val="28"/>
                <w:szCs w:val="28"/>
                <w:rtl/>
              </w:rPr>
            </w:rPrChange>
          </w:rPr>
          <w:t>משתמש</w:t>
        </w:r>
        <w:r w:rsidRPr="00AE4B49">
          <w:rPr>
            <w:rFonts w:asciiTheme="majorBidi" w:hAnsiTheme="majorBidi" w:cstheme="majorBidi"/>
            <w:color w:val="000000" w:themeColor="text1"/>
            <w:sz w:val="24"/>
            <w:szCs w:val="24"/>
            <w:rtl/>
            <w:rPrChange w:id="245" w:author="yara ahmad" w:date="2021-04-18T08:34:00Z">
              <w:rPr>
                <w:color w:val="FF0000"/>
                <w:sz w:val="28"/>
                <w:szCs w:val="28"/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color w:val="000000" w:themeColor="text1"/>
            <w:sz w:val="24"/>
            <w:szCs w:val="24"/>
            <w:rtl/>
            <w:rPrChange w:id="246" w:author="yara ahmad" w:date="2021-04-18T08:34:00Z">
              <w:rPr>
                <w:rFonts w:hint="cs"/>
                <w:color w:val="FF0000"/>
                <w:sz w:val="28"/>
                <w:szCs w:val="28"/>
                <w:rtl/>
              </w:rPr>
            </w:rPrChange>
          </w:rPr>
          <w:t>מנוי</w:t>
        </w:r>
        <w:r w:rsidRPr="00AE4B49">
          <w:rPr>
            <w:rFonts w:asciiTheme="majorBidi" w:hAnsiTheme="majorBidi" w:cstheme="majorBidi"/>
            <w:color w:val="000000" w:themeColor="text1"/>
            <w:sz w:val="24"/>
            <w:szCs w:val="24"/>
            <w:rtl/>
            <w:rPrChange w:id="247" w:author="yara ahmad" w:date="2021-04-18T08:34:00Z">
              <w:rPr>
                <w:color w:val="FF0000"/>
                <w:sz w:val="28"/>
                <w:szCs w:val="28"/>
                <w:rtl/>
              </w:rPr>
            </w:rPrChange>
          </w:rPr>
          <w:t xml:space="preserve"> , </w:t>
        </w:r>
        <w:r w:rsidRPr="00AE4B49">
          <w:rPr>
            <w:rFonts w:asciiTheme="majorBidi" w:hAnsiTheme="majorBidi" w:cstheme="majorBidi" w:hint="cs"/>
            <w:color w:val="000000" w:themeColor="text1"/>
            <w:sz w:val="24"/>
            <w:szCs w:val="24"/>
            <w:rtl/>
            <w:rPrChange w:id="248" w:author="yara ahmad" w:date="2021-04-18T08:34:00Z">
              <w:rPr>
                <w:rFonts w:hint="cs"/>
                <w:color w:val="FF0000"/>
                <w:sz w:val="28"/>
                <w:szCs w:val="28"/>
                <w:rtl/>
              </w:rPr>
            </w:rPrChange>
          </w:rPr>
          <w:t>ה</w:t>
        </w:r>
      </w:ins>
      <w:ins w:id="249" w:author="yara ahmad" w:date="2021-04-18T08:09:00Z">
        <w:r w:rsidRPr="00AE4B49">
          <w:rPr>
            <w:rFonts w:asciiTheme="majorBidi" w:hAnsiTheme="majorBidi" w:cstheme="majorBidi" w:hint="cs"/>
            <w:color w:val="000000" w:themeColor="text1"/>
            <w:sz w:val="24"/>
            <w:szCs w:val="24"/>
            <w:rtl/>
            <w:rPrChange w:id="250" w:author="yara ahmad" w:date="2021-04-18T08:34:00Z">
              <w:rPr>
                <w:rFonts w:hint="cs"/>
                <w:color w:val="FF0000"/>
                <w:sz w:val="28"/>
                <w:szCs w:val="28"/>
                <w:rtl/>
              </w:rPr>
            </w:rPrChange>
          </w:rPr>
          <w:t>דורש</w:t>
        </w:r>
        <w:r w:rsidRPr="00AE4B49">
          <w:rPr>
            <w:rFonts w:asciiTheme="majorBidi" w:hAnsiTheme="majorBidi" w:cstheme="majorBidi"/>
            <w:color w:val="000000" w:themeColor="text1"/>
            <w:sz w:val="24"/>
            <w:szCs w:val="24"/>
            <w:rtl/>
            <w:rPrChange w:id="251" w:author="yara ahmad" w:date="2021-04-18T08:34:00Z">
              <w:rPr>
                <w:color w:val="FF0000"/>
                <w:sz w:val="28"/>
                <w:szCs w:val="28"/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color w:val="000000" w:themeColor="text1"/>
            <w:sz w:val="24"/>
            <w:szCs w:val="24"/>
            <w:rtl/>
            <w:rPrChange w:id="252" w:author="yara ahmad" w:date="2021-04-18T08:34:00Z">
              <w:rPr>
                <w:rFonts w:hint="cs"/>
                <w:color w:val="FF0000"/>
                <w:sz w:val="28"/>
                <w:szCs w:val="28"/>
                <w:rtl/>
              </w:rPr>
            </w:rPrChange>
          </w:rPr>
          <w:t>שם</w:t>
        </w:r>
        <w:r w:rsidRPr="00AE4B49">
          <w:rPr>
            <w:rFonts w:asciiTheme="majorBidi" w:hAnsiTheme="majorBidi" w:cstheme="majorBidi"/>
            <w:color w:val="000000" w:themeColor="text1"/>
            <w:sz w:val="24"/>
            <w:szCs w:val="24"/>
            <w:rtl/>
            <w:rPrChange w:id="253" w:author="yara ahmad" w:date="2021-04-18T08:34:00Z">
              <w:rPr>
                <w:color w:val="FF0000"/>
                <w:sz w:val="28"/>
                <w:szCs w:val="28"/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color w:val="000000" w:themeColor="text1"/>
            <w:sz w:val="24"/>
            <w:szCs w:val="24"/>
            <w:rtl/>
            <w:rPrChange w:id="254" w:author="yara ahmad" w:date="2021-04-18T08:34:00Z">
              <w:rPr>
                <w:rFonts w:hint="cs"/>
                <w:color w:val="FF0000"/>
                <w:sz w:val="28"/>
                <w:szCs w:val="28"/>
                <w:rtl/>
              </w:rPr>
            </w:rPrChange>
          </w:rPr>
          <w:t>משתמש</w:t>
        </w:r>
        <w:r w:rsidRPr="00AE4B49">
          <w:rPr>
            <w:rFonts w:asciiTheme="majorBidi" w:hAnsiTheme="majorBidi" w:cstheme="majorBidi"/>
            <w:color w:val="000000" w:themeColor="text1"/>
            <w:sz w:val="24"/>
            <w:szCs w:val="24"/>
            <w:rtl/>
            <w:rPrChange w:id="255" w:author="yara ahmad" w:date="2021-04-18T08:34:00Z">
              <w:rPr>
                <w:color w:val="FF0000"/>
                <w:sz w:val="28"/>
                <w:szCs w:val="28"/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color w:val="000000" w:themeColor="text1"/>
            <w:sz w:val="24"/>
            <w:szCs w:val="24"/>
            <w:rtl/>
            <w:rPrChange w:id="256" w:author="yara ahmad" w:date="2021-04-18T08:34:00Z">
              <w:rPr>
                <w:rFonts w:hint="cs"/>
                <w:color w:val="FF0000"/>
                <w:sz w:val="28"/>
                <w:szCs w:val="28"/>
                <w:rtl/>
              </w:rPr>
            </w:rPrChange>
          </w:rPr>
          <w:t>וסיסמה</w:t>
        </w:r>
        <w:r w:rsidRPr="00AE4B49">
          <w:rPr>
            <w:rFonts w:asciiTheme="majorBidi" w:hAnsiTheme="majorBidi" w:cstheme="majorBidi"/>
            <w:color w:val="000000" w:themeColor="text1"/>
            <w:sz w:val="24"/>
            <w:szCs w:val="24"/>
            <w:rtl/>
            <w:rPrChange w:id="257" w:author="yara ahmad" w:date="2021-04-18T08:34:00Z">
              <w:rPr>
                <w:color w:val="FF0000"/>
                <w:sz w:val="28"/>
                <w:szCs w:val="28"/>
                <w:rtl/>
              </w:rPr>
            </w:rPrChange>
          </w:rPr>
          <w:t xml:space="preserve"> </w:t>
        </w:r>
        <w:proofErr w:type="spellStart"/>
        <w:r w:rsidRPr="00AE4B49">
          <w:rPr>
            <w:rFonts w:asciiTheme="majorBidi" w:hAnsiTheme="majorBidi" w:cstheme="majorBidi" w:hint="cs"/>
            <w:color w:val="000000" w:themeColor="text1"/>
            <w:sz w:val="24"/>
            <w:szCs w:val="24"/>
            <w:rtl/>
            <w:rPrChange w:id="258" w:author="yara ahmad" w:date="2021-04-18T08:34:00Z">
              <w:rPr>
                <w:rFonts w:hint="cs"/>
                <w:color w:val="FF0000"/>
                <w:sz w:val="28"/>
                <w:szCs w:val="28"/>
                <w:rtl/>
              </w:rPr>
            </w:rPrChange>
          </w:rPr>
          <w:t>יח</w:t>
        </w:r>
      </w:ins>
      <w:ins w:id="259" w:author="yara ahmad" w:date="2021-04-18T08:33:00Z">
        <w:r w:rsidR="00AE4B49" w:rsidRPr="00AE4B49">
          <w:rPr>
            <w:rFonts w:asciiTheme="majorBidi" w:hAnsiTheme="majorBidi" w:cstheme="majorBidi" w:hint="cs"/>
            <w:color w:val="000000" w:themeColor="text1"/>
            <w:sz w:val="24"/>
            <w:szCs w:val="24"/>
            <w:rtl/>
          </w:rPr>
          <w:t>ו</w:t>
        </w:r>
      </w:ins>
      <w:ins w:id="260" w:author="yara ahmad" w:date="2021-04-18T08:09:00Z">
        <w:r w:rsidRPr="00AE4B49">
          <w:rPr>
            <w:rFonts w:asciiTheme="majorBidi" w:hAnsiTheme="majorBidi" w:cstheme="majorBidi" w:hint="cs"/>
            <w:color w:val="000000" w:themeColor="text1"/>
            <w:sz w:val="24"/>
            <w:szCs w:val="24"/>
            <w:rtl/>
            <w:rPrChange w:id="261" w:author="yara ahmad" w:date="2021-04-18T08:34:00Z">
              <w:rPr>
                <w:rFonts w:hint="cs"/>
                <w:color w:val="FF0000"/>
                <w:sz w:val="28"/>
                <w:szCs w:val="28"/>
                <w:rtl/>
              </w:rPr>
            </w:rPrChange>
          </w:rPr>
          <w:t>די</w:t>
        </w:r>
      </w:ins>
      <w:ins w:id="262" w:author="yara ahmad" w:date="2021-04-18T08:34:00Z">
        <w:r w:rsidR="00AE4B49" w:rsidRPr="00AE4B49">
          <w:rPr>
            <w:rFonts w:asciiTheme="majorBidi" w:hAnsiTheme="majorBidi" w:cstheme="majorBidi" w:hint="cs"/>
            <w:color w:val="000000" w:themeColor="text1"/>
            <w:sz w:val="24"/>
            <w:szCs w:val="24"/>
            <w:rtl/>
          </w:rPr>
          <w:t>י</w:t>
        </w:r>
      </w:ins>
      <w:ins w:id="263" w:author="yara ahmad" w:date="2021-04-18T08:09:00Z">
        <w:r w:rsidRPr="00AE4B49">
          <w:rPr>
            <w:rFonts w:asciiTheme="majorBidi" w:hAnsiTheme="majorBidi" w:cstheme="majorBidi" w:hint="cs"/>
            <w:color w:val="000000" w:themeColor="text1"/>
            <w:sz w:val="24"/>
            <w:szCs w:val="24"/>
            <w:rtl/>
            <w:rPrChange w:id="264" w:author="yara ahmad" w:date="2021-04-18T08:34:00Z">
              <w:rPr>
                <w:rFonts w:hint="cs"/>
                <w:color w:val="FF0000"/>
                <w:sz w:val="28"/>
                <w:szCs w:val="28"/>
                <w:rtl/>
              </w:rPr>
            </w:rPrChange>
          </w:rPr>
          <w:t>ם</w:t>
        </w:r>
        <w:proofErr w:type="spellEnd"/>
        <w:r w:rsidRPr="00AE4B49">
          <w:rPr>
            <w:rFonts w:asciiTheme="majorBidi" w:hAnsiTheme="majorBidi" w:cstheme="majorBidi"/>
            <w:color w:val="000000" w:themeColor="text1"/>
            <w:sz w:val="24"/>
            <w:szCs w:val="24"/>
            <w:rtl/>
            <w:rPrChange w:id="265" w:author="yara ahmad" w:date="2021-04-18T08:34:00Z">
              <w:rPr>
                <w:color w:val="FF0000"/>
                <w:sz w:val="28"/>
                <w:szCs w:val="28"/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color w:val="000000" w:themeColor="text1"/>
            <w:sz w:val="24"/>
            <w:szCs w:val="24"/>
            <w:rtl/>
            <w:rPrChange w:id="266" w:author="yara ahmad" w:date="2021-04-18T08:34:00Z">
              <w:rPr>
                <w:rFonts w:hint="cs"/>
                <w:color w:val="FF0000"/>
                <w:sz w:val="28"/>
                <w:szCs w:val="28"/>
                <w:rtl/>
              </w:rPr>
            </w:rPrChange>
          </w:rPr>
          <w:t>עבור</w:t>
        </w:r>
        <w:r w:rsidRPr="00AE4B49">
          <w:rPr>
            <w:rFonts w:asciiTheme="majorBidi" w:hAnsiTheme="majorBidi" w:cstheme="majorBidi"/>
            <w:color w:val="000000" w:themeColor="text1"/>
            <w:sz w:val="24"/>
            <w:szCs w:val="24"/>
            <w:rtl/>
            <w:rPrChange w:id="267" w:author="yara ahmad" w:date="2021-04-18T08:34:00Z">
              <w:rPr>
                <w:color w:val="FF0000"/>
                <w:sz w:val="28"/>
                <w:szCs w:val="28"/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color w:val="000000" w:themeColor="text1"/>
            <w:sz w:val="24"/>
            <w:szCs w:val="24"/>
            <w:rtl/>
            <w:rPrChange w:id="268" w:author="yara ahmad" w:date="2021-04-18T08:34:00Z">
              <w:rPr>
                <w:rFonts w:hint="cs"/>
                <w:color w:val="FF0000"/>
                <w:sz w:val="28"/>
                <w:szCs w:val="28"/>
                <w:rtl/>
              </w:rPr>
            </w:rPrChange>
          </w:rPr>
          <w:t>כל</w:t>
        </w:r>
        <w:r w:rsidRPr="00AE4B49">
          <w:rPr>
            <w:rFonts w:asciiTheme="majorBidi" w:hAnsiTheme="majorBidi" w:cstheme="majorBidi"/>
            <w:color w:val="000000" w:themeColor="text1"/>
            <w:sz w:val="24"/>
            <w:szCs w:val="24"/>
            <w:rtl/>
            <w:rPrChange w:id="269" w:author="yara ahmad" w:date="2021-04-18T08:34:00Z">
              <w:rPr>
                <w:color w:val="FF0000"/>
                <w:sz w:val="28"/>
                <w:szCs w:val="28"/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color w:val="000000" w:themeColor="text1"/>
            <w:sz w:val="24"/>
            <w:szCs w:val="24"/>
            <w:rtl/>
            <w:rPrChange w:id="270" w:author="yara ahmad" w:date="2021-04-18T08:34:00Z">
              <w:rPr>
                <w:rFonts w:hint="cs"/>
                <w:color w:val="FF0000"/>
                <w:sz w:val="28"/>
                <w:szCs w:val="28"/>
                <w:rtl/>
              </w:rPr>
            </w:rPrChange>
          </w:rPr>
          <w:t>משתמש</w:t>
        </w:r>
        <w:r w:rsidRPr="00AE4B49">
          <w:rPr>
            <w:rFonts w:asciiTheme="majorBidi" w:hAnsiTheme="majorBidi" w:cstheme="majorBidi"/>
            <w:color w:val="000000" w:themeColor="text1"/>
            <w:sz w:val="24"/>
            <w:szCs w:val="24"/>
            <w:rtl/>
            <w:rPrChange w:id="271" w:author="yara ahmad" w:date="2021-04-18T08:34:00Z">
              <w:rPr>
                <w:color w:val="FF0000"/>
                <w:sz w:val="28"/>
                <w:szCs w:val="28"/>
                <w:rtl/>
              </w:rPr>
            </w:rPrChange>
          </w:rPr>
          <w:t xml:space="preserve">. </w:t>
        </w:r>
      </w:ins>
    </w:p>
    <w:p w14:paraId="56C81215" w14:textId="3F8D53C9" w:rsidR="00D757B3" w:rsidRPr="00AE4B49" w:rsidRDefault="00D757B3">
      <w:pPr>
        <w:pStyle w:val="ListParagraph"/>
        <w:numPr>
          <w:ilvl w:val="0"/>
          <w:numId w:val="44"/>
        </w:numPr>
        <w:spacing w:line="360" w:lineRule="auto"/>
        <w:rPr>
          <w:ins w:id="272" w:author="yara ahmad" w:date="2021-04-18T08:05:00Z"/>
          <w:rFonts w:asciiTheme="majorBidi" w:hAnsiTheme="majorBidi" w:cstheme="majorBidi"/>
          <w:color w:val="000000" w:themeColor="text1"/>
          <w:sz w:val="24"/>
          <w:szCs w:val="24"/>
          <w:rtl/>
          <w:rPrChange w:id="273" w:author="yara ahmad" w:date="2021-04-18T08:34:00Z">
            <w:rPr>
              <w:ins w:id="274" w:author="yara ahmad" w:date="2021-04-18T08:05:00Z"/>
              <w:rFonts w:cs="Calibri"/>
              <w:color w:val="FF0000"/>
              <w:sz w:val="28"/>
              <w:szCs w:val="28"/>
              <w:u w:val="single"/>
              <w:rtl/>
            </w:rPr>
          </w:rPrChange>
        </w:rPr>
        <w:pPrChange w:id="275" w:author="yara ahmad" w:date="2021-04-18T08:31:00Z">
          <w:pPr/>
        </w:pPrChange>
      </w:pPr>
      <w:ins w:id="276" w:author="yara ahmad" w:date="2021-04-18T08:09:00Z">
        <w:r w:rsidRPr="00AE4B49">
          <w:rPr>
            <w:rFonts w:asciiTheme="majorBidi" w:hAnsiTheme="majorBidi" w:cstheme="majorBidi" w:hint="cs"/>
            <w:b/>
            <w:bCs/>
            <w:color w:val="000000" w:themeColor="text1"/>
            <w:sz w:val="24"/>
            <w:szCs w:val="24"/>
            <w:u w:val="single"/>
            <w:rtl/>
            <w:rPrChange w:id="277" w:author="yara ahmad" w:date="2021-04-18T08:34:00Z">
              <w:rPr>
                <w:rFonts w:hint="cs"/>
                <w:color w:val="FF0000"/>
                <w:sz w:val="28"/>
                <w:szCs w:val="28"/>
                <w:rtl/>
              </w:rPr>
            </w:rPrChange>
          </w:rPr>
          <w:t>שם</w:t>
        </w:r>
        <w:r w:rsidRPr="00AE4B49">
          <w:rPr>
            <w:rFonts w:asciiTheme="majorBidi" w:hAnsiTheme="majorBidi" w:cstheme="majorBidi"/>
            <w:b/>
            <w:bCs/>
            <w:color w:val="000000" w:themeColor="text1"/>
            <w:sz w:val="24"/>
            <w:szCs w:val="24"/>
            <w:u w:val="single"/>
            <w:rtl/>
            <w:rPrChange w:id="278" w:author="yara ahmad" w:date="2021-04-18T08:34:00Z">
              <w:rPr>
                <w:color w:val="FF0000"/>
                <w:sz w:val="28"/>
                <w:szCs w:val="28"/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b/>
            <w:bCs/>
            <w:color w:val="000000" w:themeColor="text1"/>
            <w:sz w:val="24"/>
            <w:szCs w:val="24"/>
            <w:u w:val="single"/>
            <w:rtl/>
            <w:rPrChange w:id="279" w:author="yara ahmad" w:date="2021-04-18T08:34:00Z">
              <w:rPr>
                <w:rFonts w:hint="cs"/>
                <w:color w:val="FF0000"/>
                <w:sz w:val="28"/>
                <w:szCs w:val="28"/>
                <w:rtl/>
              </w:rPr>
            </w:rPrChange>
          </w:rPr>
          <w:t>משתמש</w:t>
        </w:r>
        <w:r w:rsidRPr="00AE4B49">
          <w:rPr>
            <w:rFonts w:asciiTheme="majorBidi" w:hAnsiTheme="majorBidi" w:cstheme="majorBidi"/>
            <w:b/>
            <w:bCs/>
            <w:color w:val="000000" w:themeColor="text1"/>
            <w:sz w:val="24"/>
            <w:szCs w:val="24"/>
            <w:u w:val="single"/>
            <w:rtl/>
            <w:rPrChange w:id="280" w:author="yara ahmad" w:date="2021-04-18T08:34:00Z">
              <w:rPr>
                <w:color w:val="FF0000"/>
                <w:sz w:val="28"/>
                <w:szCs w:val="28"/>
                <w:rtl/>
              </w:rPr>
            </w:rPrChange>
          </w:rPr>
          <w:t xml:space="preserve">: </w:t>
        </w:r>
        <w:r w:rsidRPr="00AE4B49">
          <w:rPr>
            <w:rFonts w:asciiTheme="majorBidi" w:hAnsiTheme="majorBidi" w:cstheme="majorBidi" w:hint="cs"/>
            <w:color w:val="000000" w:themeColor="text1"/>
            <w:sz w:val="24"/>
            <w:szCs w:val="24"/>
            <w:rtl/>
            <w:rPrChange w:id="281" w:author="yara ahmad" w:date="2021-04-18T08:34:00Z">
              <w:rPr>
                <w:rFonts w:hint="cs"/>
                <w:color w:val="FF0000"/>
                <w:sz w:val="28"/>
                <w:szCs w:val="28"/>
                <w:rtl/>
              </w:rPr>
            </w:rPrChange>
          </w:rPr>
          <w:t>כינוי</w:t>
        </w:r>
        <w:r w:rsidRPr="00AE4B49">
          <w:rPr>
            <w:rFonts w:asciiTheme="majorBidi" w:hAnsiTheme="majorBidi" w:cstheme="majorBidi"/>
            <w:color w:val="000000" w:themeColor="text1"/>
            <w:sz w:val="24"/>
            <w:szCs w:val="24"/>
            <w:rtl/>
            <w:rPrChange w:id="282" w:author="yara ahmad" w:date="2021-04-18T08:34:00Z">
              <w:rPr>
                <w:color w:val="FF0000"/>
                <w:sz w:val="28"/>
                <w:szCs w:val="28"/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color w:val="000000" w:themeColor="text1"/>
            <w:sz w:val="24"/>
            <w:szCs w:val="24"/>
            <w:rtl/>
            <w:rPrChange w:id="283" w:author="yara ahmad" w:date="2021-04-18T08:34:00Z">
              <w:rPr>
                <w:rFonts w:hint="cs"/>
                <w:color w:val="FF0000"/>
                <w:sz w:val="28"/>
                <w:szCs w:val="28"/>
                <w:rtl/>
              </w:rPr>
            </w:rPrChange>
          </w:rPr>
          <w:t>מזהה</w:t>
        </w:r>
        <w:r w:rsidRPr="00AE4B49">
          <w:rPr>
            <w:rFonts w:asciiTheme="majorBidi" w:hAnsiTheme="majorBidi" w:cstheme="majorBidi"/>
            <w:color w:val="000000" w:themeColor="text1"/>
            <w:sz w:val="24"/>
            <w:szCs w:val="24"/>
            <w:rtl/>
            <w:rPrChange w:id="284" w:author="yara ahmad" w:date="2021-04-18T08:34:00Z">
              <w:rPr>
                <w:color w:val="FF0000"/>
                <w:sz w:val="28"/>
                <w:szCs w:val="28"/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color w:val="000000" w:themeColor="text1"/>
            <w:sz w:val="24"/>
            <w:szCs w:val="24"/>
            <w:rtl/>
            <w:rPrChange w:id="285" w:author="yara ahmad" w:date="2021-04-18T08:34:00Z">
              <w:rPr>
                <w:rFonts w:hint="cs"/>
                <w:color w:val="FF0000"/>
                <w:sz w:val="28"/>
                <w:szCs w:val="28"/>
                <w:rtl/>
              </w:rPr>
            </w:rPrChange>
          </w:rPr>
          <w:t>וייחודי</w:t>
        </w:r>
        <w:r w:rsidRPr="00AE4B49">
          <w:rPr>
            <w:rFonts w:asciiTheme="majorBidi" w:hAnsiTheme="majorBidi" w:cstheme="majorBidi"/>
            <w:color w:val="000000" w:themeColor="text1"/>
            <w:sz w:val="24"/>
            <w:szCs w:val="24"/>
            <w:rtl/>
            <w:rPrChange w:id="286" w:author="yara ahmad" w:date="2021-04-18T08:34:00Z">
              <w:rPr>
                <w:color w:val="FF0000"/>
                <w:sz w:val="28"/>
                <w:szCs w:val="28"/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color w:val="000000" w:themeColor="text1"/>
            <w:sz w:val="24"/>
            <w:szCs w:val="24"/>
            <w:rtl/>
            <w:rPrChange w:id="287" w:author="yara ahmad" w:date="2021-04-18T08:34:00Z">
              <w:rPr>
                <w:rFonts w:hint="cs"/>
                <w:color w:val="FF0000"/>
                <w:sz w:val="28"/>
                <w:szCs w:val="28"/>
                <w:rtl/>
              </w:rPr>
            </w:rPrChange>
          </w:rPr>
          <w:t>עבור</w:t>
        </w:r>
        <w:r w:rsidRPr="00AE4B49">
          <w:rPr>
            <w:rFonts w:asciiTheme="majorBidi" w:hAnsiTheme="majorBidi" w:cstheme="majorBidi"/>
            <w:color w:val="000000" w:themeColor="text1"/>
            <w:sz w:val="24"/>
            <w:szCs w:val="24"/>
            <w:rtl/>
            <w:rPrChange w:id="288" w:author="yara ahmad" w:date="2021-04-18T08:34:00Z">
              <w:rPr>
                <w:color w:val="FF0000"/>
                <w:sz w:val="28"/>
                <w:szCs w:val="28"/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color w:val="000000" w:themeColor="text1"/>
            <w:sz w:val="24"/>
            <w:szCs w:val="24"/>
            <w:rtl/>
            <w:rPrChange w:id="289" w:author="yara ahmad" w:date="2021-04-18T08:34:00Z">
              <w:rPr>
                <w:rFonts w:hint="cs"/>
                <w:color w:val="FF0000"/>
                <w:sz w:val="28"/>
                <w:szCs w:val="28"/>
                <w:rtl/>
              </w:rPr>
            </w:rPrChange>
          </w:rPr>
          <w:t>כל</w:t>
        </w:r>
      </w:ins>
      <w:ins w:id="290" w:author="yara ahmad" w:date="2021-04-18T08:10:00Z">
        <w:r w:rsidRPr="00AE4B49">
          <w:rPr>
            <w:rFonts w:asciiTheme="majorBidi" w:hAnsiTheme="majorBidi" w:cstheme="majorBidi"/>
            <w:color w:val="000000" w:themeColor="text1"/>
            <w:sz w:val="24"/>
            <w:szCs w:val="24"/>
            <w:rtl/>
            <w:rPrChange w:id="291" w:author="yara ahmad" w:date="2021-04-18T08:34:00Z">
              <w:rPr>
                <w:color w:val="FF0000"/>
                <w:sz w:val="28"/>
                <w:szCs w:val="28"/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color w:val="000000" w:themeColor="text1"/>
            <w:sz w:val="24"/>
            <w:szCs w:val="24"/>
            <w:rtl/>
            <w:rPrChange w:id="292" w:author="yara ahmad" w:date="2021-04-18T08:34:00Z">
              <w:rPr>
                <w:rFonts w:hint="cs"/>
                <w:color w:val="FF0000"/>
                <w:sz w:val="28"/>
                <w:szCs w:val="28"/>
                <w:rtl/>
              </w:rPr>
            </w:rPrChange>
          </w:rPr>
          <w:t>משתמש</w:t>
        </w:r>
        <w:r w:rsidRPr="00AE4B49">
          <w:rPr>
            <w:rFonts w:asciiTheme="majorBidi" w:hAnsiTheme="majorBidi" w:cstheme="majorBidi"/>
            <w:color w:val="000000" w:themeColor="text1"/>
            <w:sz w:val="24"/>
            <w:szCs w:val="24"/>
            <w:rtl/>
            <w:rPrChange w:id="293" w:author="yara ahmad" w:date="2021-04-18T08:34:00Z">
              <w:rPr>
                <w:color w:val="FF0000"/>
                <w:sz w:val="28"/>
                <w:szCs w:val="28"/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color w:val="000000" w:themeColor="text1"/>
            <w:sz w:val="24"/>
            <w:szCs w:val="24"/>
            <w:rtl/>
            <w:rPrChange w:id="294" w:author="yara ahmad" w:date="2021-04-18T08:34:00Z">
              <w:rPr>
                <w:rFonts w:hint="cs"/>
                <w:color w:val="FF0000"/>
                <w:sz w:val="28"/>
                <w:szCs w:val="28"/>
                <w:rtl/>
              </w:rPr>
            </w:rPrChange>
          </w:rPr>
          <w:t>מנוי</w:t>
        </w:r>
        <w:r w:rsidRPr="00AE4B49">
          <w:rPr>
            <w:rFonts w:asciiTheme="majorBidi" w:hAnsiTheme="majorBidi" w:cstheme="majorBidi"/>
            <w:color w:val="000000" w:themeColor="text1"/>
            <w:sz w:val="24"/>
            <w:szCs w:val="24"/>
            <w:rtl/>
            <w:rPrChange w:id="295" w:author="yara ahmad" w:date="2021-04-18T08:34:00Z">
              <w:rPr>
                <w:color w:val="FF0000"/>
                <w:sz w:val="28"/>
                <w:szCs w:val="28"/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color w:val="000000" w:themeColor="text1"/>
            <w:sz w:val="24"/>
            <w:szCs w:val="24"/>
            <w:rtl/>
            <w:rPrChange w:id="296" w:author="yara ahmad" w:date="2021-04-18T08:34:00Z">
              <w:rPr>
                <w:rFonts w:hint="cs"/>
                <w:color w:val="FF0000"/>
                <w:sz w:val="28"/>
                <w:szCs w:val="28"/>
                <w:rtl/>
              </w:rPr>
            </w:rPrChange>
          </w:rPr>
          <w:t>במערכת</w:t>
        </w:r>
        <w:r w:rsidRPr="00AE4B49">
          <w:rPr>
            <w:rFonts w:asciiTheme="majorBidi" w:hAnsiTheme="majorBidi" w:cstheme="majorBidi"/>
            <w:color w:val="000000" w:themeColor="text1"/>
            <w:sz w:val="24"/>
            <w:szCs w:val="24"/>
            <w:rtl/>
            <w:rPrChange w:id="297" w:author="yara ahmad" w:date="2021-04-18T08:34:00Z">
              <w:rPr>
                <w:color w:val="FF0000"/>
                <w:sz w:val="28"/>
                <w:szCs w:val="28"/>
                <w:rtl/>
              </w:rPr>
            </w:rPrChange>
          </w:rPr>
          <w:t xml:space="preserve"> . </w:t>
        </w:r>
      </w:ins>
    </w:p>
    <w:p w14:paraId="2DBD51C6" w14:textId="411DBF49" w:rsidR="00364686" w:rsidRPr="00AE4B49" w:rsidRDefault="00207F55">
      <w:pPr>
        <w:pStyle w:val="ListParagraph"/>
        <w:numPr>
          <w:ilvl w:val="0"/>
          <w:numId w:val="44"/>
        </w:numPr>
        <w:spacing w:line="360" w:lineRule="auto"/>
        <w:rPr>
          <w:rFonts w:asciiTheme="majorBidi" w:hAnsiTheme="majorBidi" w:cstheme="majorBidi"/>
          <w:color w:val="000000" w:themeColor="text1"/>
          <w:sz w:val="24"/>
          <w:szCs w:val="24"/>
          <w:rPrChange w:id="298" w:author="yara ahmad" w:date="2021-04-18T08:34:00Z">
            <w:rPr>
              <w:sz w:val="28"/>
              <w:szCs w:val="28"/>
            </w:rPr>
          </w:rPrChange>
        </w:rPr>
        <w:pPrChange w:id="299" w:author="yara ahmad" w:date="2021-04-18T08:31:00Z">
          <w:pPr/>
        </w:pPrChange>
      </w:pPr>
      <w:r w:rsidRPr="00AE4B49">
        <w:rPr>
          <w:rFonts w:asciiTheme="majorBidi" w:hAnsiTheme="majorBidi" w:cstheme="majorBidi"/>
          <w:b/>
          <w:bCs/>
          <w:color w:val="000000" w:themeColor="text1"/>
          <w:sz w:val="24"/>
          <w:szCs w:val="24"/>
          <w:u w:val="single"/>
          <w:rtl/>
          <w:rPrChange w:id="300" w:author="yara ahmad" w:date="2021-04-18T08:34:00Z">
            <w:rPr>
              <w:rFonts w:cs="Calibri"/>
              <w:sz w:val="28"/>
              <w:szCs w:val="28"/>
              <w:u w:val="single"/>
              <w:rtl/>
            </w:rPr>
          </w:rPrChange>
        </w:rPr>
        <w:t>בעל</w:t>
      </w:r>
      <w:r w:rsidRPr="00AE4B49">
        <w:rPr>
          <w:rFonts w:asciiTheme="majorBidi" w:hAnsiTheme="majorBidi" w:cstheme="majorBidi"/>
          <w:b/>
          <w:bCs/>
          <w:color w:val="000000" w:themeColor="text1"/>
          <w:sz w:val="24"/>
          <w:szCs w:val="24"/>
          <w:u w:val="single"/>
          <w:rPrChange w:id="301" w:author="yara ahmad" w:date="2021-04-18T08:34:00Z">
            <w:rPr>
              <w:sz w:val="28"/>
              <w:szCs w:val="28"/>
              <w:u w:val="single"/>
            </w:rPr>
          </w:rPrChange>
        </w:rPr>
        <w:t xml:space="preserve"> </w:t>
      </w:r>
      <w:r w:rsidRPr="00AE4B49">
        <w:rPr>
          <w:rFonts w:asciiTheme="majorBidi" w:hAnsiTheme="majorBidi" w:cstheme="majorBidi"/>
          <w:b/>
          <w:bCs/>
          <w:color w:val="000000" w:themeColor="text1"/>
          <w:sz w:val="24"/>
          <w:szCs w:val="24"/>
          <w:u w:val="single"/>
          <w:rtl/>
          <w:rPrChange w:id="302" w:author="yara ahmad" w:date="2021-04-18T08:34:00Z">
            <w:rPr>
              <w:rFonts w:cs="Calibri"/>
              <w:sz w:val="28"/>
              <w:szCs w:val="28"/>
              <w:u w:val="single"/>
              <w:rtl/>
            </w:rPr>
          </w:rPrChange>
        </w:rPr>
        <w:t>חנות</w:t>
      </w:r>
      <w:r w:rsidRPr="00AE4B49">
        <w:rPr>
          <w:rFonts w:asciiTheme="majorBidi" w:hAnsiTheme="majorBidi" w:cstheme="majorBidi"/>
          <w:b/>
          <w:bCs/>
          <w:color w:val="000000" w:themeColor="text1"/>
          <w:sz w:val="24"/>
          <w:szCs w:val="24"/>
          <w:u w:val="single"/>
          <w:rPrChange w:id="303" w:author="yara ahmad" w:date="2021-04-18T08:34:00Z">
            <w:rPr>
              <w:sz w:val="28"/>
              <w:szCs w:val="28"/>
              <w:u w:val="single"/>
            </w:rPr>
          </w:rPrChange>
        </w:rPr>
        <w:t xml:space="preserve"> </w:t>
      </w:r>
      <w:ins w:id="304" w:author="yara ahmad" w:date="2021-04-18T08:31:00Z">
        <w:r w:rsidR="00AE4B49" w:rsidRPr="00AE4B49">
          <w:rPr>
            <w:rFonts w:asciiTheme="majorBidi" w:hAnsiTheme="majorBidi" w:cstheme="majorBidi"/>
            <w:b/>
            <w:bCs/>
            <w:color w:val="000000" w:themeColor="text1"/>
            <w:sz w:val="24"/>
            <w:szCs w:val="24"/>
            <w:u w:val="single"/>
            <w:rPrChange w:id="305" w:author="yara ahmad" w:date="2021-04-18T08:34:00Z">
              <w:rPr>
                <w:rFonts w:asciiTheme="majorBidi" w:hAnsiTheme="majorBidi" w:cstheme="majorBidi"/>
                <w:color w:val="000000" w:themeColor="text1"/>
                <w:sz w:val="24"/>
                <w:szCs w:val="24"/>
              </w:rPr>
            </w:rPrChange>
          </w:rPr>
          <w:t xml:space="preserve"> </w:t>
        </w:r>
        <w:r w:rsidR="00AE4B49" w:rsidRPr="00AE4B49">
          <w:rPr>
            <w:rFonts w:asciiTheme="majorBidi" w:hAnsiTheme="majorBidi" w:cstheme="majorBidi"/>
            <w:b/>
            <w:bCs/>
            <w:color w:val="000000" w:themeColor="text1"/>
            <w:sz w:val="24"/>
            <w:szCs w:val="24"/>
            <w:u w:val="single"/>
            <w:rtl/>
            <w:rPrChange w:id="306" w:author="yara ahmad" w:date="2021-04-18T08:34:00Z">
              <w:rPr>
                <w:rFonts w:asciiTheme="majorBidi" w:hAnsiTheme="majorBidi" w:cstheme="majorBidi"/>
                <w:color w:val="000000" w:themeColor="text1"/>
                <w:sz w:val="24"/>
                <w:szCs w:val="24"/>
                <w:rtl/>
              </w:rPr>
            </w:rPrChange>
          </w:rPr>
          <w:t>:</w:t>
        </w:r>
        <w:r w:rsidR="00AE4B49" w:rsidRPr="00AE4B49">
          <w:rPr>
            <w:rFonts w:asciiTheme="majorBidi" w:hAnsiTheme="majorBidi" w:cstheme="majorBidi"/>
            <w:color w:val="000000" w:themeColor="text1"/>
            <w:sz w:val="24"/>
            <w:szCs w:val="24"/>
            <w:rtl/>
            <w:rPrChange w:id="307" w:author="yara ahmad" w:date="2021-04-18T08:34:00Z">
              <w:rPr>
                <w:rtl/>
              </w:rPr>
            </w:rPrChange>
          </w:rPr>
          <w:t xml:space="preserve"> </w:t>
        </w:r>
      </w:ins>
      <w:del w:id="308" w:author="yara ahmad" w:date="2021-04-18T08:31:00Z">
        <w:r w:rsidRPr="00AE4B49" w:rsidDel="00AE4B49">
          <w:rPr>
            <w:rFonts w:asciiTheme="majorBidi" w:hAnsiTheme="majorBidi" w:cstheme="majorBidi"/>
            <w:color w:val="000000" w:themeColor="text1"/>
            <w:sz w:val="24"/>
            <w:szCs w:val="24"/>
            <w:rPrChange w:id="309" w:author="yara ahmad" w:date="2021-04-18T08:34:00Z">
              <w:rPr>
                <w:sz w:val="28"/>
                <w:szCs w:val="28"/>
              </w:rPr>
            </w:rPrChange>
          </w:rPr>
          <w:delText xml:space="preserve">– </w:delText>
        </w:r>
      </w:del>
      <w:r w:rsidRPr="00AE4B49">
        <w:rPr>
          <w:rFonts w:asciiTheme="majorBidi" w:hAnsiTheme="majorBidi" w:cstheme="majorBidi"/>
          <w:color w:val="000000" w:themeColor="text1"/>
          <w:sz w:val="24"/>
          <w:szCs w:val="24"/>
          <w:rtl/>
          <w:rPrChange w:id="310" w:author="yara ahmad" w:date="2021-04-18T08:34:00Z">
            <w:rPr>
              <w:rFonts w:cs="Calibri"/>
              <w:sz w:val="28"/>
              <w:szCs w:val="28"/>
              <w:rtl/>
            </w:rPr>
          </w:rPrChange>
        </w:rPr>
        <w:t>אחראי</w:t>
      </w:r>
      <w:r w:rsidRPr="00AE4B49">
        <w:rPr>
          <w:rFonts w:asciiTheme="majorBidi" w:hAnsiTheme="majorBidi" w:cstheme="majorBidi"/>
          <w:color w:val="000000" w:themeColor="text1"/>
          <w:sz w:val="24"/>
          <w:szCs w:val="24"/>
          <w:rPrChange w:id="311" w:author="yara ahmad" w:date="2021-04-18T08:34:00Z">
            <w:rPr>
              <w:sz w:val="28"/>
              <w:szCs w:val="28"/>
            </w:rPr>
          </w:rPrChange>
        </w:rPr>
        <w:t xml:space="preserve"> </w:t>
      </w:r>
      <w:r w:rsidRPr="00AE4B49">
        <w:rPr>
          <w:rFonts w:asciiTheme="majorBidi" w:hAnsiTheme="majorBidi" w:cstheme="majorBidi"/>
          <w:color w:val="000000" w:themeColor="text1"/>
          <w:sz w:val="24"/>
          <w:szCs w:val="24"/>
          <w:rtl/>
          <w:rPrChange w:id="312" w:author="yara ahmad" w:date="2021-04-18T08:34:00Z">
            <w:rPr>
              <w:rFonts w:cs="Calibri"/>
              <w:sz w:val="28"/>
              <w:szCs w:val="28"/>
              <w:rtl/>
            </w:rPr>
          </w:rPrChange>
        </w:rPr>
        <w:t>על</w:t>
      </w:r>
      <w:r w:rsidRPr="00AE4B49">
        <w:rPr>
          <w:rFonts w:asciiTheme="majorBidi" w:hAnsiTheme="majorBidi" w:cstheme="majorBidi"/>
          <w:color w:val="000000" w:themeColor="text1"/>
          <w:sz w:val="24"/>
          <w:szCs w:val="24"/>
          <w:rPrChange w:id="313" w:author="yara ahmad" w:date="2021-04-18T08:34:00Z">
            <w:rPr>
              <w:sz w:val="28"/>
              <w:szCs w:val="28"/>
            </w:rPr>
          </w:rPrChange>
        </w:rPr>
        <w:t xml:space="preserve"> </w:t>
      </w:r>
      <w:r w:rsidRPr="00AE4B49">
        <w:rPr>
          <w:rFonts w:asciiTheme="majorBidi" w:hAnsiTheme="majorBidi" w:cstheme="majorBidi"/>
          <w:color w:val="000000" w:themeColor="text1"/>
          <w:sz w:val="24"/>
          <w:szCs w:val="24"/>
          <w:rtl/>
          <w:rPrChange w:id="314" w:author="yara ahmad" w:date="2021-04-18T08:34:00Z">
            <w:rPr>
              <w:rFonts w:cs="Calibri"/>
              <w:sz w:val="28"/>
              <w:szCs w:val="28"/>
              <w:rtl/>
            </w:rPr>
          </w:rPrChange>
        </w:rPr>
        <w:t>החנות</w:t>
      </w:r>
      <w:r w:rsidRPr="00AE4B49">
        <w:rPr>
          <w:rFonts w:asciiTheme="majorBidi" w:hAnsiTheme="majorBidi" w:cstheme="majorBidi"/>
          <w:color w:val="000000" w:themeColor="text1"/>
          <w:sz w:val="24"/>
          <w:szCs w:val="24"/>
          <w:rPrChange w:id="315" w:author="yara ahmad" w:date="2021-04-18T08:34:00Z">
            <w:rPr>
              <w:sz w:val="28"/>
              <w:szCs w:val="28"/>
            </w:rPr>
          </w:rPrChange>
        </w:rPr>
        <w:t xml:space="preserve"> </w:t>
      </w:r>
      <w:r w:rsidRPr="00AE4B49">
        <w:rPr>
          <w:rFonts w:asciiTheme="majorBidi" w:hAnsiTheme="majorBidi" w:cstheme="majorBidi"/>
          <w:color w:val="000000" w:themeColor="text1"/>
          <w:sz w:val="24"/>
          <w:szCs w:val="24"/>
          <w:rtl/>
          <w:rPrChange w:id="316" w:author="yara ahmad" w:date="2021-04-18T08:34:00Z">
            <w:rPr>
              <w:rFonts w:cs="Calibri"/>
              <w:sz w:val="28"/>
              <w:szCs w:val="28"/>
              <w:rtl/>
            </w:rPr>
          </w:rPrChange>
        </w:rPr>
        <w:t>ויש</w:t>
      </w:r>
      <w:r w:rsidRPr="00AE4B49">
        <w:rPr>
          <w:rFonts w:asciiTheme="majorBidi" w:hAnsiTheme="majorBidi" w:cstheme="majorBidi"/>
          <w:color w:val="000000" w:themeColor="text1"/>
          <w:sz w:val="24"/>
          <w:szCs w:val="24"/>
          <w:rPrChange w:id="317" w:author="yara ahmad" w:date="2021-04-18T08:34:00Z">
            <w:rPr>
              <w:sz w:val="28"/>
              <w:szCs w:val="28"/>
            </w:rPr>
          </w:rPrChange>
        </w:rPr>
        <w:t xml:space="preserve"> </w:t>
      </w:r>
      <w:r w:rsidRPr="00AE4B49">
        <w:rPr>
          <w:rFonts w:asciiTheme="majorBidi" w:hAnsiTheme="majorBidi" w:cstheme="majorBidi"/>
          <w:color w:val="000000" w:themeColor="text1"/>
          <w:sz w:val="24"/>
          <w:szCs w:val="24"/>
          <w:rtl/>
          <w:rPrChange w:id="318" w:author="yara ahmad" w:date="2021-04-18T08:34:00Z">
            <w:rPr>
              <w:rFonts w:cs="Calibri"/>
              <w:sz w:val="28"/>
              <w:szCs w:val="28"/>
              <w:rtl/>
            </w:rPr>
          </w:rPrChange>
        </w:rPr>
        <w:t>לו</w:t>
      </w:r>
      <w:r w:rsidRPr="00AE4B49">
        <w:rPr>
          <w:rFonts w:asciiTheme="majorBidi" w:hAnsiTheme="majorBidi" w:cstheme="majorBidi"/>
          <w:color w:val="000000" w:themeColor="text1"/>
          <w:sz w:val="24"/>
          <w:szCs w:val="24"/>
          <w:rPrChange w:id="319" w:author="yara ahmad" w:date="2021-04-18T08:34:00Z">
            <w:rPr>
              <w:sz w:val="28"/>
              <w:szCs w:val="28"/>
            </w:rPr>
          </w:rPrChange>
        </w:rPr>
        <w:t xml:space="preserve"> </w:t>
      </w:r>
      <w:r w:rsidRPr="00AE4B49">
        <w:rPr>
          <w:rFonts w:asciiTheme="majorBidi" w:hAnsiTheme="majorBidi" w:cstheme="majorBidi"/>
          <w:color w:val="000000" w:themeColor="text1"/>
          <w:sz w:val="24"/>
          <w:szCs w:val="24"/>
          <w:rtl/>
          <w:rPrChange w:id="320" w:author="yara ahmad" w:date="2021-04-18T08:34:00Z">
            <w:rPr>
              <w:rFonts w:cs="Calibri"/>
              <w:sz w:val="28"/>
              <w:szCs w:val="28"/>
              <w:rtl/>
            </w:rPr>
          </w:rPrChange>
        </w:rPr>
        <w:t>אפשרות</w:t>
      </w:r>
      <w:r w:rsidRPr="00AE4B49">
        <w:rPr>
          <w:rFonts w:asciiTheme="majorBidi" w:hAnsiTheme="majorBidi" w:cstheme="majorBidi"/>
          <w:color w:val="000000" w:themeColor="text1"/>
          <w:sz w:val="24"/>
          <w:szCs w:val="24"/>
          <w:rPrChange w:id="321" w:author="yara ahmad" w:date="2021-04-18T08:34:00Z">
            <w:rPr>
              <w:sz w:val="28"/>
              <w:szCs w:val="28"/>
            </w:rPr>
          </w:rPrChange>
        </w:rPr>
        <w:t xml:space="preserve"> </w:t>
      </w:r>
      <w:r w:rsidRPr="00AE4B49">
        <w:rPr>
          <w:rFonts w:asciiTheme="majorBidi" w:hAnsiTheme="majorBidi" w:cstheme="majorBidi"/>
          <w:color w:val="000000" w:themeColor="text1"/>
          <w:sz w:val="24"/>
          <w:szCs w:val="24"/>
          <w:rtl/>
          <w:rPrChange w:id="322" w:author="yara ahmad" w:date="2021-04-18T08:34:00Z">
            <w:rPr>
              <w:rFonts w:cs="Calibri"/>
              <w:sz w:val="28"/>
              <w:szCs w:val="28"/>
              <w:rtl/>
            </w:rPr>
          </w:rPrChange>
        </w:rPr>
        <w:t>להוסיף</w:t>
      </w:r>
      <w:r w:rsidRPr="00AE4B49">
        <w:rPr>
          <w:rFonts w:asciiTheme="majorBidi" w:hAnsiTheme="majorBidi" w:cstheme="majorBidi"/>
          <w:color w:val="000000" w:themeColor="text1"/>
          <w:sz w:val="24"/>
          <w:szCs w:val="24"/>
          <w:rPrChange w:id="323" w:author="yara ahmad" w:date="2021-04-18T08:34:00Z">
            <w:rPr>
              <w:sz w:val="28"/>
              <w:szCs w:val="28"/>
            </w:rPr>
          </w:rPrChange>
        </w:rPr>
        <w:t xml:space="preserve"> </w:t>
      </w:r>
      <w:r w:rsidRPr="00AE4B49">
        <w:rPr>
          <w:rFonts w:asciiTheme="majorBidi" w:hAnsiTheme="majorBidi" w:cstheme="majorBidi"/>
          <w:color w:val="000000" w:themeColor="text1"/>
          <w:sz w:val="24"/>
          <w:szCs w:val="24"/>
          <w:rtl/>
          <w:rPrChange w:id="324" w:author="yara ahmad" w:date="2021-04-18T08:34:00Z">
            <w:rPr>
              <w:rFonts w:cs="Calibri"/>
              <w:sz w:val="28"/>
              <w:szCs w:val="28"/>
              <w:rtl/>
            </w:rPr>
          </w:rPrChange>
        </w:rPr>
        <w:t>בעלי</w:t>
      </w:r>
      <w:r w:rsidRPr="00AE4B49">
        <w:rPr>
          <w:rFonts w:asciiTheme="majorBidi" w:hAnsiTheme="majorBidi" w:cstheme="majorBidi"/>
          <w:color w:val="000000" w:themeColor="text1"/>
          <w:sz w:val="24"/>
          <w:szCs w:val="24"/>
          <w:rPrChange w:id="325" w:author="yara ahmad" w:date="2021-04-18T08:34:00Z">
            <w:rPr>
              <w:sz w:val="28"/>
              <w:szCs w:val="28"/>
            </w:rPr>
          </w:rPrChange>
        </w:rPr>
        <w:t xml:space="preserve"> </w:t>
      </w:r>
      <w:r w:rsidRPr="00AE4B49">
        <w:rPr>
          <w:rFonts w:asciiTheme="majorBidi" w:hAnsiTheme="majorBidi" w:cstheme="majorBidi"/>
          <w:color w:val="000000" w:themeColor="text1"/>
          <w:sz w:val="24"/>
          <w:szCs w:val="24"/>
          <w:rtl/>
          <w:rPrChange w:id="326" w:author="yara ahmad" w:date="2021-04-18T08:34:00Z">
            <w:rPr>
              <w:rFonts w:cs="Calibri"/>
              <w:sz w:val="28"/>
              <w:szCs w:val="28"/>
              <w:rtl/>
            </w:rPr>
          </w:rPrChange>
        </w:rPr>
        <w:t>חנות</w:t>
      </w:r>
      <w:r w:rsidRPr="00AE4B49">
        <w:rPr>
          <w:rFonts w:asciiTheme="majorBidi" w:hAnsiTheme="majorBidi" w:cstheme="majorBidi"/>
          <w:color w:val="000000" w:themeColor="text1"/>
          <w:sz w:val="24"/>
          <w:szCs w:val="24"/>
          <w:rPrChange w:id="327" w:author="yara ahmad" w:date="2021-04-18T08:34:00Z">
            <w:rPr>
              <w:sz w:val="28"/>
              <w:szCs w:val="28"/>
            </w:rPr>
          </w:rPrChange>
        </w:rPr>
        <w:t xml:space="preserve"> </w:t>
      </w:r>
      <w:r w:rsidRPr="00AE4B49">
        <w:rPr>
          <w:rFonts w:asciiTheme="majorBidi" w:hAnsiTheme="majorBidi" w:cstheme="majorBidi"/>
          <w:color w:val="000000" w:themeColor="text1"/>
          <w:sz w:val="24"/>
          <w:szCs w:val="24"/>
          <w:rtl/>
          <w:rPrChange w:id="328" w:author="yara ahmad" w:date="2021-04-18T08:34:00Z">
            <w:rPr>
              <w:rFonts w:cs="Calibri"/>
              <w:sz w:val="28"/>
              <w:szCs w:val="28"/>
              <w:rtl/>
            </w:rPr>
          </w:rPrChange>
        </w:rPr>
        <w:t>חדשים</w:t>
      </w:r>
      <w:r w:rsidRPr="00AE4B49">
        <w:rPr>
          <w:rFonts w:asciiTheme="majorBidi" w:hAnsiTheme="majorBidi" w:cstheme="majorBidi"/>
          <w:color w:val="000000" w:themeColor="text1"/>
          <w:sz w:val="24"/>
          <w:szCs w:val="24"/>
          <w:rPrChange w:id="329" w:author="yara ahmad" w:date="2021-04-18T08:34:00Z">
            <w:rPr>
              <w:sz w:val="28"/>
              <w:szCs w:val="28"/>
            </w:rPr>
          </w:rPrChange>
        </w:rPr>
        <w:t xml:space="preserve"> </w:t>
      </w:r>
      <w:r w:rsidRPr="00AE4B49">
        <w:rPr>
          <w:rFonts w:asciiTheme="majorBidi" w:hAnsiTheme="majorBidi" w:cstheme="majorBidi"/>
          <w:color w:val="000000" w:themeColor="text1"/>
          <w:sz w:val="24"/>
          <w:szCs w:val="24"/>
          <w:rtl/>
          <w:rPrChange w:id="330" w:author="yara ahmad" w:date="2021-04-18T08:34:00Z">
            <w:rPr>
              <w:rFonts w:cs="Calibri"/>
              <w:sz w:val="28"/>
              <w:szCs w:val="28"/>
              <w:rtl/>
            </w:rPr>
          </w:rPrChange>
        </w:rPr>
        <w:t>ומנהלים</w:t>
      </w:r>
      <w:r w:rsidRPr="00AE4B49">
        <w:rPr>
          <w:rFonts w:asciiTheme="majorBidi" w:hAnsiTheme="majorBidi" w:cstheme="majorBidi"/>
          <w:color w:val="000000" w:themeColor="text1"/>
          <w:sz w:val="24"/>
          <w:szCs w:val="24"/>
          <w:rPrChange w:id="331" w:author="yara ahmad" w:date="2021-04-18T08:34:00Z">
            <w:rPr>
              <w:sz w:val="28"/>
              <w:szCs w:val="28"/>
            </w:rPr>
          </w:rPrChange>
        </w:rPr>
        <w:t xml:space="preserve"> </w:t>
      </w:r>
      <w:r w:rsidRPr="00AE4B49">
        <w:rPr>
          <w:rFonts w:asciiTheme="majorBidi" w:hAnsiTheme="majorBidi" w:cstheme="majorBidi"/>
          <w:color w:val="000000" w:themeColor="text1"/>
          <w:sz w:val="24"/>
          <w:szCs w:val="24"/>
          <w:rtl/>
          <w:rPrChange w:id="332" w:author="yara ahmad" w:date="2021-04-18T08:34:00Z">
            <w:rPr>
              <w:rFonts w:cs="Calibri"/>
              <w:sz w:val="28"/>
              <w:szCs w:val="28"/>
              <w:rtl/>
            </w:rPr>
          </w:rPrChange>
        </w:rPr>
        <w:t>לחנות</w:t>
      </w:r>
      <w:r w:rsidRPr="00AE4B49">
        <w:rPr>
          <w:rFonts w:asciiTheme="majorBidi" w:hAnsiTheme="majorBidi" w:cstheme="majorBidi"/>
          <w:color w:val="000000" w:themeColor="text1"/>
          <w:sz w:val="24"/>
          <w:szCs w:val="24"/>
          <w:rPrChange w:id="333" w:author="yara ahmad" w:date="2021-04-18T08:34:00Z">
            <w:rPr>
              <w:sz w:val="28"/>
              <w:szCs w:val="28"/>
            </w:rPr>
          </w:rPrChange>
        </w:rPr>
        <w:t xml:space="preserve"> </w:t>
      </w:r>
      <w:r w:rsidRPr="00AE4B49">
        <w:rPr>
          <w:rFonts w:asciiTheme="majorBidi" w:hAnsiTheme="majorBidi" w:cstheme="majorBidi"/>
          <w:color w:val="000000" w:themeColor="text1"/>
          <w:sz w:val="24"/>
          <w:szCs w:val="24"/>
          <w:rtl/>
          <w:rPrChange w:id="334" w:author="yara ahmad" w:date="2021-04-18T08:34:00Z">
            <w:rPr>
              <w:rFonts w:cs="Calibri"/>
              <w:sz w:val="28"/>
              <w:szCs w:val="28"/>
              <w:rtl/>
            </w:rPr>
          </w:rPrChange>
        </w:rPr>
        <w:t>ולתת</w:t>
      </w:r>
      <w:r w:rsidRPr="00AE4B49">
        <w:rPr>
          <w:rFonts w:asciiTheme="majorBidi" w:hAnsiTheme="majorBidi" w:cstheme="majorBidi"/>
          <w:color w:val="000000" w:themeColor="text1"/>
          <w:sz w:val="24"/>
          <w:szCs w:val="24"/>
          <w:rPrChange w:id="335" w:author="yara ahmad" w:date="2021-04-18T08:34:00Z">
            <w:rPr>
              <w:sz w:val="28"/>
              <w:szCs w:val="28"/>
            </w:rPr>
          </w:rPrChange>
        </w:rPr>
        <w:t xml:space="preserve"> </w:t>
      </w:r>
      <w:r w:rsidRPr="00AE4B49">
        <w:rPr>
          <w:rFonts w:asciiTheme="majorBidi" w:hAnsiTheme="majorBidi" w:cstheme="majorBidi"/>
          <w:color w:val="000000" w:themeColor="text1"/>
          <w:sz w:val="24"/>
          <w:szCs w:val="24"/>
          <w:rtl/>
          <w:rPrChange w:id="336" w:author="yara ahmad" w:date="2021-04-18T08:34:00Z">
            <w:rPr>
              <w:rFonts w:cs="Calibri"/>
              <w:sz w:val="28"/>
              <w:szCs w:val="28"/>
              <w:rtl/>
            </w:rPr>
          </w:rPrChange>
        </w:rPr>
        <w:t>להם</w:t>
      </w:r>
      <w:r w:rsidRPr="00AE4B49">
        <w:rPr>
          <w:rFonts w:asciiTheme="majorBidi" w:hAnsiTheme="majorBidi" w:cstheme="majorBidi"/>
          <w:color w:val="000000" w:themeColor="text1"/>
          <w:sz w:val="24"/>
          <w:szCs w:val="24"/>
          <w:rPrChange w:id="337" w:author="yara ahmad" w:date="2021-04-18T08:34:00Z">
            <w:rPr>
              <w:sz w:val="28"/>
              <w:szCs w:val="28"/>
            </w:rPr>
          </w:rPrChange>
        </w:rPr>
        <w:t xml:space="preserve"> </w:t>
      </w:r>
      <w:r w:rsidRPr="00AE4B49">
        <w:rPr>
          <w:rFonts w:asciiTheme="majorBidi" w:hAnsiTheme="majorBidi" w:cstheme="majorBidi"/>
          <w:color w:val="000000" w:themeColor="text1"/>
          <w:sz w:val="24"/>
          <w:szCs w:val="24"/>
          <w:rtl/>
          <w:rPrChange w:id="338" w:author="yara ahmad" w:date="2021-04-18T08:34:00Z">
            <w:rPr>
              <w:rFonts w:cs="Calibri"/>
              <w:sz w:val="28"/>
              <w:szCs w:val="28"/>
              <w:rtl/>
            </w:rPr>
          </w:rPrChange>
        </w:rPr>
        <w:t>הרשאות</w:t>
      </w:r>
      <w:r w:rsidRPr="00AE4B49">
        <w:rPr>
          <w:rFonts w:asciiTheme="majorBidi" w:hAnsiTheme="majorBidi" w:cstheme="majorBidi"/>
          <w:color w:val="000000" w:themeColor="text1"/>
          <w:sz w:val="24"/>
          <w:szCs w:val="24"/>
          <w:rPrChange w:id="339" w:author="yara ahmad" w:date="2021-04-18T08:34:00Z">
            <w:rPr>
              <w:sz w:val="28"/>
              <w:szCs w:val="28"/>
            </w:rPr>
          </w:rPrChange>
        </w:rPr>
        <w:t>.</w:t>
      </w:r>
    </w:p>
    <w:p w14:paraId="70C5DDEF" w14:textId="79198643" w:rsidR="00207F55" w:rsidRPr="00AE4B49" w:rsidRDefault="00207F55">
      <w:pPr>
        <w:pStyle w:val="ListParagraph"/>
        <w:numPr>
          <w:ilvl w:val="0"/>
          <w:numId w:val="44"/>
        </w:numPr>
        <w:spacing w:line="360" w:lineRule="auto"/>
        <w:rPr>
          <w:rFonts w:asciiTheme="majorBidi" w:hAnsiTheme="majorBidi" w:cstheme="majorBidi"/>
          <w:color w:val="000000" w:themeColor="text1"/>
          <w:sz w:val="24"/>
          <w:szCs w:val="24"/>
          <w:rPrChange w:id="340" w:author="yara ahmad" w:date="2021-04-18T08:34:00Z">
            <w:rPr>
              <w:sz w:val="28"/>
              <w:szCs w:val="28"/>
              <w:u w:val="single"/>
            </w:rPr>
          </w:rPrChange>
        </w:rPr>
        <w:pPrChange w:id="341" w:author="yara ahmad" w:date="2021-04-18T08:31:00Z">
          <w:pPr/>
        </w:pPrChange>
      </w:pPr>
      <w:r w:rsidRPr="00AE4B49">
        <w:rPr>
          <w:rFonts w:asciiTheme="majorBidi" w:hAnsiTheme="majorBidi" w:cstheme="majorBidi"/>
          <w:b/>
          <w:bCs/>
          <w:color w:val="000000" w:themeColor="text1"/>
          <w:sz w:val="24"/>
          <w:szCs w:val="24"/>
          <w:u w:val="single"/>
          <w:rtl/>
          <w:rPrChange w:id="342" w:author="yara ahmad" w:date="2021-04-18T08:34:00Z">
            <w:rPr>
              <w:rFonts w:cs="Calibri"/>
              <w:sz w:val="28"/>
              <w:szCs w:val="28"/>
              <w:u w:val="single"/>
              <w:rtl/>
            </w:rPr>
          </w:rPrChange>
        </w:rPr>
        <w:t>מנהל</w:t>
      </w:r>
      <w:r w:rsidRPr="00AE4B49">
        <w:rPr>
          <w:rFonts w:asciiTheme="majorBidi" w:hAnsiTheme="majorBidi" w:cstheme="majorBidi"/>
          <w:b/>
          <w:bCs/>
          <w:color w:val="000000" w:themeColor="text1"/>
          <w:sz w:val="24"/>
          <w:szCs w:val="24"/>
          <w:u w:val="single"/>
          <w:rPrChange w:id="343" w:author="yara ahmad" w:date="2021-04-18T08:34:00Z">
            <w:rPr>
              <w:sz w:val="28"/>
              <w:szCs w:val="28"/>
              <w:u w:val="single"/>
            </w:rPr>
          </w:rPrChange>
        </w:rPr>
        <w:t xml:space="preserve"> </w:t>
      </w:r>
      <w:r w:rsidRPr="00AE4B49">
        <w:rPr>
          <w:rFonts w:asciiTheme="majorBidi" w:hAnsiTheme="majorBidi" w:cstheme="majorBidi"/>
          <w:b/>
          <w:bCs/>
          <w:color w:val="000000" w:themeColor="text1"/>
          <w:sz w:val="24"/>
          <w:szCs w:val="24"/>
          <w:u w:val="single"/>
          <w:rtl/>
          <w:rPrChange w:id="344" w:author="yara ahmad" w:date="2021-04-18T08:34:00Z">
            <w:rPr>
              <w:rFonts w:cs="Calibri"/>
              <w:sz w:val="28"/>
              <w:szCs w:val="28"/>
              <w:u w:val="single"/>
              <w:rtl/>
            </w:rPr>
          </w:rPrChange>
        </w:rPr>
        <w:t>חנות</w:t>
      </w:r>
      <w:r w:rsidRPr="00AE4B49">
        <w:rPr>
          <w:rFonts w:asciiTheme="majorBidi" w:hAnsiTheme="majorBidi" w:cstheme="majorBidi"/>
          <w:b/>
          <w:bCs/>
          <w:color w:val="000000" w:themeColor="text1"/>
          <w:sz w:val="24"/>
          <w:szCs w:val="24"/>
          <w:u w:val="single"/>
          <w:rPrChange w:id="345" w:author="yara ahmad" w:date="2021-04-18T08:34:00Z">
            <w:rPr>
              <w:sz w:val="28"/>
              <w:szCs w:val="28"/>
              <w:u w:val="single"/>
            </w:rPr>
          </w:rPrChange>
        </w:rPr>
        <w:t xml:space="preserve"> </w:t>
      </w:r>
      <w:r w:rsidRPr="00AE4B49">
        <w:rPr>
          <w:rFonts w:asciiTheme="majorBidi" w:hAnsiTheme="majorBidi" w:cstheme="majorBidi"/>
          <w:b/>
          <w:bCs/>
          <w:color w:val="000000" w:themeColor="text1"/>
          <w:sz w:val="24"/>
          <w:szCs w:val="24"/>
          <w:u w:val="single"/>
          <w:rPrChange w:id="346" w:author="yara ahmad" w:date="2021-04-18T08:34:00Z">
            <w:rPr>
              <w:sz w:val="28"/>
              <w:szCs w:val="28"/>
            </w:rPr>
          </w:rPrChange>
        </w:rPr>
        <w:t>–</w:t>
      </w:r>
      <w:r w:rsidRPr="00AE4B49">
        <w:rPr>
          <w:rFonts w:asciiTheme="majorBidi" w:hAnsiTheme="majorBidi" w:cstheme="majorBidi"/>
          <w:color w:val="000000" w:themeColor="text1"/>
          <w:sz w:val="24"/>
          <w:szCs w:val="24"/>
          <w:rPrChange w:id="347" w:author="yara ahmad" w:date="2021-04-18T08:34:00Z">
            <w:rPr>
              <w:sz w:val="28"/>
              <w:szCs w:val="28"/>
            </w:rPr>
          </w:rPrChange>
        </w:rPr>
        <w:t xml:space="preserve"> </w:t>
      </w:r>
      <w:r w:rsidRPr="00AE4B49">
        <w:rPr>
          <w:rFonts w:asciiTheme="majorBidi" w:hAnsiTheme="majorBidi" w:cstheme="majorBidi"/>
          <w:color w:val="000000" w:themeColor="text1"/>
          <w:sz w:val="24"/>
          <w:szCs w:val="24"/>
          <w:rtl/>
          <w:rPrChange w:id="348" w:author="yara ahmad" w:date="2021-04-18T08:34:00Z">
            <w:rPr>
              <w:rFonts w:cs="Calibri"/>
              <w:sz w:val="28"/>
              <w:szCs w:val="28"/>
              <w:rtl/>
            </w:rPr>
          </w:rPrChange>
        </w:rPr>
        <w:t>אחראי</w:t>
      </w:r>
      <w:r w:rsidRPr="00AE4B49">
        <w:rPr>
          <w:rFonts w:asciiTheme="majorBidi" w:hAnsiTheme="majorBidi" w:cstheme="majorBidi"/>
          <w:color w:val="000000" w:themeColor="text1"/>
          <w:sz w:val="24"/>
          <w:szCs w:val="24"/>
          <w:rPrChange w:id="349" w:author="yara ahmad" w:date="2021-04-18T08:34:00Z">
            <w:rPr>
              <w:sz w:val="28"/>
              <w:szCs w:val="28"/>
            </w:rPr>
          </w:rPrChange>
        </w:rPr>
        <w:t xml:space="preserve"> </w:t>
      </w:r>
      <w:r w:rsidRPr="00AE4B49">
        <w:rPr>
          <w:rFonts w:asciiTheme="majorBidi" w:hAnsiTheme="majorBidi" w:cstheme="majorBidi"/>
          <w:color w:val="000000" w:themeColor="text1"/>
          <w:sz w:val="24"/>
          <w:szCs w:val="24"/>
          <w:rtl/>
          <w:rPrChange w:id="350" w:author="yara ahmad" w:date="2021-04-18T08:34:00Z">
            <w:rPr>
              <w:rFonts w:cs="Calibri"/>
              <w:sz w:val="28"/>
              <w:szCs w:val="28"/>
              <w:rtl/>
            </w:rPr>
          </w:rPrChange>
        </w:rPr>
        <w:t>לניהול</w:t>
      </w:r>
      <w:r w:rsidRPr="00AE4B49">
        <w:rPr>
          <w:rFonts w:asciiTheme="majorBidi" w:hAnsiTheme="majorBidi" w:cstheme="majorBidi"/>
          <w:color w:val="000000" w:themeColor="text1"/>
          <w:sz w:val="24"/>
          <w:szCs w:val="24"/>
          <w:rPrChange w:id="351" w:author="yara ahmad" w:date="2021-04-18T08:34:00Z">
            <w:rPr>
              <w:sz w:val="28"/>
              <w:szCs w:val="28"/>
            </w:rPr>
          </w:rPrChange>
        </w:rPr>
        <w:t xml:space="preserve"> </w:t>
      </w:r>
      <w:r w:rsidRPr="00AE4B49">
        <w:rPr>
          <w:rFonts w:asciiTheme="majorBidi" w:hAnsiTheme="majorBidi" w:cstheme="majorBidi"/>
          <w:color w:val="000000" w:themeColor="text1"/>
          <w:sz w:val="24"/>
          <w:szCs w:val="24"/>
          <w:rtl/>
          <w:rPrChange w:id="352" w:author="yara ahmad" w:date="2021-04-18T08:34:00Z">
            <w:rPr>
              <w:rFonts w:cs="Calibri"/>
              <w:sz w:val="28"/>
              <w:szCs w:val="28"/>
              <w:rtl/>
            </w:rPr>
          </w:rPrChange>
        </w:rPr>
        <w:t>החנות</w:t>
      </w:r>
      <w:r w:rsidRPr="00AE4B49">
        <w:rPr>
          <w:rFonts w:asciiTheme="majorBidi" w:hAnsiTheme="majorBidi" w:cstheme="majorBidi"/>
          <w:color w:val="000000" w:themeColor="text1"/>
          <w:sz w:val="24"/>
          <w:szCs w:val="24"/>
          <w:rPrChange w:id="353" w:author="yara ahmad" w:date="2021-04-18T08:34:00Z">
            <w:rPr>
              <w:sz w:val="28"/>
              <w:szCs w:val="28"/>
            </w:rPr>
          </w:rPrChange>
        </w:rPr>
        <w:t xml:space="preserve"> </w:t>
      </w:r>
      <w:r w:rsidRPr="00AE4B49">
        <w:rPr>
          <w:rFonts w:asciiTheme="majorBidi" w:hAnsiTheme="majorBidi" w:cstheme="majorBidi"/>
          <w:color w:val="000000" w:themeColor="text1"/>
          <w:sz w:val="24"/>
          <w:szCs w:val="24"/>
          <w:rtl/>
          <w:rPrChange w:id="354" w:author="yara ahmad" w:date="2021-04-18T08:34:00Z">
            <w:rPr>
              <w:rFonts w:cs="Calibri"/>
              <w:sz w:val="28"/>
              <w:szCs w:val="28"/>
              <w:rtl/>
            </w:rPr>
          </w:rPrChange>
        </w:rPr>
        <w:t>לפי</w:t>
      </w:r>
      <w:r w:rsidRPr="00AE4B49">
        <w:rPr>
          <w:rFonts w:asciiTheme="majorBidi" w:hAnsiTheme="majorBidi" w:cstheme="majorBidi"/>
          <w:color w:val="000000" w:themeColor="text1"/>
          <w:sz w:val="24"/>
          <w:szCs w:val="24"/>
          <w:rPrChange w:id="355" w:author="yara ahmad" w:date="2021-04-18T08:34:00Z">
            <w:rPr>
              <w:sz w:val="28"/>
              <w:szCs w:val="28"/>
            </w:rPr>
          </w:rPrChange>
        </w:rPr>
        <w:t xml:space="preserve"> </w:t>
      </w:r>
      <w:r w:rsidRPr="00AE4B49">
        <w:rPr>
          <w:rFonts w:asciiTheme="majorBidi" w:hAnsiTheme="majorBidi" w:cstheme="majorBidi"/>
          <w:color w:val="000000" w:themeColor="text1"/>
          <w:sz w:val="24"/>
          <w:szCs w:val="24"/>
          <w:rtl/>
          <w:rPrChange w:id="356" w:author="yara ahmad" w:date="2021-04-18T08:34:00Z">
            <w:rPr>
              <w:rFonts w:cs="Calibri"/>
              <w:sz w:val="28"/>
              <w:szCs w:val="28"/>
              <w:rtl/>
            </w:rPr>
          </w:rPrChange>
        </w:rPr>
        <w:t>ההרשאות</w:t>
      </w:r>
      <w:r w:rsidRPr="00AE4B49">
        <w:rPr>
          <w:rFonts w:asciiTheme="majorBidi" w:hAnsiTheme="majorBidi" w:cstheme="majorBidi"/>
          <w:color w:val="000000" w:themeColor="text1"/>
          <w:sz w:val="24"/>
          <w:szCs w:val="24"/>
          <w:rPrChange w:id="357" w:author="yara ahmad" w:date="2021-04-18T08:34:00Z">
            <w:rPr>
              <w:sz w:val="28"/>
              <w:szCs w:val="28"/>
            </w:rPr>
          </w:rPrChange>
        </w:rPr>
        <w:t xml:space="preserve"> </w:t>
      </w:r>
      <w:r w:rsidRPr="00AE4B49">
        <w:rPr>
          <w:rFonts w:asciiTheme="majorBidi" w:hAnsiTheme="majorBidi" w:cstheme="majorBidi"/>
          <w:color w:val="000000" w:themeColor="text1"/>
          <w:sz w:val="24"/>
          <w:szCs w:val="24"/>
          <w:rtl/>
          <w:rPrChange w:id="358" w:author="yara ahmad" w:date="2021-04-18T08:34:00Z">
            <w:rPr>
              <w:rFonts w:cs="Calibri"/>
              <w:sz w:val="28"/>
              <w:szCs w:val="28"/>
              <w:rtl/>
            </w:rPr>
          </w:rPrChange>
        </w:rPr>
        <w:t>שקיבל</w:t>
      </w:r>
      <w:r w:rsidRPr="00AE4B49">
        <w:rPr>
          <w:rFonts w:asciiTheme="majorBidi" w:hAnsiTheme="majorBidi" w:cstheme="majorBidi"/>
          <w:color w:val="000000" w:themeColor="text1"/>
          <w:sz w:val="24"/>
          <w:szCs w:val="24"/>
          <w:rPrChange w:id="359" w:author="yara ahmad" w:date="2021-04-18T08:34:00Z">
            <w:rPr>
              <w:sz w:val="28"/>
              <w:szCs w:val="28"/>
            </w:rPr>
          </w:rPrChange>
        </w:rPr>
        <w:t xml:space="preserve"> </w:t>
      </w:r>
      <w:r w:rsidRPr="00AE4B49">
        <w:rPr>
          <w:rFonts w:asciiTheme="majorBidi" w:hAnsiTheme="majorBidi" w:cstheme="majorBidi"/>
          <w:color w:val="000000" w:themeColor="text1"/>
          <w:sz w:val="24"/>
          <w:szCs w:val="24"/>
          <w:rtl/>
          <w:rPrChange w:id="360" w:author="yara ahmad" w:date="2021-04-18T08:34:00Z">
            <w:rPr>
              <w:rFonts w:cs="Calibri"/>
              <w:sz w:val="28"/>
              <w:szCs w:val="28"/>
              <w:rtl/>
            </w:rPr>
          </w:rPrChange>
        </w:rPr>
        <w:t>מבעל</w:t>
      </w:r>
      <w:r w:rsidRPr="00AE4B49">
        <w:rPr>
          <w:rFonts w:asciiTheme="majorBidi" w:hAnsiTheme="majorBidi" w:cstheme="majorBidi"/>
          <w:color w:val="000000" w:themeColor="text1"/>
          <w:sz w:val="24"/>
          <w:szCs w:val="24"/>
          <w:rPrChange w:id="361" w:author="yara ahmad" w:date="2021-04-18T08:34:00Z">
            <w:rPr>
              <w:sz w:val="28"/>
              <w:szCs w:val="28"/>
            </w:rPr>
          </w:rPrChange>
        </w:rPr>
        <w:t xml:space="preserve"> </w:t>
      </w:r>
      <w:r w:rsidRPr="00AE4B49">
        <w:rPr>
          <w:rFonts w:asciiTheme="majorBidi" w:hAnsiTheme="majorBidi" w:cstheme="majorBidi"/>
          <w:color w:val="000000" w:themeColor="text1"/>
          <w:sz w:val="24"/>
          <w:szCs w:val="24"/>
          <w:rtl/>
          <w:rPrChange w:id="362" w:author="yara ahmad" w:date="2021-04-18T08:34:00Z">
            <w:rPr>
              <w:rFonts w:cs="Calibri"/>
              <w:sz w:val="28"/>
              <w:szCs w:val="28"/>
              <w:rtl/>
            </w:rPr>
          </w:rPrChange>
        </w:rPr>
        <w:t>החנות</w:t>
      </w:r>
      <w:r w:rsidR="008A352A" w:rsidRPr="00AE4B49">
        <w:rPr>
          <w:rFonts w:asciiTheme="majorBidi" w:hAnsiTheme="majorBidi" w:cstheme="majorBidi"/>
          <w:color w:val="000000" w:themeColor="text1"/>
          <w:sz w:val="24"/>
          <w:szCs w:val="24"/>
          <w:rPrChange w:id="363" w:author="yara ahmad" w:date="2021-04-18T08:34:00Z">
            <w:rPr>
              <w:sz w:val="28"/>
              <w:szCs w:val="28"/>
            </w:rPr>
          </w:rPrChange>
        </w:rPr>
        <w:t xml:space="preserve"> </w:t>
      </w:r>
      <w:r w:rsidR="008A352A" w:rsidRPr="00AE4B49">
        <w:rPr>
          <w:rFonts w:asciiTheme="majorBidi" w:hAnsiTheme="majorBidi" w:cstheme="majorBidi"/>
          <w:color w:val="000000" w:themeColor="text1"/>
          <w:sz w:val="24"/>
          <w:szCs w:val="24"/>
          <w:rtl/>
          <w:rPrChange w:id="364" w:author="yara ahmad" w:date="2021-04-18T08:34:00Z">
            <w:rPr>
              <w:rFonts w:cs="Calibri"/>
              <w:sz w:val="28"/>
              <w:szCs w:val="28"/>
              <w:rtl/>
            </w:rPr>
          </w:rPrChange>
        </w:rPr>
        <w:t>שמינה</w:t>
      </w:r>
      <w:r w:rsidR="008A352A" w:rsidRPr="00AE4B49">
        <w:rPr>
          <w:rFonts w:asciiTheme="majorBidi" w:hAnsiTheme="majorBidi" w:cstheme="majorBidi"/>
          <w:color w:val="000000" w:themeColor="text1"/>
          <w:sz w:val="24"/>
          <w:szCs w:val="24"/>
          <w:rPrChange w:id="365" w:author="yara ahmad" w:date="2021-04-18T08:34:00Z">
            <w:rPr>
              <w:sz w:val="28"/>
              <w:szCs w:val="28"/>
            </w:rPr>
          </w:rPrChange>
        </w:rPr>
        <w:t xml:space="preserve"> </w:t>
      </w:r>
      <w:r w:rsidR="008A352A" w:rsidRPr="00AE4B49">
        <w:rPr>
          <w:rFonts w:asciiTheme="majorBidi" w:hAnsiTheme="majorBidi" w:cstheme="majorBidi"/>
          <w:color w:val="000000" w:themeColor="text1"/>
          <w:sz w:val="24"/>
          <w:szCs w:val="24"/>
          <w:rtl/>
          <w:rPrChange w:id="366" w:author="yara ahmad" w:date="2021-04-18T08:34:00Z">
            <w:rPr>
              <w:rFonts w:cs="Calibri"/>
              <w:sz w:val="28"/>
              <w:szCs w:val="28"/>
              <w:rtl/>
            </w:rPr>
          </w:rPrChange>
        </w:rPr>
        <w:t>אותו</w:t>
      </w:r>
      <w:r w:rsidR="008A352A" w:rsidRPr="00AE4B49">
        <w:rPr>
          <w:rFonts w:asciiTheme="majorBidi" w:hAnsiTheme="majorBidi" w:cstheme="majorBidi"/>
          <w:color w:val="000000" w:themeColor="text1"/>
          <w:sz w:val="24"/>
          <w:szCs w:val="24"/>
          <w:rPrChange w:id="367" w:author="yara ahmad" w:date="2021-04-18T08:34:00Z">
            <w:rPr>
              <w:sz w:val="28"/>
              <w:szCs w:val="28"/>
            </w:rPr>
          </w:rPrChange>
        </w:rPr>
        <w:t xml:space="preserve">. </w:t>
      </w:r>
    </w:p>
    <w:p w14:paraId="7FEAB954" w14:textId="510A8120" w:rsidR="00267A04" w:rsidRPr="00AE4B49" w:rsidRDefault="00267A04">
      <w:pPr>
        <w:pStyle w:val="ListParagraph"/>
        <w:numPr>
          <w:ilvl w:val="0"/>
          <w:numId w:val="44"/>
        </w:numPr>
        <w:spacing w:line="360" w:lineRule="auto"/>
        <w:rPr>
          <w:rFonts w:asciiTheme="majorBidi" w:hAnsiTheme="majorBidi" w:cstheme="majorBidi"/>
          <w:color w:val="000000" w:themeColor="text1"/>
          <w:sz w:val="24"/>
          <w:szCs w:val="24"/>
          <w:rtl/>
          <w:rPrChange w:id="368" w:author="yara ahmad" w:date="2021-04-18T08:34:00Z">
            <w:rPr>
              <w:sz w:val="28"/>
              <w:szCs w:val="28"/>
              <w:u w:val="single"/>
              <w:rtl/>
            </w:rPr>
          </w:rPrChange>
        </w:rPr>
        <w:pPrChange w:id="369" w:author="yara ahmad" w:date="2021-04-18T08:31:00Z">
          <w:pPr/>
        </w:pPrChange>
      </w:pPr>
      <w:r w:rsidRPr="00AE4B49">
        <w:rPr>
          <w:rFonts w:asciiTheme="majorBidi" w:hAnsiTheme="majorBidi" w:cstheme="majorBidi" w:hint="cs"/>
          <w:b/>
          <w:bCs/>
          <w:color w:val="000000" w:themeColor="text1"/>
          <w:sz w:val="24"/>
          <w:szCs w:val="24"/>
          <w:u w:val="single"/>
          <w:rtl/>
          <w:rPrChange w:id="370" w:author="yara ahmad" w:date="2021-04-18T08:34:00Z">
            <w:rPr>
              <w:rFonts w:hint="cs"/>
              <w:sz w:val="28"/>
              <w:szCs w:val="28"/>
              <w:u w:val="single"/>
              <w:rtl/>
            </w:rPr>
          </w:rPrChange>
        </w:rPr>
        <w:t>מנהל</w:t>
      </w:r>
      <w:r w:rsidRPr="00AE4B49">
        <w:rPr>
          <w:rFonts w:asciiTheme="majorBidi" w:hAnsiTheme="majorBidi" w:cstheme="majorBidi"/>
          <w:b/>
          <w:bCs/>
          <w:color w:val="000000" w:themeColor="text1"/>
          <w:sz w:val="24"/>
          <w:szCs w:val="24"/>
          <w:u w:val="single"/>
          <w:rtl/>
          <w:rPrChange w:id="371" w:author="yara ahmad" w:date="2021-04-18T08:34:00Z">
            <w:rPr>
              <w:sz w:val="28"/>
              <w:szCs w:val="28"/>
              <w:u w:val="single"/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b/>
          <w:bCs/>
          <w:color w:val="000000" w:themeColor="text1"/>
          <w:sz w:val="24"/>
          <w:szCs w:val="24"/>
          <w:u w:val="single"/>
          <w:rtl/>
          <w:rPrChange w:id="372" w:author="yara ahmad" w:date="2021-04-18T08:34:00Z">
            <w:rPr>
              <w:rFonts w:hint="cs"/>
              <w:sz w:val="28"/>
              <w:szCs w:val="28"/>
              <w:u w:val="single"/>
              <w:rtl/>
            </w:rPr>
          </w:rPrChange>
        </w:rPr>
        <w:t>המערכת</w:t>
      </w:r>
      <w:r w:rsidRPr="00AE4B49">
        <w:rPr>
          <w:rFonts w:asciiTheme="majorBidi" w:hAnsiTheme="majorBidi" w:cstheme="majorBidi"/>
          <w:b/>
          <w:bCs/>
          <w:color w:val="000000" w:themeColor="text1"/>
          <w:sz w:val="24"/>
          <w:szCs w:val="24"/>
          <w:u w:val="single"/>
          <w:rtl/>
          <w:rPrChange w:id="373" w:author="yara ahmad" w:date="2021-04-18T08:34:00Z">
            <w:rPr>
              <w:sz w:val="28"/>
              <w:szCs w:val="28"/>
              <w:u w:val="single"/>
              <w:rtl/>
            </w:rPr>
          </w:rPrChange>
        </w:rPr>
        <w:t xml:space="preserve"> (</w:t>
      </w:r>
      <w:r w:rsidRPr="00AE4B49">
        <w:rPr>
          <w:rFonts w:asciiTheme="majorBidi" w:hAnsiTheme="majorBidi" w:cstheme="majorBidi"/>
          <w:b/>
          <w:bCs/>
          <w:color w:val="000000" w:themeColor="text1"/>
          <w:sz w:val="24"/>
          <w:szCs w:val="24"/>
          <w:u w:val="single"/>
          <w:rPrChange w:id="374" w:author="yara ahmad" w:date="2021-04-18T08:34:00Z">
            <w:rPr>
              <w:sz w:val="28"/>
              <w:szCs w:val="28"/>
              <w:u w:val="single"/>
            </w:rPr>
          </w:rPrChange>
        </w:rPr>
        <w:t>admin</w:t>
      </w:r>
      <w:r w:rsidRPr="00AE4B49">
        <w:rPr>
          <w:rFonts w:asciiTheme="majorBidi" w:hAnsiTheme="majorBidi" w:cstheme="majorBidi"/>
          <w:b/>
          <w:bCs/>
          <w:color w:val="000000" w:themeColor="text1"/>
          <w:sz w:val="24"/>
          <w:szCs w:val="24"/>
          <w:u w:val="single"/>
          <w:rtl/>
          <w:rPrChange w:id="375" w:author="yara ahmad" w:date="2021-04-18T08:34:00Z">
            <w:rPr>
              <w:sz w:val="28"/>
              <w:szCs w:val="28"/>
              <w:u w:val="single"/>
              <w:rtl/>
            </w:rPr>
          </w:rPrChange>
        </w:rPr>
        <w:t>):</w:t>
      </w:r>
      <w:r w:rsidRPr="00AE4B49">
        <w:rPr>
          <w:rFonts w:asciiTheme="majorBidi" w:hAnsiTheme="majorBidi" w:cstheme="majorBidi"/>
          <w:color w:val="000000" w:themeColor="text1"/>
          <w:sz w:val="24"/>
          <w:szCs w:val="24"/>
          <w:rtl/>
          <w:rPrChange w:id="376" w:author="yara ahmad" w:date="2021-04-18T08:34:00Z">
            <w:rPr>
              <w:sz w:val="28"/>
              <w:szCs w:val="28"/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color w:val="000000" w:themeColor="text1"/>
          <w:sz w:val="24"/>
          <w:szCs w:val="24"/>
          <w:rtl/>
          <w:rPrChange w:id="377" w:author="yara ahmad" w:date="2021-04-18T08:34:00Z">
            <w:rPr>
              <w:rFonts w:hint="cs"/>
              <w:sz w:val="28"/>
              <w:szCs w:val="28"/>
              <w:rtl/>
            </w:rPr>
          </w:rPrChange>
        </w:rPr>
        <w:t>מי</w:t>
      </w:r>
      <w:r w:rsidRPr="00AE4B49">
        <w:rPr>
          <w:rFonts w:asciiTheme="majorBidi" w:hAnsiTheme="majorBidi" w:cstheme="majorBidi"/>
          <w:color w:val="000000" w:themeColor="text1"/>
          <w:sz w:val="24"/>
          <w:szCs w:val="24"/>
          <w:rtl/>
          <w:rPrChange w:id="378" w:author="yara ahmad" w:date="2021-04-18T08:34:00Z">
            <w:rPr>
              <w:sz w:val="28"/>
              <w:szCs w:val="28"/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color w:val="000000" w:themeColor="text1"/>
          <w:sz w:val="24"/>
          <w:szCs w:val="24"/>
          <w:rtl/>
          <w:rPrChange w:id="379" w:author="yara ahmad" w:date="2021-04-18T08:34:00Z">
            <w:rPr>
              <w:rFonts w:hint="cs"/>
              <w:sz w:val="28"/>
              <w:szCs w:val="28"/>
              <w:rtl/>
            </w:rPr>
          </w:rPrChange>
        </w:rPr>
        <w:t>שמאתחל</w:t>
      </w:r>
      <w:r w:rsidRPr="00AE4B49">
        <w:rPr>
          <w:rFonts w:asciiTheme="majorBidi" w:hAnsiTheme="majorBidi" w:cstheme="majorBidi"/>
          <w:color w:val="000000" w:themeColor="text1"/>
          <w:sz w:val="24"/>
          <w:szCs w:val="24"/>
          <w:rtl/>
          <w:rPrChange w:id="380" w:author="yara ahmad" w:date="2021-04-18T08:34:00Z">
            <w:rPr>
              <w:sz w:val="28"/>
              <w:szCs w:val="28"/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color w:val="000000" w:themeColor="text1"/>
          <w:sz w:val="24"/>
          <w:szCs w:val="24"/>
          <w:rtl/>
          <w:rPrChange w:id="381" w:author="yara ahmad" w:date="2021-04-18T08:34:00Z">
            <w:rPr>
              <w:rFonts w:hint="cs"/>
              <w:sz w:val="28"/>
              <w:szCs w:val="28"/>
              <w:rtl/>
            </w:rPr>
          </w:rPrChange>
        </w:rPr>
        <w:t>את</w:t>
      </w:r>
      <w:r w:rsidRPr="00AE4B49">
        <w:rPr>
          <w:rFonts w:asciiTheme="majorBidi" w:hAnsiTheme="majorBidi" w:cstheme="majorBidi"/>
          <w:color w:val="000000" w:themeColor="text1"/>
          <w:sz w:val="24"/>
          <w:szCs w:val="24"/>
          <w:rtl/>
          <w:rPrChange w:id="382" w:author="yara ahmad" w:date="2021-04-18T08:34:00Z">
            <w:rPr>
              <w:sz w:val="28"/>
              <w:szCs w:val="28"/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color w:val="000000" w:themeColor="text1"/>
          <w:sz w:val="24"/>
          <w:szCs w:val="24"/>
          <w:rtl/>
          <w:rPrChange w:id="383" w:author="yara ahmad" w:date="2021-04-18T08:34:00Z">
            <w:rPr>
              <w:rFonts w:hint="cs"/>
              <w:sz w:val="28"/>
              <w:szCs w:val="28"/>
              <w:rtl/>
            </w:rPr>
          </w:rPrChange>
        </w:rPr>
        <w:t>המערכת</w:t>
      </w:r>
      <w:r w:rsidRPr="00AE4B49">
        <w:rPr>
          <w:rFonts w:asciiTheme="majorBidi" w:hAnsiTheme="majorBidi" w:cstheme="majorBidi"/>
          <w:color w:val="000000" w:themeColor="text1"/>
          <w:sz w:val="24"/>
          <w:szCs w:val="24"/>
          <w:rtl/>
          <w:rPrChange w:id="384" w:author="yara ahmad" w:date="2021-04-18T08:34:00Z">
            <w:rPr>
              <w:sz w:val="28"/>
              <w:szCs w:val="28"/>
              <w:rtl/>
            </w:rPr>
          </w:rPrChange>
        </w:rPr>
        <w:t>.</w:t>
      </w:r>
      <w:r w:rsidRPr="00AE4B49">
        <w:rPr>
          <w:rFonts w:asciiTheme="majorBidi" w:hAnsiTheme="majorBidi" w:cstheme="majorBidi"/>
          <w:color w:val="000000" w:themeColor="text1"/>
          <w:sz w:val="24"/>
          <w:szCs w:val="24"/>
          <w:rtl/>
          <w:rPrChange w:id="385" w:author="yara ahmad" w:date="2021-04-18T08:34:00Z">
            <w:rPr>
              <w:sz w:val="28"/>
              <w:szCs w:val="28"/>
              <w:u w:val="single"/>
              <w:rtl/>
            </w:rPr>
          </w:rPrChange>
        </w:rPr>
        <w:t xml:space="preserve"> </w:t>
      </w:r>
    </w:p>
    <w:p w14:paraId="7D25835B" w14:textId="7878E611" w:rsidR="00267A04" w:rsidRPr="00B05B6C" w:rsidDel="00D757B3" w:rsidRDefault="00267A04">
      <w:pPr>
        <w:pStyle w:val="ListParagraph"/>
        <w:numPr>
          <w:ilvl w:val="0"/>
          <w:numId w:val="44"/>
        </w:numPr>
        <w:rPr>
          <w:del w:id="386" w:author="yara ahmad" w:date="2021-04-18T08:07:00Z"/>
          <w:rFonts w:asciiTheme="majorBidi" w:hAnsiTheme="majorBidi" w:cstheme="majorBidi"/>
          <w:b/>
          <w:bCs/>
          <w:color w:val="000000" w:themeColor="text1"/>
          <w:sz w:val="24"/>
          <w:szCs w:val="24"/>
          <w:u w:val="single"/>
          <w:rtl/>
          <w:rPrChange w:id="387" w:author="yara ahmad" w:date="2021-04-18T14:54:00Z">
            <w:rPr>
              <w:del w:id="388" w:author="yara ahmad" w:date="2021-04-18T08:07:00Z"/>
              <w:sz w:val="28"/>
              <w:szCs w:val="28"/>
              <w:u w:val="single"/>
              <w:rtl/>
            </w:rPr>
          </w:rPrChange>
        </w:rPr>
        <w:pPrChange w:id="389" w:author="yara ahmad" w:date="2021-04-18T08:31:00Z">
          <w:pPr/>
        </w:pPrChange>
      </w:pPr>
      <w:del w:id="390" w:author="yara ahmad" w:date="2021-04-18T08:07:00Z">
        <w:r w:rsidRPr="00B05B6C" w:rsidDel="00D757B3">
          <w:rPr>
            <w:rFonts w:asciiTheme="majorBidi" w:hAnsiTheme="majorBidi" w:cstheme="majorBidi" w:hint="cs"/>
            <w:b/>
            <w:bCs/>
            <w:color w:val="000000" w:themeColor="text1"/>
            <w:sz w:val="24"/>
            <w:szCs w:val="24"/>
            <w:u w:val="single"/>
            <w:rtl/>
            <w:rPrChange w:id="391" w:author="yara ahmad" w:date="2021-04-18T14:54:00Z">
              <w:rPr>
                <w:rFonts w:hint="cs"/>
                <w:sz w:val="28"/>
                <w:szCs w:val="28"/>
                <w:u w:val="single"/>
                <w:rtl/>
              </w:rPr>
            </w:rPrChange>
          </w:rPr>
          <w:delText>משתמש</w:delText>
        </w:r>
        <w:r w:rsidRPr="00B05B6C" w:rsidDel="00D757B3">
          <w:rPr>
            <w:rFonts w:asciiTheme="majorBidi" w:hAnsiTheme="majorBidi" w:cstheme="majorBidi"/>
            <w:b/>
            <w:bCs/>
            <w:color w:val="000000" w:themeColor="text1"/>
            <w:sz w:val="24"/>
            <w:szCs w:val="24"/>
            <w:u w:val="single"/>
            <w:rtl/>
            <w:rPrChange w:id="392" w:author="yara ahmad" w:date="2021-04-18T14:54:00Z">
              <w:rPr>
                <w:sz w:val="28"/>
                <w:szCs w:val="28"/>
                <w:u w:val="single"/>
                <w:rtl/>
              </w:rPr>
            </w:rPrChange>
          </w:rPr>
          <w:delText xml:space="preserve"> </w:delText>
        </w:r>
        <w:r w:rsidRPr="00B05B6C" w:rsidDel="00D757B3">
          <w:rPr>
            <w:rFonts w:asciiTheme="majorBidi" w:hAnsiTheme="majorBidi" w:cstheme="majorBidi" w:hint="cs"/>
            <w:b/>
            <w:bCs/>
            <w:color w:val="000000" w:themeColor="text1"/>
            <w:sz w:val="24"/>
            <w:szCs w:val="24"/>
            <w:u w:val="single"/>
            <w:rtl/>
            <w:rPrChange w:id="393" w:author="yara ahmad" w:date="2021-04-18T14:54:00Z">
              <w:rPr>
                <w:rFonts w:hint="cs"/>
                <w:sz w:val="28"/>
                <w:szCs w:val="28"/>
                <w:u w:val="single"/>
                <w:rtl/>
              </w:rPr>
            </w:rPrChange>
          </w:rPr>
          <w:delText>אורח</w:delText>
        </w:r>
        <w:r w:rsidRPr="00B05B6C" w:rsidDel="00D757B3">
          <w:rPr>
            <w:rFonts w:asciiTheme="majorBidi" w:hAnsiTheme="majorBidi" w:cstheme="majorBidi"/>
            <w:b/>
            <w:bCs/>
            <w:color w:val="000000" w:themeColor="text1"/>
            <w:sz w:val="24"/>
            <w:szCs w:val="24"/>
            <w:u w:val="single"/>
            <w:rtl/>
            <w:rPrChange w:id="394" w:author="yara ahmad" w:date="2021-04-18T14:54:00Z">
              <w:rPr>
                <w:sz w:val="28"/>
                <w:szCs w:val="28"/>
                <w:u w:val="single"/>
                <w:rtl/>
              </w:rPr>
            </w:rPrChange>
          </w:rPr>
          <w:delText xml:space="preserve">: </w:delText>
        </w:r>
        <w:r w:rsidRPr="00B05B6C" w:rsidDel="00D757B3">
          <w:rPr>
            <w:rFonts w:asciiTheme="majorBidi" w:hAnsiTheme="majorBidi" w:cstheme="majorBidi" w:hint="cs"/>
            <w:b/>
            <w:bCs/>
            <w:color w:val="000000" w:themeColor="text1"/>
            <w:sz w:val="24"/>
            <w:szCs w:val="24"/>
            <w:u w:val="single"/>
            <w:rtl/>
            <w:rPrChange w:id="395" w:author="yara ahmad" w:date="2021-04-18T14:54:00Z">
              <w:rPr>
                <w:rFonts w:hint="cs"/>
                <w:sz w:val="28"/>
                <w:szCs w:val="28"/>
                <w:rtl/>
              </w:rPr>
            </w:rPrChange>
          </w:rPr>
          <w:delText>הוא</w:delText>
        </w:r>
        <w:r w:rsidRPr="00B05B6C" w:rsidDel="00D757B3">
          <w:rPr>
            <w:rFonts w:asciiTheme="majorBidi" w:hAnsiTheme="majorBidi" w:cstheme="majorBidi"/>
            <w:b/>
            <w:bCs/>
            <w:color w:val="000000" w:themeColor="text1"/>
            <w:sz w:val="24"/>
            <w:szCs w:val="24"/>
            <w:u w:val="single"/>
            <w:rtl/>
            <w:rPrChange w:id="396" w:author="yara ahmad" w:date="2021-04-18T14:54:00Z">
              <w:rPr>
                <w:sz w:val="28"/>
                <w:szCs w:val="28"/>
                <w:rtl/>
              </w:rPr>
            </w:rPrChange>
          </w:rPr>
          <w:delText xml:space="preserve"> </w:delText>
        </w:r>
        <w:r w:rsidRPr="00B05B6C" w:rsidDel="00D757B3">
          <w:rPr>
            <w:rFonts w:asciiTheme="majorBidi" w:hAnsiTheme="majorBidi" w:cstheme="majorBidi" w:hint="cs"/>
            <w:b/>
            <w:bCs/>
            <w:color w:val="000000" w:themeColor="text1"/>
            <w:sz w:val="24"/>
            <w:szCs w:val="24"/>
            <w:u w:val="single"/>
            <w:rtl/>
            <w:rPrChange w:id="397" w:author="yara ahmad" w:date="2021-04-18T14:54:00Z">
              <w:rPr>
                <w:rFonts w:hint="cs"/>
                <w:sz w:val="28"/>
                <w:szCs w:val="28"/>
                <w:rtl/>
              </w:rPr>
            </w:rPrChange>
          </w:rPr>
          <w:delText>משתמש</w:delText>
        </w:r>
        <w:r w:rsidRPr="00B05B6C" w:rsidDel="00D757B3">
          <w:rPr>
            <w:rFonts w:asciiTheme="majorBidi" w:hAnsiTheme="majorBidi" w:cstheme="majorBidi"/>
            <w:b/>
            <w:bCs/>
            <w:color w:val="000000" w:themeColor="text1"/>
            <w:sz w:val="24"/>
            <w:szCs w:val="24"/>
            <w:u w:val="single"/>
            <w:rtl/>
            <w:rPrChange w:id="398" w:author="yara ahmad" w:date="2021-04-18T14:54:00Z">
              <w:rPr>
                <w:sz w:val="28"/>
                <w:szCs w:val="28"/>
                <w:rtl/>
              </w:rPr>
            </w:rPrChange>
          </w:rPr>
          <w:delText xml:space="preserve"> </w:delText>
        </w:r>
        <w:r w:rsidRPr="00B05B6C" w:rsidDel="00D757B3">
          <w:rPr>
            <w:rFonts w:asciiTheme="majorBidi" w:hAnsiTheme="majorBidi" w:cstheme="majorBidi" w:hint="cs"/>
            <w:b/>
            <w:bCs/>
            <w:color w:val="000000" w:themeColor="text1"/>
            <w:sz w:val="24"/>
            <w:szCs w:val="24"/>
            <w:u w:val="single"/>
            <w:rtl/>
            <w:rPrChange w:id="399" w:author="yara ahmad" w:date="2021-04-18T14:54:00Z">
              <w:rPr>
                <w:rFonts w:hint="cs"/>
                <w:sz w:val="28"/>
                <w:szCs w:val="28"/>
                <w:rtl/>
              </w:rPr>
            </w:rPrChange>
          </w:rPr>
          <w:delText>שלא</w:delText>
        </w:r>
        <w:r w:rsidRPr="00B05B6C" w:rsidDel="00D757B3">
          <w:rPr>
            <w:rFonts w:asciiTheme="majorBidi" w:hAnsiTheme="majorBidi" w:cstheme="majorBidi"/>
            <w:b/>
            <w:bCs/>
            <w:color w:val="000000" w:themeColor="text1"/>
            <w:sz w:val="24"/>
            <w:szCs w:val="24"/>
            <w:u w:val="single"/>
            <w:rtl/>
            <w:rPrChange w:id="400" w:author="yara ahmad" w:date="2021-04-18T14:54:00Z">
              <w:rPr>
                <w:sz w:val="28"/>
                <w:szCs w:val="28"/>
                <w:rtl/>
              </w:rPr>
            </w:rPrChange>
          </w:rPr>
          <w:delText xml:space="preserve"> </w:delText>
        </w:r>
        <w:r w:rsidRPr="00B05B6C" w:rsidDel="00D757B3">
          <w:rPr>
            <w:rFonts w:asciiTheme="majorBidi" w:hAnsiTheme="majorBidi" w:cstheme="majorBidi" w:hint="cs"/>
            <w:b/>
            <w:bCs/>
            <w:color w:val="000000" w:themeColor="text1"/>
            <w:sz w:val="24"/>
            <w:szCs w:val="24"/>
            <w:u w:val="single"/>
            <w:rtl/>
            <w:rPrChange w:id="401" w:author="yara ahmad" w:date="2021-04-18T14:54:00Z">
              <w:rPr>
                <w:rFonts w:hint="cs"/>
                <w:sz w:val="28"/>
                <w:szCs w:val="28"/>
                <w:rtl/>
              </w:rPr>
            </w:rPrChange>
          </w:rPr>
          <w:delText>קיים</w:delText>
        </w:r>
        <w:r w:rsidRPr="00B05B6C" w:rsidDel="00D757B3">
          <w:rPr>
            <w:rFonts w:asciiTheme="majorBidi" w:hAnsiTheme="majorBidi" w:cstheme="majorBidi"/>
            <w:b/>
            <w:bCs/>
            <w:color w:val="000000" w:themeColor="text1"/>
            <w:sz w:val="24"/>
            <w:szCs w:val="24"/>
            <w:u w:val="single"/>
            <w:rtl/>
            <w:rPrChange w:id="402" w:author="yara ahmad" w:date="2021-04-18T14:54:00Z">
              <w:rPr>
                <w:sz w:val="28"/>
                <w:szCs w:val="28"/>
                <w:rtl/>
              </w:rPr>
            </w:rPrChange>
          </w:rPr>
          <w:delText xml:space="preserve"> </w:delText>
        </w:r>
        <w:r w:rsidRPr="00B05B6C" w:rsidDel="00D757B3">
          <w:rPr>
            <w:rFonts w:asciiTheme="majorBidi" w:hAnsiTheme="majorBidi" w:cstheme="majorBidi" w:hint="cs"/>
            <w:b/>
            <w:bCs/>
            <w:color w:val="000000" w:themeColor="text1"/>
            <w:sz w:val="24"/>
            <w:szCs w:val="24"/>
            <w:u w:val="single"/>
            <w:rtl/>
            <w:rPrChange w:id="403" w:author="yara ahmad" w:date="2021-04-18T14:54:00Z">
              <w:rPr>
                <w:rFonts w:hint="cs"/>
                <w:sz w:val="28"/>
                <w:szCs w:val="28"/>
                <w:rtl/>
              </w:rPr>
            </w:rPrChange>
          </w:rPr>
          <w:delText>עבורו</w:delText>
        </w:r>
        <w:r w:rsidRPr="00B05B6C" w:rsidDel="00D757B3">
          <w:rPr>
            <w:rFonts w:asciiTheme="majorBidi" w:hAnsiTheme="majorBidi" w:cstheme="majorBidi"/>
            <w:b/>
            <w:bCs/>
            <w:color w:val="000000" w:themeColor="text1"/>
            <w:sz w:val="24"/>
            <w:szCs w:val="24"/>
            <w:u w:val="single"/>
            <w:rtl/>
            <w:rPrChange w:id="404" w:author="yara ahmad" w:date="2021-04-18T14:54:00Z">
              <w:rPr>
                <w:sz w:val="28"/>
                <w:szCs w:val="28"/>
                <w:rtl/>
              </w:rPr>
            </w:rPrChange>
          </w:rPr>
          <w:delText xml:space="preserve"> </w:delText>
        </w:r>
        <w:r w:rsidRPr="00B05B6C" w:rsidDel="00D757B3">
          <w:rPr>
            <w:rFonts w:asciiTheme="majorBidi" w:hAnsiTheme="majorBidi" w:cstheme="majorBidi" w:hint="cs"/>
            <w:b/>
            <w:bCs/>
            <w:color w:val="000000" w:themeColor="text1"/>
            <w:sz w:val="24"/>
            <w:szCs w:val="24"/>
            <w:u w:val="single"/>
            <w:rtl/>
            <w:rPrChange w:id="405" w:author="yara ahmad" w:date="2021-04-18T14:54:00Z">
              <w:rPr>
                <w:rFonts w:hint="cs"/>
                <w:sz w:val="28"/>
                <w:szCs w:val="28"/>
                <w:rtl/>
              </w:rPr>
            </w:rPrChange>
          </w:rPr>
          <w:delText>חשבון</w:delText>
        </w:r>
        <w:r w:rsidRPr="00B05B6C" w:rsidDel="00D757B3">
          <w:rPr>
            <w:rFonts w:asciiTheme="majorBidi" w:hAnsiTheme="majorBidi" w:cstheme="majorBidi"/>
            <w:b/>
            <w:bCs/>
            <w:color w:val="000000" w:themeColor="text1"/>
            <w:sz w:val="24"/>
            <w:szCs w:val="24"/>
            <w:u w:val="single"/>
            <w:rtl/>
            <w:rPrChange w:id="406" w:author="yara ahmad" w:date="2021-04-18T14:54:00Z">
              <w:rPr>
                <w:sz w:val="28"/>
                <w:szCs w:val="28"/>
                <w:rtl/>
              </w:rPr>
            </w:rPrChange>
          </w:rPr>
          <w:delText xml:space="preserve"> </w:delText>
        </w:r>
        <w:r w:rsidRPr="00B05B6C" w:rsidDel="00D757B3">
          <w:rPr>
            <w:rFonts w:asciiTheme="majorBidi" w:hAnsiTheme="majorBidi" w:cstheme="majorBidi" w:hint="cs"/>
            <w:b/>
            <w:bCs/>
            <w:color w:val="000000" w:themeColor="text1"/>
            <w:sz w:val="24"/>
            <w:szCs w:val="24"/>
            <w:u w:val="single"/>
            <w:rtl/>
            <w:rPrChange w:id="407" w:author="yara ahmad" w:date="2021-04-18T14:54:00Z">
              <w:rPr>
                <w:rFonts w:hint="cs"/>
                <w:sz w:val="28"/>
                <w:szCs w:val="28"/>
                <w:rtl/>
              </w:rPr>
            </w:rPrChange>
          </w:rPr>
          <w:delText>במערכת</w:delText>
        </w:r>
        <w:r w:rsidRPr="00B05B6C" w:rsidDel="00D757B3">
          <w:rPr>
            <w:rFonts w:asciiTheme="majorBidi" w:hAnsiTheme="majorBidi" w:cstheme="majorBidi"/>
            <w:b/>
            <w:bCs/>
            <w:color w:val="000000" w:themeColor="text1"/>
            <w:sz w:val="24"/>
            <w:szCs w:val="24"/>
            <w:u w:val="single"/>
            <w:rtl/>
            <w:rPrChange w:id="408" w:author="yara ahmad" w:date="2021-04-18T14:54:00Z">
              <w:rPr>
                <w:sz w:val="28"/>
                <w:szCs w:val="28"/>
                <w:rtl/>
              </w:rPr>
            </w:rPrChange>
          </w:rPr>
          <w:delText xml:space="preserve"> , </w:delText>
        </w:r>
        <w:r w:rsidRPr="00B05B6C" w:rsidDel="00D757B3">
          <w:rPr>
            <w:rFonts w:asciiTheme="majorBidi" w:hAnsiTheme="majorBidi" w:cstheme="majorBidi" w:hint="cs"/>
            <w:b/>
            <w:bCs/>
            <w:color w:val="000000" w:themeColor="text1"/>
            <w:sz w:val="24"/>
            <w:szCs w:val="24"/>
            <w:u w:val="single"/>
            <w:rtl/>
            <w:rPrChange w:id="409" w:author="yara ahmad" w:date="2021-04-18T14:54:00Z">
              <w:rPr>
                <w:rFonts w:hint="cs"/>
                <w:sz w:val="28"/>
                <w:szCs w:val="28"/>
                <w:rtl/>
              </w:rPr>
            </w:rPrChange>
          </w:rPr>
          <w:delText>משתמש</w:delText>
        </w:r>
        <w:r w:rsidRPr="00B05B6C" w:rsidDel="00D757B3">
          <w:rPr>
            <w:rFonts w:asciiTheme="majorBidi" w:hAnsiTheme="majorBidi" w:cstheme="majorBidi"/>
            <w:b/>
            <w:bCs/>
            <w:color w:val="000000" w:themeColor="text1"/>
            <w:sz w:val="24"/>
            <w:szCs w:val="24"/>
            <w:u w:val="single"/>
            <w:rtl/>
            <w:rPrChange w:id="410" w:author="yara ahmad" w:date="2021-04-18T14:54:00Z">
              <w:rPr>
                <w:sz w:val="28"/>
                <w:szCs w:val="28"/>
                <w:rtl/>
              </w:rPr>
            </w:rPrChange>
          </w:rPr>
          <w:delText xml:space="preserve"> </w:delText>
        </w:r>
        <w:r w:rsidRPr="00B05B6C" w:rsidDel="00D757B3">
          <w:rPr>
            <w:rFonts w:asciiTheme="majorBidi" w:hAnsiTheme="majorBidi" w:cstheme="majorBidi" w:hint="cs"/>
            <w:b/>
            <w:bCs/>
            <w:color w:val="000000" w:themeColor="text1"/>
            <w:sz w:val="24"/>
            <w:szCs w:val="24"/>
            <w:u w:val="single"/>
            <w:rtl/>
            <w:rPrChange w:id="411" w:author="yara ahmad" w:date="2021-04-18T14:54:00Z">
              <w:rPr>
                <w:rFonts w:hint="cs"/>
                <w:sz w:val="28"/>
                <w:szCs w:val="28"/>
                <w:rtl/>
              </w:rPr>
            </w:rPrChange>
          </w:rPr>
          <w:delText>זמני</w:delText>
        </w:r>
        <w:r w:rsidRPr="00B05B6C" w:rsidDel="00D757B3">
          <w:rPr>
            <w:rFonts w:asciiTheme="majorBidi" w:hAnsiTheme="majorBidi" w:cstheme="majorBidi"/>
            <w:b/>
            <w:bCs/>
            <w:color w:val="000000" w:themeColor="text1"/>
            <w:sz w:val="24"/>
            <w:szCs w:val="24"/>
            <w:u w:val="single"/>
            <w:rtl/>
            <w:rPrChange w:id="412" w:author="yara ahmad" w:date="2021-04-18T14:54:00Z">
              <w:rPr>
                <w:sz w:val="28"/>
                <w:szCs w:val="28"/>
                <w:rtl/>
              </w:rPr>
            </w:rPrChange>
          </w:rPr>
          <w:delText xml:space="preserve"> </w:delText>
        </w:r>
        <w:r w:rsidRPr="00B05B6C" w:rsidDel="00D757B3">
          <w:rPr>
            <w:rFonts w:asciiTheme="majorBidi" w:hAnsiTheme="majorBidi" w:cstheme="majorBidi" w:hint="cs"/>
            <w:b/>
            <w:bCs/>
            <w:color w:val="000000" w:themeColor="text1"/>
            <w:sz w:val="24"/>
            <w:szCs w:val="24"/>
            <w:u w:val="single"/>
            <w:rtl/>
            <w:rPrChange w:id="413" w:author="yara ahmad" w:date="2021-04-18T14:54:00Z">
              <w:rPr>
                <w:rFonts w:hint="cs"/>
                <w:sz w:val="28"/>
                <w:szCs w:val="28"/>
                <w:rtl/>
              </w:rPr>
            </w:rPrChange>
          </w:rPr>
          <w:delText>ויש</w:delText>
        </w:r>
        <w:r w:rsidRPr="00B05B6C" w:rsidDel="00D757B3">
          <w:rPr>
            <w:rFonts w:asciiTheme="majorBidi" w:hAnsiTheme="majorBidi" w:cstheme="majorBidi"/>
            <w:b/>
            <w:bCs/>
            <w:color w:val="000000" w:themeColor="text1"/>
            <w:sz w:val="24"/>
            <w:szCs w:val="24"/>
            <w:u w:val="single"/>
            <w:rtl/>
            <w:rPrChange w:id="414" w:author="yara ahmad" w:date="2021-04-18T14:54:00Z">
              <w:rPr>
                <w:sz w:val="28"/>
                <w:szCs w:val="28"/>
                <w:rtl/>
              </w:rPr>
            </w:rPrChange>
          </w:rPr>
          <w:delText xml:space="preserve"> </w:delText>
        </w:r>
        <w:r w:rsidRPr="00B05B6C" w:rsidDel="00D757B3">
          <w:rPr>
            <w:rFonts w:asciiTheme="majorBidi" w:hAnsiTheme="majorBidi" w:cstheme="majorBidi" w:hint="cs"/>
            <w:b/>
            <w:bCs/>
            <w:color w:val="000000" w:themeColor="text1"/>
            <w:sz w:val="24"/>
            <w:szCs w:val="24"/>
            <w:u w:val="single"/>
            <w:rtl/>
            <w:rPrChange w:id="415" w:author="yara ahmad" w:date="2021-04-18T14:54:00Z">
              <w:rPr>
                <w:rFonts w:hint="cs"/>
                <w:sz w:val="28"/>
                <w:szCs w:val="28"/>
                <w:rtl/>
              </w:rPr>
            </w:rPrChange>
          </w:rPr>
          <w:delText>לו</w:delText>
        </w:r>
        <w:r w:rsidRPr="00B05B6C" w:rsidDel="00D757B3">
          <w:rPr>
            <w:rFonts w:asciiTheme="majorBidi" w:hAnsiTheme="majorBidi" w:cstheme="majorBidi"/>
            <w:b/>
            <w:bCs/>
            <w:color w:val="000000" w:themeColor="text1"/>
            <w:sz w:val="24"/>
            <w:szCs w:val="24"/>
            <w:u w:val="single"/>
            <w:rtl/>
            <w:rPrChange w:id="416" w:author="yara ahmad" w:date="2021-04-18T14:54:00Z">
              <w:rPr>
                <w:sz w:val="28"/>
                <w:szCs w:val="28"/>
                <w:rtl/>
              </w:rPr>
            </w:rPrChange>
          </w:rPr>
          <w:delText xml:space="preserve"> </w:delText>
        </w:r>
        <w:r w:rsidRPr="00B05B6C" w:rsidDel="00D757B3">
          <w:rPr>
            <w:rFonts w:asciiTheme="majorBidi" w:hAnsiTheme="majorBidi" w:cstheme="majorBidi" w:hint="cs"/>
            <w:b/>
            <w:bCs/>
            <w:color w:val="000000" w:themeColor="text1"/>
            <w:sz w:val="24"/>
            <w:szCs w:val="24"/>
            <w:u w:val="single"/>
            <w:rtl/>
            <w:rPrChange w:id="417" w:author="yara ahmad" w:date="2021-04-18T14:54:00Z">
              <w:rPr>
                <w:rFonts w:hint="cs"/>
                <w:sz w:val="28"/>
                <w:szCs w:val="28"/>
                <w:rtl/>
              </w:rPr>
            </w:rPrChange>
          </w:rPr>
          <w:delText>פייצ׳רים</w:delText>
        </w:r>
        <w:r w:rsidRPr="00B05B6C" w:rsidDel="00D757B3">
          <w:rPr>
            <w:rFonts w:asciiTheme="majorBidi" w:hAnsiTheme="majorBidi" w:cstheme="majorBidi"/>
            <w:b/>
            <w:bCs/>
            <w:color w:val="000000" w:themeColor="text1"/>
            <w:sz w:val="24"/>
            <w:szCs w:val="24"/>
            <w:u w:val="single"/>
            <w:rtl/>
            <w:rPrChange w:id="418" w:author="yara ahmad" w:date="2021-04-18T14:54:00Z">
              <w:rPr>
                <w:sz w:val="28"/>
                <w:szCs w:val="28"/>
                <w:rtl/>
              </w:rPr>
            </w:rPrChange>
          </w:rPr>
          <w:delText xml:space="preserve"> </w:delText>
        </w:r>
        <w:r w:rsidRPr="00B05B6C" w:rsidDel="00D757B3">
          <w:rPr>
            <w:rFonts w:asciiTheme="majorBidi" w:hAnsiTheme="majorBidi" w:cstheme="majorBidi" w:hint="cs"/>
            <w:b/>
            <w:bCs/>
            <w:color w:val="000000" w:themeColor="text1"/>
            <w:sz w:val="24"/>
            <w:szCs w:val="24"/>
            <w:u w:val="single"/>
            <w:rtl/>
            <w:rPrChange w:id="419" w:author="yara ahmad" w:date="2021-04-18T14:54:00Z">
              <w:rPr>
                <w:rFonts w:hint="cs"/>
                <w:sz w:val="28"/>
                <w:szCs w:val="28"/>
                <w:rtl/>
              </w:rPr>
            </w:rPrChange>
          </w:rPr>
          <w:delText>מוגבלים</w:delText>
        </w:r>
        <w:r w:rsidRPr="00B05B6C" w:rsidDel="00D757B3">
          <w:rPr>
            <w:rFonts w:asciiTheme="majorBidi" w:hAnsiTheme="majorBidi" w:cstheme="majorBidi"/>
            <w:b/>
            <w:bCs/>
            <w:color w:val="000000" w:themeColor="text1"/>
            <w:sz w:val="24"/>
            <w:szCs w:val="24"/>
            <w:u w:val="single"/>
            <w:rtl/>
            <w:rPrChange w:id="420" w:author="yara ahmad" w:date="2021-04-18T14:54:00Z">
              <w:rPr>
                <w:sz w:val="28"/>
                <w:szCs w:val="28"/>
                <w:rtl/>
              </w:rPr>
            </w:rPrChange>
          </w:rPr>
          <w:delText>.</w:delText>
        </w:r>
      </w:del>
    </w:p>
    <w:p w14:paraId="3BEA033B" w14:textId="6448648E" w:rsidR="00D757B3" w:rsidRPr="00B05B6C" w:rsidDel="00D757B3" w:rsidRDefault="00267A04">
      <w:pPr>
        <w:pStyle w:val="ListParagraph"/>
        <w:numPr>
          <w:ilvl w:val="0"/>
          <w:numId w:val="44"/>
        </w:numPr>
        <w:rPr>
          <w:del w:id="421" w:author="yara ahmad" w:date="2021-04-18T08:07:00Z"/>
          <w:rFonts w:asciiTheme="majorBidi" w:hAnsiTheme="majorBidi" w:cstheme="majorBidi"/>
          <w:b/>
          <w:bCs/>
          <w:u w:val="single"/>
          <w:rPrChange w:id="422" w:author="yara ahmad" w:date="2021-04-18T14:54:00Z">
            <w:rPr>
              <w:del w:id="423" w:author="yara ahmad" w:date="2021-04-18T08:07:00Z"/>
              <w:sz w:val="28"/>
              <w:szCs w:val="28"/>
              <w:u w:val="single"/>
            </w:rPr>
          </w:rPrChange>
        </w:rPr>
        <w:pPrChange w:id="424" w:author="yara ahmad" w:date="2021-04-18T08:31:00Z">
          <w:pPr/>
        </w:pPrChange>
      </w:pPr>
      <w:del w:id="425" w:author="yara ahmad" w:date="2021-04-18T08:07:00Z">
        <w:r w:rsidRPr="00B05B6C" w:rsidDel="00D757B3">
          <w:rPr>
            <w:rFonts w:asciiTheme="majorBidi" w:hAnsiTheme="majorBidi" w:cstheme="majorBidi" w:hint="cs"/>
            <w:b/>
            <w:bCs/>
            <w:u w:val="single"/>
            <w:rtl/>
            <w:rPrChange w:id="426" w:author="yara ahmad" w:date="2021-04-18T14:54:00Z">
              <w:rPr>
                <w:rFonts w:hint="cs"/>
                <w:sz w:val="28"/>
                <w:szCs w:val="28"/>
                <w:u w:val="single"/>
                <w:rtl/>
              </w:rPr>
            </w:rPrChange>
          </w:rPr>
          <w:delText>משתמש</w:delText>
        </w:r>
        <w:r w:rsidRPr="00B05B6C" w:rsidDel="00D757B3">
          <w:rPr>
            <w:rFonts w:asciiTheme="majorBidi" w:hAnsiTheme="majorBidi" w:cstheme="majorBidi"/>
            <w:b/>
            <w:bCs/>
            <w:u w:val="single"/>
            <w:rtl/>
            <w:rPrChange w:id="427" w:author="yara ahmad" w:date="2021-04-18T14:54:00Z">
              <w:rPr>
                <w:sz w:val="28"/>
                <w:szCs w:val="28"/>
                <w:u w:val="single"/>
                <w:rtl/>
              </w:rPr>
            </w:rPrChange>
          </w:rPr>
          <w:delText xml:space="preserve"> </w:delText>
        </w:r>
        <w:r w:rsidRPr="00B05B6C" w:rsidDel="00D757B3">
          <w:rPr>
            <w:rFonts w:asciiTheme="majorBidi" w:hAnsiTheme="majorBidi" w:cstheme="majorBidi" w:hint="cs"/>
            <w:b/>
            <w:bCs/>
            <w:u w:val="single"/>
            <w:rtl/>
            <w:rPrChange w:id="428" w:author="yara ahmad" w:date="2021-04-18T14:54:00Z">
              <w:rPr>
                <w:rFonts w:hint="cs"/>
                <w:sz w:val="28"/>
                <w:szCs w:val="28"/>
                <w:u w:val="single"/>
                <w:rtl/>
              </w:rPr>
            </w:rPrChange>
          </w:rPr>
          <w:delText>מנוי</w:delText>
        </w:r>
        <w:r w:rsidRPr="00B05B6C" w:rsidDel="00D757B3">
          <w:rPr>
            <w:rFonts w:asciiTheme="majorBidi" w:hAnsiTheme="majorBidi" w:cstheme="majorBidi"/>
            <w:b/>
            <w:bCs/>
            <w:u w:val="single"/>
            <w:rtl/>
            <w:rPrChange w:id="429" w:author="yara ahmad" w:date="2021-04-18T14:54:00Z">
              <w:rPr>
                <w:sz w:val="28"/>
                <w:szCs w:val="28"/>
                <w:u w:val="single"/>
                <w:rtl/>
              </w:rPr>
            </w:rPrChange>
          </w:rPr>
          <w:delText xml:space="preserve">: </w:delText>
        </w:r>
        <w:r w:rsidRPr="00B05B6C" w:rsidDel="00D757B3">
          <w:rPr>
            <w:rFonts w:asciiTheme="majorBidi" w:hAnsiTheme="majorBidi" w:cstheme="majorBidi" w:hint="cs"/>
            <w:b/>
            <w:bCs/>
            <w:u w:val="single"/>
            <w:rtl/>
            <w:rPrChange w:id="430" w:author="yara ahmad" w:date="2021-04-18T14:54:00Z">
              <w:rPr>
                <w:rFonts w:hint="cs"/>
                <w:sz w:val="28"/>
                <w:szCs w:val="28"/>
                <w:rtl/>
              </w:rPr>
            </w:rPrChange>
          </w:rPr>
          <w:delText>הוא</w:delText>
        </w:r>
        <w:r w:rsidRPr="00B05B6C" w:rsidDel="00D757B3">
          <w:rPr>
            <w:rFonts w:asciiTheme="majorBidi" w:hAnsiTheme="majorBidi" w:cstheme="majorBidi"/>
            <w:b/>
            <w:bCs/>
            <w:u w:val="single"/>
            <w:rtl/>
            <w:rPrChange w:id="431" w:author="yara ahmad" w:date="2021-04-18T14:54:00Z">
              <w:rPr>
                <w:sz w:val="28"/>
                <w:szCs w:val="28"/>
                <w:rtl/>
              </w:rPr>
            </w:rPrChange>
          </w:rPr>
          <w:delText xml:space="preserve"> </w:delText>
        </w:r>
        <w:r w:rsidRPr="00B05B6C" w:rsidDel="00D757B3">
          <w:rPr>
            <w:rFonts w:asciiTheme="majorBidi" w:hAnsiTheme="majorBidi" w:cstheme="majorBidi" w:hint="cs"/>
            <w:b/>
            <w:bCs/>
            <w:u w:val="single"/>
            <w:rtl/>
            <w:rPrChange w:id="432" w:author="yara ahmad" w:date="2021-04-18T14:54:00Z">
              <w:rPr>
                <w:rFonts w:hint="cs"/>
                <w:sz w:val="28"/>
                <w:szCs w:val="28"/>
                <w:rtl/>
              </w:rPr>
            </w:rPrChange>
          </w:rPr>
          <w:delText>משתמש</w:delText>
        </w:r>
        <w:r w:rsidRPr="00B05B6C" w:rsidDel="00D757B3">
          <w:rPr>
            <w:rFonts w:asciiTheme="majorBidi" w:hAnsiTheme="majorBidi" w:cstheme="majorBidi"/>
            <w:b/>
            <w:bCs/>
            <w:u w:val="single"/>
            <w:rtl/>
            <w:rPrChange w:id="433" w:author="yara ahmad" w:date="2021-04-18T14:54:00Z">
              <w:rPr>
                <w:sz w:val="28"/>
                <w:szCs w:val="28"/>
                <w:rtl/>
              </w:rPr>
            </w:rPrChange>
          </w:rPr>
          <w:delText xml:space="preserve"> </w:delText>
        </w:r>
        <w:r w:rsidRPr="00B05B6C" w:rsidDel="00D757B3">
          <w:rPr>
            <w:rFonts w:asciiTheme="majorBidi" w:hAnsiTheme="majorBidi" w:cstheme="majorBidi" w:hint="cs"/>
            <w:b/>
            <w:bCs/>
            <w:u w:val="single"/>
            <w:rtl/>
            <w:rPrChange w:id="434" w:author="yara ahmad" w:date="2021-04-18T14:54:00Z">
              <w:rPr>
                <w:rFonts w:hint="cs"/>
                <w:sz w:val="28"/>
                <w:szCs w:val="28"/>
                <w:rtl/>
              </w:rPr>
            </w:rPrChange>
          </w:rPr>
          <w:delText>שקיים</w:delText>
        </w:r>
        <w:r w:rsidRPr="00B05B6C" w:rsidDel="00D757B3">
          <w:rPr>
            <w:rFonts w:asciiTheme="majorBidi" w:hAnsiTheme="majorBidi" w:cstheme="majorBidi"/>
            <w:b/>
            <w:bCs/>
            <w:u w:val="single"/>
            <w:rtl/>
            <w:rPrChange w:id="435" w:author="yara ahmad" w:date="2021-04-18T14:54:00Z">
              <w:rPr>
                <w:sz w:val="28"/>
                <w:szCs w:val="28"/>
                <w:rtl/>
              </w:rPr>
            </w:rPrChange>
          </w:rPr>
          <w:delText xml:space="preserve"> </w:delText>
        </w:r>
        <w:r w:rsidRPr="00B05B6C" w:rsidDel="00D757B3">
          <w:rPr>
            <w:rFonts w:asciiTheme="majorBidi" w:hAnsiTheme="majorBidi" w:cstheme="majorBidi" w:hint="cs"/>
            <w:b/>
            <w:bCs/>
            <w:u w:val="single"/>
            <w:rtl/>
            <w:rPrChange w:id="436" w:author="yara ahmad" w:date="2021-04-18T14:54:00Z">
              <w:rPr>
                <w:rFonts w:hint="cs"/>
                <w:sz w:val="28"/>
                <w:szCs w:val="28"/>
                <w:rtl/>
              </w:rPr>
            </w:rPrChange>
          </w:rPr>
          <w:delText>עבורו</w:delText>
        </w:r>
        <w:r w:rsidRPr="00B05B6C" w:rsidDel="00D757B3">
          <w:rPr>
            <w:rFonts w:asciiTheme="majorBidi" w:hAnsiTheme="majorBidi" w:cstheme="majorBidi"/>
            <w:b/>
            <w:bCs/>
            <w:u w:val="single"/>
            <w:rtl/>
            <w:rPrChange w:id="437" w:author="yara ahmad" w:date="2021-04-18T14:54:00Z">
              <w:rPr>
                <w:sz w:val="28"/>
                <w:szCs w:val="28"/>
                <w:rtl/>
              </w:rPr>
            </w:rPrChange>
          </w:rPr>
          <w:delText xml:space="preserve"> </w:delText>
        </w:r>
        <w:r w:rsidRPr="00B05B6C" w:rsidDel="00D757B3">
          <w:rPr>
            <w:rFonts w:asciiTheme="majorBidi" w:hAnsiTheme="majorBidi" w:cstheme="majorBidi" w:hint="cs"/>
            <w:b/>
            <w:bCs/>
            <w:u w:val="single"/>
            <w:rtl/>
            <w:rPrChange w:id="438" w:author="yara ahmad" w:date="2021-04-18T14:54:00Z">
              <w:rPr>
                <w:rFonts w:hint="cs"/>
                <w:sz w:val="28"/>
                <w:szCs w:val="28"/>
                <w:rtl/>
              </w:rPr>
            </w:rPrChange>
          </w:rPr>
          <w:delText>חשבון</w:delText>
        </w:r>
        <w:r w:rsidRPr="00B05B6C" w:rsidDel="00D757B3">
          <w:rPr>
            <w:rFonts w:asciiTheme="majorBidi" w:hAnsiTheme="majorBidi" w:cstheme="majorBidi"/>
            <w:b/>
            <w:bCs/>
            <w:u w:val="single"/>
            <w:rtl/>
            <w:rPrChange w:id="439" w:author="yara ahmad" w:date="2021-04-18T14:54:00Z">
              <w:rPr>
                <w:sz w:val="28"/>
                <w:szCs w:val="28"/>
                <w:rtl/>
              </w:rPr>
            </w:rPrChange>
          </w:rPr>
          <w:delText xml:space="preserve"> </w:delText>
        </w:r>
        <w:r w:rsidRPr="00B05B6C" w:rsidDel="00D757B3">
          <w:rPr>
            <w:rFonts w:asciiTheme="majorBidi" w:hAnsiTheme="majorBidi" w:cstheme="majorBidi" w:hint="cs"/>
            <w:b/>
            <w:bCs/>
            <w:u w:val="single"/>
            <w:rtl/>
            <w:rPrChange w:id="440" w:author="yara ahmad" w:date="2021-04-18T14:54:00Z">
              <w:rPr>
                <w:rFonts w:hint="cs"/>
                <w:sz w:val="28"/>
                <w:szCs w:val="28"/>
                <w:rtl/>
              </w:rPr>
            </w:rPrChange>
          </w:rPr>
          <w:delText>במערכת</w:delText>
        </w:r>
        <w:r w:rsidRPr="00B05B6C" w:rsidDel="00D757B3">
          <w:rPr>
            <w:rFonts w:asciiTheme="majorBidi" w:hAnsiTheme="majorBidi" w:cstheme="majorBidi"/>
            <w:b/>
            <w:bCs/>
            <w:u w:val="single"/>
            <w:rtl/>
            <w:rPrChange w:id="441" w:author="yara ahmad" w:date="2021-04-18T14:54:00Z">
              <w:rPr>
                <w:sz w:val="28"/>
                <w:szCs w:val="28"/>
                <w:rtl/>
              </w:rPr>
            </w:rPrChange>
          </w:rPr>
          <w:delText xml:space="preserve"> ( </w:delText>
        </w:r>
        <w:r w:rsidRPr="00B05B6C" w:rsidDel="00D757B3">
          <w:rPr>
            <w:rFonts w:asciiTheme="majorBidi" w:hAnsiTheme="majorBidi" w:cstheme="majorBidi" w:hint="cs"/>
            <w:b/>
            <w:bCs/>
            <w:u w:val="single"/>
            <w:rtl/>
            <w:rPrChange w:id="442" w:author="yara ahmad" w:date="2021-04-18T14:54:00Z">
              <w:rPr>
                <w:rFonts w:hint="cs"/>
                <w:sz w:val="28"/>
                <w:szCs w:val="28"/>
                <w:rtl/>
              </w:rPr>
            </w:rPrChange>
          </w:rPr>
          <w:delText>עשה</w:delText>
        </w:r>
        <w:r w:rsidRPr="00B05B6C" w:rsidDel="00D757B3">
          <w:rPr>
            <w:rFonts w:asciiTheme="majorBidi" w:hAnsiTheme="majorBidi" w:cstheme="majorBidi"/>
            <w:b/>
            <w:bCs/>
            <w:u w:val="single"/>
            <w:rtl/>
            <w:rPrChange w:id="443" w:author="yara ahmad" w:date="2021-04-18T14:54:00Z">
              <w:rPr>
                <w:sz w:val="28"/>
                <w:szCs w:val="28"/>
                <w:rtl/>
              </w:rPr>
            </w:rPrChange>
          </w:rPr>
          <w:delText xml:space="preserve"> </w:delText>
        </w:r>
        <w:r w:rsidRPr="00B05B6C" w:rsidDel="00D757B3">
          <w:rPr>
            <w:rFonts w:asciiTheme="majorBidi" w:hAnsiTheme="majorBidi" w:cstheme="majorBidi" w:hint="cs"/>
            <w:b/>
            <w:bCs/>
            <w:u w:val="single"/>
            <w:rtl/>
            <w:rPrChange w:id="444" w:author="yara ahmad" w:date="2021-04-18T14:54:00Z">
              <w:rPr>
                <w:rFonts w:hint="cs"/>
                <w:sz w:val="28"/>
                <w:szCs w:val="28"/>
                <w:rtl/>
              </w:rPr>
            </w:rPrChange>
          </w:rPr>
          <w:delText>רישום</w:delText>
        </w:r>
        <w:r w:rsidRPr="00B05B6C" w:rsidDel="00D757B3">
          <w:rPr>
            <w:rFonts w:asciiTheme="majorBidi" w:hAnsiTheme="majorBidi" w:cstheme="majorBidi"/>
            <w:b/>
            <w:bCs/>
            <w:u w:val="single"/>
            <w:rtl/>
            <w:rPrChange w:id="445" w:author="yara ahmad" w:date="2021-04-18T14:54:00Z">
              <w:rPr>
                <w:sz w:val="28"/>
                <w:szCs w:val="28"/>
                <w:rtl/>
              </w:rPr>
            </w:rPrChange>
          </w:rPr>
          <w:delText xml:space="preserve"> </w:delText>
        </w:r>
        <w:r w:rsidRPr="00B05B6C" w:rsidDel="00D757B3">
          <w:rPr>
            <w:rFonts w:asciiTheme="majorBidi" w:hAnsiTheme="majorBidi" w:cstheme="majorBidi" w:hint="cs"/>
            <w:b/>
            <w:bCs/>
            <w:u w:val="single"/>
            <w:rtl/>
            <w:rPrChange w:id="446" w:author="yara ahmad" w:date="2021-04-18T14:54:00Z">
              <w:rPr>
                <w:rFonts w:hint="cs"/>
                <w:sz w:val="28"/>
                <w:szCs w:val="28"/>
                <w:rtl/>
              </w:rPr>
            </w:rPrChange>
          </w:rPr>
          <w:delText>והזין</w:delText>
        </w:r>
        <w:r w:rsidRPr="00B05B6C" w:rsidDel="00D757B3">
          <w:rPr>
            <w:rFonts w:asciiTheme="majorBidi" w:hAnsiTheme="majorBidi" w:cstheme="majorBidi"/>
            <w:b/>
            <w:bCs/>
            <w:u w:val="single"/>
            <w:rtl/>
            <w:rPrChange w:id="447" w:author="yara ahmad" w:date="2021-04-18T14:54:00Z">
              <w:rPr>
                <w:sz w:val="28"/>
                <w:szCs w:val="28"/>
                <w:rtl/>
              </w:rPr>
            </w:rPrChange>
          </w:rPr>
          <w:delText xml:space="preserve"> </w:delText>
        </w:r>
        <w:r w:rsidRPr="00B05B6C" w:rsidDel="00D757B3">
          <w:rPr>
            <w:rFonts w:asciiTheme="majorBidi" w:hAnsiTheme="majorBidi" w:cstheme="majorBidi" w:hint="cs"/>
            <w:b/>
            <w:bCs/>
            <w:u w:val="single"/>
            <w:rtl/>
            <w:rPrChange w:id="448" w:author="yara ahmad" w:date="2021-04-18T14:54:00Z">
              <w:rPr>
                <w:rFonts w:hint="cs"/>
                <w:sz w:val="28"/>
                <w:szCs w:val="28"/>
                <w:rtl/>
              </w:rPr>
            </w:rPrChange>
          </w:rPr>
          <w:delText>את</w:delText>
        </w:r>
        <w:r w:rsidRPr="00B05B6C" w:rsidDel="00D757B3">
          <w:rPr>
            <w:rFonts w:asciiTheme="majorBidi" w:hAnsiTheme="majorBidi" w:cstheme="majorBidi"/>
            <w:b/>
            <w:bCs/>
            <w:u w:val="single"/>
            <w:rtl/>
            <w:rPrChange w:id="449" w:author="yara ahmad" w:date="2021-04-18T14:54:00Z">
              <w:rPr>
                <w:sz w:val="28"/>
                <w:szCs w:val="28"/>
                <w:rtl/>
              </w:rPr>
            </w:rPrChange>
          </w:rPr>
          <w:delText xml:space="preserve"> </w:delText>
        </w:r>
        <w:r w:rsidRPr="00B05B6C" w:rsidDel="00D757B3">
          <w:rPr>
            <w:rFonts w:asciiTheme="majorBidi" w:hAnsiTheme="majorBidi" w:cstheme="majorBidi" w:hint="cs"/>
            <w:b/>
            <w:bCs/>
            <w:u w:val="single"/>
            <w:rtl/>
            <w:rPrChange w:id="450" w:author="yara ahmad" w:date="2021-04-18T14:54:00Z">
              <w:rPr>
                <w:rFonts w:hint="cs"/>
                <w:sz w:val="28"/>
                <w:szCs w:val="28"/>
                <w:rtl/>
              </w:rPr>
            </w:rPrChange>
          </w:rPr>
          <w:delText>פרטיו</w:delText>
        </w:r>
        <w:r w:rsidRPr="00B05B6C" w:rsidDel="00D757B3">
          <w:rPr>
            <w:rFonts w:asciiTheme="majorBidi" w:hAnsiTheme="majorBidi" w:cstheme="majorBidi"/>
            <w:b/>
            <w:bCs/>
            <w:u w:val="single"/>
            <w:rtl/>
            <w:rPrChange w:id="451" w:author="yara ahmad" w:date="2021-04-18T14:54:00Z">
              <w:rPr>
                <w:sz w:val="28"/>
                <w:szCs w:val="28"/>
                <w:rtl/>
              </w:rPr>
            </w:rPrChange>
          </w:rPr>
          <w:delText>).</w:delText>
        </w:r>
      </w:del>
    </w:p>
    <w:p w14:paraId="0A735FC1" w14:textId="3767EF69" w:rsidR="00364686" w:rsidRPr="00B05B6C" w:rsidDel="00D757B3" w:rsidRDefault="00C65FDC">
      <w:pPr>
        <w:pStyle w:val="ListParagraph"/>
        <w:numPr>
          <w:ilvl w:val="0"/>
          <w:numId w:val="44"/>
        </w:numPr>
        <w:rPr>
          <w:del w:id="452" w:author="yara ahmad" w:date="2021-04-18T08:10:00Z"/>
          <w:rFonts w:asciiTheme="majorBidi" w:hAnsiTheme="majorBidi" w:cstheme="majorBidi"/>
          <w:b/>
          <w:bCs/>
          <w:u w:val="single"/>
          <w:rtl/>
          <w:rPrChange w:id="453" w:author="yara ahmad" w:date="2021-04-18T14:54:00Z">
            <w:rPr>
              <w:del w:id="454" w:author="yara ahmad" w:date="2021-04-18T08:10:00Z"/>
              <w:sz w:val="28"/>
              <w:szCs w:val="28"/>
              <w:u w:val="single"/>
              <w:rtl/>
            </w:rPr>
          </w:rPrChange>
        </w:rPr>
        <w:pPrChange w:id="455" w:author="yara ahmad" w:date="2021-04-18T08:31:00Z">
          <w:pPr/>
        </w:pPrChange>
      </w:pPr>
      <w:del w:id="456" w:author="yara ahmad" w:date="2021-04-18T08:10:00Z">
        <w:r w:rsidRPr="00B05B6C" w:rsidDel="00D757B3">
          <w:rPr>
            <w:rFonts w:asciiTheme="majorBidi" w:hAnsiTheme="majorBidi" w:cstheme="majorBidi" w:hint="cs"/>
            <w:b/>
            <w:bCs/>
            <w:u w:val="single"/>
            <w:rtl/>
            <w:rPrChange w:id="457" w:author="yara ahmad" w:date="2021-04-18T14:54:00Z">
              <w:rPr>
                <w:rFonts w:hint="cs"/>
                <w:sz w:val="28"/>
                <w:szCs w:val="28"/>
                <w:u w:val="single"/>
                <w:rtl/>
              </w:rPr>
            </w:rPrChange>
          </w:rPr>
          <w:delText>סל</w:delText>
        </w:r>
        <w:r w:rsidRPr="00B05B6C" w:rsidDel="00D757B3">
          <w:rPr>
            <w:rFonts w:asciiTheme="majorBidi" w:hAnsiTheme="majorBidi" w:cstheme="majorBidi"/>
            <w:b/>
            <w:bCs/>
            <w:u w:val="single"/>
            <w:rtl/>
            <w:rPrChange w:id="458" w:author="yara ahmad" w:date="2021-04-18T14:54:00Z">
              <w:rPr>
                <w:sz w:val="28"/>
                <w:szCs w:val="28"/>
                <w:u w:val="single"/>
                <w:rtl/>
              </w:rPr>
            </w:rPrChange>
          </w:rPr>
          <w:delText xml:space="preserve"> </w:delText>
        </w:r>
        <w:r w:rsidRPr="00B05B6C" w:rsidDel="00D757B3">
          <w:rPr>
            <w:rFonts w:asciiTheme="majorBidi" w:hAnsiTheme="majorBidi" w:cstheme="majorBidi" w:hint="cs"/>
            <w:b/>
            <w:bCs/>
            <w:u w:val="single"/>
            <w:rtl/>
            <w:rPrChange w:id="459" w:author="yara ahmad" w:date="2021-04-18T14:54:00Z">
              <w:rPr>
                <w:rFonts w:hint="cs"/>
                <w:sz w:val="28"/>
                <w:szCs w:val="28"/>
                <w:u w:val="single"/>
                <w:rtl/>
              </w:rPr>
            </w:rPrChange>
          </w:rPr>
          <w:delText>קניות</w:delText>
        </w:r>
        <w:r w:rsidRPr="00B05B6C" w:rsidDel="00D757B3">
          <w:rPr>
            <w:rFonts w:asciiTheme="majorBidi" w:hAnsiTheme="majorBidi" w:cstheme="majorBidi"/>
            <w:b/>
            <w:bCs/>
            <w:u w:val="single"/>
            <w:rtl/>
            <w:rPrChange w:id="460" w:author="yara ahmad" w:date="2021-04-18T14:54:00Z">
              <w:rPr>
                <w:sz w:val="28"/>
                <w:szCs w:val="28"/>
                <w:u w:val="single"/>
                <w:rtl/>
              </w:rPr>
            </w:rPrChange>
          </w:rPr>
          <w:delText xml:space="preserve">: </w:delText>
        </w:r>
        <w:r w:rsidRPr="00B05B6C" w:rsidDel="00D757B3">
          <w:rPr>
            <w:rFonts w:asciiTheme="majorBidi" w:hAnsiTheme="majorBidi" w:cstheme="majorBidi" w:hint="cs"/>
            <w:b/>
            <w:bCs/>
            <w:u w:val="single"/>
            <w:rtl/>
            <w:rPrChange w:id="461" w:author="yara ahmad" w:date="2021-04-18T14:54:00Z">
              <w:rPr>
                <w:rFonts w:hint="cs"/>
                <w:sz w:val="28"/>
                <w:szCs w:val="28"/>
                <w:rtl/>
              </w:rPr>
            </w:rPrChange>
          </w:rPr>
          <w:delText>היא</w:delText>
        </w:r>
        <w:r w:rsidRPr="00B05B6C" w:rsidDel="00D757B3">
          <w:rPr>
            <w:rFonts w:asciiTheme="majorBidi" w:hAnsiTheme="majorBidi" w:cstheme="majorBidi"/>
            <w:b/>
            <w:bCs/>
            <w:u w:val="single"/>
            <w:rtl/>
            <w:rPrChange w:id="462" w:author="yara ahmad" w:date="2021-04-18T14:54:00Z">
              <w:rPr>
                <w:sz w:val="28"/>
                <w:szCs w:val="28"/>
                <w:rtl/>
              </w:rPr>
            </w:rPrChange>
          </w:rPr>
          <w:delText xml:space="preserve"> </w:delText>
        </w:r>
        <w:r w:rsidRPr="00B05B6C" w:rsidDel="00D757B3">
          <w:rPr>
            <w:rFonts w:asciiTheme="majorBidi" w:hAnsiTheme="majorBidi" w:cstheme="majorBidi" w:hint="cs"/>
            <w:b/>
            <w:bCs/>
            <w:u w:val="single"/>
            <w:rtl/>
            <w:rPrChange w:id="463" w:author="yara ahmad" w:date="2021-04-18T14:54:00Z">
              <w:rPr>
                <w:rFonts w:hint="cs"/>
                <w:sz w:val="28"/>
                <w:szCs w:val="28"/>
                <w:rtl/>
              </w:rPr>
            </w:rPrChange>
          </w:rPr>
          <w:delText>סל</w:delText>
        </w:r>
        <w:r w:rsidRPr="00B05B6C" w:rsidDel="00D757B3">
          <w:rPr>
            <w:rFonts w:asciiTheme="majorBidi" w:hAnsiTheme="majorBidi" w:cstheme="majorBidi"/>
            <w:b/>
            <w:bCs/>
            <w:u w:val="single"/>
            <w:rtl/>
            <w:rPrChange w:id="464" w:author="yara ahmad" w:date="2021-04-18T14:54:00Z">
              <w:rPr>
                <w:sz w:val="28"/>
                <w:szCs w:val="28"/>
                <w:rtl/>
              </w:rPr>
            </w:rPrChange>
          </w:rPr>
          <w:delText xml:space="preserve"> </w:delText>
        </w:r>
        <w:r w:rsidRPr="00B05B6C" w:rsidDel="00D757B3">
          <w:rPr>
            <w:rFonts w:asciiTheme="majorBidi" w:hAnsiTheme="majorBidi" w:cstheme="majorBidi" w:hint="cs"/>
            <w:b/>
            <w:bCs/>
            <w:u w:val="single"/>
            <w:rtl/>
            <w:rPrChange w:id="465" w:author="yara ahmad" w:date="2021-04-18T14:54:00Z">
              <w:rPr>
                <w:rFonts w:hint="cs"/>
                <w:sz w:val="28"/>
                <w:szCs w:val="28"/>
                <w:rtl/>
              </w:rPr>
            </w:rPrChange>
          </w:rPr>
          <w:delText>שמכילה</w:delText>
        </w:r>
        <w:r w:rsidRPr="00B05B6C" w:rsidDel="00D757B3">
          <w:rPr>
            <w:rFonts w:asciiTheme="majorBidi" w:hAnsiTheme="majorBidi" w:cstheme="majorBidi"/>
            <w:b/>
            <w:bCs/>
            <w:u w:val="single"/>
            <w:rtl/>
            <w:rPrChange w:id="466" w:author="yara ahmad" w:date="2021-04-18T14:54:00Z">
              <w:rPr>
                <w:sz w:val="28"/>
                <w:szCs w:val="28"/>
                <w:rtl/>
              </w:rPr>
            </w:rPrChange>
          </w:rPr>
          <w:delText xml:space="preserve"> </w:delText>
        </w:r>
        <w:r w:rsidRPr="00B05B6C" w:rsidDel="00D757B3">
          <w:rPr>
            <w:rFonts w:asciiTheme="majorBidi" w:hAnsiTheme="majorBidi" w:cstheme="majorBidi" w:hint="cs"/>
            <w:b/>
            <w:bCs/>
            <w:u w:val="single"/>
            <w:rtl/>
            <w:rPrChange w:id="467" w:author="yara ahmad" w:date="2021-04-18T14:54:00Z">
              <w:rPr>
                <w:rFonts w:hint="cs"/>
                <w:sz w:val="28"/>
                <w:szCs w:val="28"/>
                <w:rtl/>
              </w:rPr>
            </w:rPrChange>
          </w:rPr>
          <w:delText>מוצרים</w:delText>
        </w:r>
        <w:r w:rsidRPr="00B05B6C" w:rsidDel="00D757B3">
          <w:rPr>
            <w:rFonts w:asciiTheme="majorBidi" w:hAnsiTheme="majorBidi" w:cstheme="majorBidi"/>
            <w:b/>
            <w:bCs/>
            <w:u w:val="single"/>
            <w:rtl/>
            <w:rPrChange w:id="468" w:author="yara ahmad" w:date="2021-04-18T14:54:00Z">
              <w:rPr>
                <w:sz w:val="28"/>
                <w:szCs w:val="28"/>
                <w:rtl/>
              </w:rPr>
            </w:rPrChange>
          </w:rPr>
          <w:delText xml:space="preserve"> </w:delText>
        </w:r>
        <w:r w:rsidRPr="00B05B6C" w:rsidDel="00D757B3">
          <w:rPr>
            <w:rFonts w:asciiTheme="majorBidi" w:hAnsiTheme="majorBidi" w:cstheme="majorBidi" w:hint="cs"/>
            <w:b/>
            <w:bCs/>
            <w:u w:val="single"/>
            <w:rtl/>
            <w:rPrChange w:id="469" w:author="yara ahmad" w:date="2021-04-18T14:54:00Z">
              <w:rPr>
                <w:rFonts w:hint="cs"/>
                <w:sz w:val="28"/>
                <w:szCs w:val="28"/>
                <w:rtl/>
              </w:rPr>
            </w:rPrChange>
          </w:rPr>
          <w:delText>מאותה</w:delText>
        </w:r>
        <w:r w:rsidRPr="00B05B6C" w:rsidDel="00D757B3">
          <w:rPr>
            <w:rFonts w:asciiTheme="majorBidi" w:hAnsiTheme="majorBidi" w:cstheme="majorBidi"/>
            <w:b/>
            <w:bCs/>
            <w:u w:val="single"/>
            <w:rtl/>
            <w:rPrChange w:id="470" w:author="yara ahmad" w:date="2021-04-18T14:54:00Z">
              <w:rPr>
                <w:sz w:val="28"/>
                <w:szCs w:val="28"/>
                <w:rtl/>
              </w:rPr>
            </w:rPrChange>
          </w:rPr>
          <w:delText xml:space="preserve"> </w:delText>
        </w:r>
        <w:r w:rsidRPr="00B05B6C" w:rsidDel="00D757B3">
          <w:rPr>
            <w:rFonts w:asciiTheme="majorBidi" w:hAnsiTheme="majorBidi" w:cstheme="majorBidi" w:hint="cs"/>
            <w:b/>
            <w:bCs/>
            <w:u w:val="single"/>
            <w:rtl/>
            <w:rPrChange w:id="471" w:author="yara ahmad" w:date="2021-04-18T14:54:00Z">
              <w:rPr>
                <w:rFonts w:hint="cs"/>
                <w:sz w:val="28"/>
                <w:szCs w:val="28"/>
                <w:rtl/>
              </w:rPr>
            </w:rPrChange>
          </w:rPr>
          <w:delText>חנות</w:delText>
        </w:r>
        <w:r w:rsidRPr="00B05B6C" w:rsidDel="00D757B3">
          <w:rPr>
            <w:rFonts w:asciiTheme="majorBidi" w:hAnsiTheme="majorBidi" w:cstheme="majorBidi"/>
            <w:b/>
            <w:bCs/>
            <w:u w:val="single"/>
            <w:rtl/>
            <w:rPrChange w:id="472" w:author="yara ahmad" w:date="2021-04-18T14:54:00Z">
              <w:rPr>
                <w:sz w:val="28"/>
                <w:szCs w:val="28"/>
                <w:rtl/>
              </w:rPr>
            </w:rPrChange>
          </w:rPr>
          <w:delText xml:space="preserve"> ( </w:delText>
        </w:r>
        <w:r w:rsidRPr="00B05B6C" w:rsidDel="00D757B3">
          <w:rPr>
            <w:rFonts w:asciiTheme="majorBidi" w:hAnsiTheme="majorBidi" w:cstheme="majorBidi" w:hint="cs"/>
            <w:b/>
            <w:bCs/>
            <w:u w:val="single"/>
            <w:rtl/>
            <w:rPrChange w:id="473" w:author="yara ahmad" w:date="2021-04-18T14:54:00Z">
              <w:rPr>
                <w:rFonts w:hint="cs"/>
                <w:sz w:val="28"/>
                <w:szCs w:val="28"/>
                <w:rtl/>
              </w:rPr>
            </w:rPrChange>
          </w:rPr>
          <w:delText>חנות</w:delText>
        </w:r>
        <w:r w:rsidRPr="00B05B6C" w:rsidDel="00D757B3">
          <w:rPr>
            <w:rFonts w:asciiTheme="majorBidi" w:hAnsiTheme="majorBidi" w:cstheme="majorBidi"/>
            <w:b/>
            <w:bCs/>
            <w:u w:val="single"/>
            <w:rtl/>
            <w:rPrChange w:id="474" w:author="yara ahmad" w:date="2021-04-18T14:54:00Z">
              <w:rPr>
                <w:sz w:val="28"/>
                <w:szCs w:val="28"/>
                <w:rtl/>
              </w:rPr>
            </w:rPrChange>
          </w:rPr>
          <w:delText xml:space="preserve"> </w:delText>
        </w:r>
        <w:r w:rsidRPr="00B05B6C" w:rsidDel="00D757B3">
          <w:rPr>
            <w:rFonts w:asciiTheme="majorBidi" w:hAnsiTheme="majorBidi" w:cstheme="majorBidi" w:hint="cs"/>
            <w:b/>
            <w:bCs/>
            <w:u w:val="single"/>
            <w:rtl/>
            <w:rPrChange w:id="475" w:author="yara ahmad" w:date="2021-04-18T14:54:00Z">
              <w:rPr>
                <w:rFonts w:hint="cs"/>
                <w:sz w:val="28"/>
                <w:szCs w:val="28"/>
                <w:rtl/>
              </w:rPr>
            </w:rPrChange>
          </w:rPr>
          <w:delText>אחת</w:delText>
        </w:r>
        <w:r w:rsidRPr="00B05B6C" w:rsidDel="00D757B3">
          <w:rPr>
            <w:rFonts w:asciiTheme="majorBidi" w:hAnsiTheme="majorBidi" w:cstheme="majorBidi"/>
            <w:b/>
            <w:bCs/>
            <w:u w:val="single"/>
            <w:rtl/>
            <w:rPrChange w:id="476" w:author="yara ahmad" w:date="2021-04-18T14:54:00Z">
              <w:rPr>
                <w:sz w:val="28"/>
                <w:szCs w:val="28"/>
                <w:rtl/>
              </w:rPr>
            </w:rPrChange>
          </w:rPr>
          <w:delText>).</w:delText>
        </w:r>
      </w:del>
    </w:p>
    <w:p w14:paraId="0CBC3EE2" w14:textId="295865D7" w:rsidR="00C65FDC" w:rsidRPr="00AE4B49" w:rsidRDefault="00C65FDC">
      <w:pPr>
        <w:pStyle w:val="ListParagraph"/>
        <w:numPr>
          <w:ilvl w:val="0"/>
          <w:numId w:val="44"/>
        </w:numPr>
        <w:rPr>
          <w:ins w:id="477" w:author="yara ahmad" w:date="2021-04-18T08:10:00Z"/>
          <w:rFonts w:asciiTheme="majorBidi" w:hAnsiTheme="majorBidi" w:cstheme="majorBidi"/>
          <w:rtl/>
          <w:rPrChange w:id="478" w:author="yara ahmad" w:date="2021-04-18T08:34:00Z">
            <w:rPr>
              <w:ins w:id="479" w:author="yara ahmad" w:date="2021-04-18T08:10:00Z"/>
              <w:color w:val="FF0000"/>
              <w:sz w:val="28"/>
              <w:szCs w:val="28"/>
              <w:u w:val="single"/>
              <w:rtl/>
            </w:rPr>
          </w:rPrChange>
        </w:rPr>
        <w:pPrChange w:id="480" w:author="yara ahmad" w:date="2021-04-18T08:31:00Z">
          <w:pPr/>
        </w:pPrChange>
      </w:pPr>
      <w:r w:rsidRPr="00B05B6C">
        <w:rPr>
          <w:rFonts w:asciiTheme="majorBidi" w:hAnsiTheme="majorBidi" w:cstheme="majorBidi" w:hint="cs"/>
          <w:b/>
          <w:bCs/>
          <w:u w:val="single"/>
          <w:rtl/>
          <w:rPrChange w:id="481" w:author="yara ahmad" w:date="2021-04-18T14:54:00Z">
            <w:rPr>
              <w:rFonts w:hint="cs"/>
              <w:sz w:val="28"/>
              <w:szCs w:val="28"/>
              <w:u w:val="single"/>
              <w:rtl/>
            </w:rPr>
          </w:rPrChange>
        </w:rPr>
        <w:t>עגלת</w:t>
      </w:r>
      <w:r w:rsidRPr="00B05B6C">
        <w:rPr>
          <w:rFonts w:asciiTheme="majorBidi" w:hAnsiTheme="majorBidi" w:cstheme="majorBidi"/>
          <w:b/>
          <w:bCs/>
          <w:u w:val="single"/>
          <w:rtl/>
          <w:rPrChange w:id="482" w:author="yara ahmad" w:date="2021-04-18T14:54:00Z">
            <w:rPr>
              <w:sz w:val="28"/>
              <w:szCs w:val="28"/>
              <w:u w:val="single"/>
              <w:rtl/>
            </w:rPr>
          </w:rPrChange>
        </w:rPr>
        <w:t xml:space="preserve"> </w:t>
      </w:r>
      <w:r w:rsidRPr="00B05B6C">
        <w:rPr>
          <w:rFonts w:asciiTheme="majorBidi" w:hAnsiTheme="majorBidi" w:cstheme="majorBidi" w:hint="cs"/>
          <w:b/>
          <w:bCs/>
          <w:u w:val="single"/>
          <w:rtl/>
          <w:rPrChange w:id="483" w:author="yara ahmad" w:date="2021-04-18T14:54:00Z">
            <w:rPr>
              <w:rFonts w:hint="cs"/>
              <w:sz w:val="28"/>
              <w:szCs w:val="28"/>
              <w:u w:val="single"/>
              <w:rtl/>
            </w:rPr>
          </w:rPrChange>
        </w:rPr>
        <w:t>הקניות</w:t>
      </w:r>
      <w:r w:rsidRPr="00B05B6C">
        <w:rPr>
          <w:rFonts w:asciiTheme="majorBidi" w:hAnsiTheme="majorBidi" w:cstheme="majorBidi"/>
          <w:b/>
          <w:bCs/>
          <w:u w:val="single"/>
          <w:rtl/>
          <w:rPrChange w:id="484" w:author="yara ahmad" w:date="2021-04-18T14:54:00Z">
            <w:rPr>
              <w:sz w:val="28"/>
              <w:szCs w:val="28"/>
              <w:u w:val="single"/>
              <w:rtl/>
            </w:rPr>
          </w:rPrChange>
        </w:rPr>
        <w:t>:</w:t>
      </w:r>
      <w:r w:rsidRPr="00AE4B49">
        <w:rPr>
          <w:rFonts w:asciiTheme="majorBidi" w:hAnsiTheme="majorBidi" w:cstheme="majorBidi"/>
          <w:rtl/>
          <w:rPrChange w:id="485" w:author="yara ahmad" w:date="2021-04-18T08:34:00Z">
            <w:rPr>
              <w:sz w:val="28"/>
              <w:szCs w:val="28"/>
              <w:u w:val="single"/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486" w:author="yara ahmad" w:date="2021-04-18T08:34:00Z">
            <w:rPr>
              <w:rFonts w:hint="cs"/>
              <w:sz w:val="28"/>
              <w:szCs w:val="28"/>
              <w:rtl/>
            </w:rPr>
          </w:rPrChange>
        </w:rPr>
        <w:t>היא</w:t>
      </w:r>
      <w:r w:rsidRPr="00AE4B49">
        <w:rPr>
          <w:rFonts w:asciiTheme="majorBidi" w:hAnsiTheme="majorBidi" w:cstheme="majorBidi"/>
          <w:rtl/>
          <w:rPrChange w:id="487" w:author="yara ahmad" w:date="2021-04-18T08:34:00Z">
            <w:rPr>
              <w:sz w:val="28"/>
              <w:szCs w:val="28"/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488" w:author="yara ahmad" w:date="2021-04-18T08:34:00Z">
            <w:rPr>
              <w:rFonts w:hint="cs"/>
              <w:sz w:val="28"/>
              <w:szCs w:val="28"/>
              <w:rtl/>
            </w:rPr>
          </w:rPrChange>
        </w:rPr>
        <w:t>אוסף</w:t>
      </w:r>
      <w:r w:rsidRPr="00AE4B49">
        <w:rPr>
          <w:rFonts w:asciiTheme="majorBidi" w:hAnsiTheme="majorBidi" w:cstheme="majorBidi"/>
          <w:rtl/>
          <w:rPrChange w:id="489" w:author="yara ahmad" w:date="2021-04-18T08:34:00Z">
            <w:rPr>
              <w:sz w:val="28"/>
              <w:szCs w:val="28"/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490" w:author="yara ahmad" w:date="2021-04-18T08:34:00Z">
            <w:rPr>
              <w:rFonts w:hint="cs"/>
              <w:sz w:val="28"/>
              <w:szCs w:val="28"/>
              <w:rtl/>
            </w:rPr>
          </w:rPrChange>
        </w:rPr>
        <w:t>של</w:t>
      </w:r>
      <w:r w:rsidRPr="00AE4B49">
        <w:rPr>
          <w:rFonts w:asciiTheme="majorBidi" w:hAnsiTheme="majorBidi" w:cstheme="majorBidi"/>
          <w:rtl/>
          <w:rPrChange w:id="491" w:author="yara ahmad" w:date="2021-04-18T08:34:00Z">
            <w:rPr>
              <w:sz w:val="28"/>
              <w:szCs w:val="28"/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492" w:author="yara ahmad" w:date="2021-04-18T08:34:00Z">
            <w:rPr>
              <w:rFonts w:hint="cs"/>
              <w:sz w:val="28"/>
              <w:szCs w:val="28"/>
              <w:rtl/>
            </w:rPr>
          </w:rPrChange>
        </w:rPr>
        <w:t>סלי</w:t>
      </w:r>
      <w:r w:rsidRPr="00AE4B49">
        <w:rPr>
          <w:rFonts w:asciiTheme="majorBidi" w:hAnsiTheme="majorBidi" w:cstheme="majorBidi"/>
          <w:rtl/>
          <w:rPrChange w:id="493" w:author="yara ahmad" w:date="2021-04-18T08:34:00Z">
            <w:rPr>
              <w:sz w:val="28"/>
              <w:szCs w:val="28"/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494" w:author="yara ahmad" w:date="2021-04-18T08:34:00Z">
            <w:rPr>
              <w:rFonts w:hint="cs"/>
              <w:sz w:val="28"/>
              <w:szCs w:val="28"/>
              <w:rtl/>
            </w:rPr>
          </w:rPrChange>
        </w:rPr>
        <w:t>קניות</w:t>
      </w:r>
      <w:r w:rsidRPr="00AE4B49">
        <w:rPr>
          <w:rFonts w:asciiTheme="majorBidi" w:hAnsiTheme="majorBidi" w:cstheme="majorBidi"/>
          <w:rtl/>
          <w:rPrChange w:id="495" w:author="yara ahmad" w:date="2021-04-18T08:34:00Z">
            <w:rPr>
              <w:sz w:val="28"/>
              <w:szCs w:val="28"/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496" w:author="yara ahmad" w:date="2021-04-18T08:34:00Z">
            <w:rPr>
              <w:rFonts w:hint="cs"/>
              <w:sz w:val="28"/>
              <w:szCs w:val="28"/>
              <w:rtl/>
            </w:rPr>
          </w:rPrChange>
        </w:rPr>
        <w:t>אישיות</w:t>
      </w:r>
      <w:r w:rsidRPr="00AE4B49">
        <w:rPr>
          <w:rFonts w:asciiTheme="majorBidi" w:hAnsiTheme="majorBidi" w:cstheme="majorBidi"/>
          <w:rtl/>
          <w:rPrChange w:id="497" w:author="yara ahmad" w:date="2021-04-18T08:34:00Z">
            <w:rPr>
              <w:sz w:val="28"/>
              <w:szCs w:val="28"/>
              <w:rtl/>
            </w:rPr>
          </w:rPrChange>
        </w:rPr>
        <w:t xml:space="preserve"> – </w:t>
      </w:r>
      <w:r w:rsidRPr="00AE4B49">
        <w:rPr>
          <w:rFonts w:asciiTheme="majorBidi" w:hAnsiTheme="majorBidi" w:cstheme="majorBidi" w:hint="cs"/>
          <w:rtl/>
          <w:rPrChange w:id="498" w:author="yara ahmad" w:date="2021-04-18T08:34:00Z">
            <w:rPr>
              <w:rFonts w:hint="cs"/>
              <w:sz w:val="28"/>
              <w:szCs w:val="28"/>
              <w:rtl/>
            </w:rPr>
          </w:rPrChange>
        </w:rPr>
        <w:t>סל</w:t>
      </w:r>
      <w:r w:rsidRPr="00AE4B49">
        <w:rPr>
          <w:rFonts w:asciiTheme="majorBidi" w:hAnsiTheme="majorBidi" w:cstheme="majorBidi"/>
          <w:rtl/>
          <w:rPrChange w:id="499" w:author="yara ahmad" w:date="2021-04-18T08:34:00Z">
            <w:rPr>
              <w:sz w:val="28"/>
              <w:szCs w:val="28"/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500" w:author="yara ahmad" w:date="2021-04-18T08:34:00Z">
            <w:rPr>
              <w:rFonts w:hint="cs"/>
              <w:sz w:val="28"/>
              <w:szCs w:val="28"/>
              <w:rtl/>
            </w:rPr>
          </w:rPrChange>
        </w:rPr>
        <w:t>קניות</w:t>
      </w:r>
      <w:r w:rsidRPr="00AE4B49">
        <w:rPr>
          <w:rFonts w:asciiTheme="majorBidi" w:hAnsiTheme="majorBidi" w:cstheme="majorBidi"/>
          <w:rtl/>
          <w:rPrChange w:id="501" w:author="yara ahmad" w:date="2021-04-18T08:34:00Z">
            <w:rPr>
              <w:sz w:val="28"/>
              <w:szCs w:val="28"/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502" w:author="yara ahmad" w:date="2021-04-18T08:34:00Z">
            <w:rPr>
              <w:rFonts w:hint="cs"/>
              <w:sz w:val="28"/>
              <w:szCs w:val="28"/>
              <w:rtl/>
            </w:rPr>
          </w:rPrChange>
        </w:rPr>
        <w:t>אישי</w:t>
      </w:r>
      <w:r w:rsidRPr="00AE4B49">
        <w:rPr>
          <w:rFonts w:asciiTheme="majorBidi" w:hAnsiTheme="majorBidi" w:cstheme="majorBidi"/>
          <w:rtl/>
          <w:rPrChange w:id="503" w:author="yara ahmad" w:date="2021-04-18T08:34:00Z">
            <w:rPr>
              <w:sz w:val="28"/>
              <w:szCs w:val="28"/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504" w:author="yara ahmad" w:date="2021-04-18T08:34:00Z">
            <w:rPr>
              <w:rFonts w:hint="cs"/>
              <w:sz w:val="28"/>
              <w:szCs w:val="28"/>
              <w:rtl/>
            </w:rPr>
          </w:rPrChange>
        </w:rPr>
        <w:t>כללי</w:t>
      </w:r>
      <w:r w:rsidRPr="00AE4B49">
        <w:rPr>
          <w:rFonts w:asciiTheme="majorBidi" w:hAnsiTheme="majorBidi" w:cstheme="majorBidi"/>
          <w:rtl/>
          <w:rPrChange w:id="505" w:author="yara ahmad" w:date="2021-04-18T08:34:00Z">
            <w:rPr>
              <w:sz w:val="28"/>
              <w:szCs w:val="28"/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506" w:author="yara ahmad" w:date="2021-04-18T08:34:00Z">
            <w:rPr>
              <w:rFonts w:hint="cs"/>
              <w:sz w:val="28"/>
              <w:szCs w:val="28"/>
              <w:rtl/>
            </w:rPr>
          </w:rPrChange>
        </w:rPr>
        <w:t>עבור</w:t>
      </w:r>
      <w:r w:rsidRPr="00AE4B49">
        <w:rPr>
          <w:rFonts w:asciiTheme="majorBidi" w:hAnsiTheme="majorBidi" w:cstheme="majorBidi"/>
          <w:rtl/>
          <w:rPrChange w:id="507" w:author="yara ahmad" w:date="2021-04-18T08:34:00Z">
            <w:rPr>
              <w:sz w:val="28"/>
              <w:szCs w:val="28"/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508" w:author="yara ahmad" w:date="2021-04-18T08:34:00Z">
            <w:rPr>
              <w:rFonts w:hint="cs"/>
              <w:sz w:val="28"/>
              <w:szCs w:val="28"/>
              <w:rtl/>
            </w:rPr>
          </w:rPrChange>
        </w:rPr>
        <w:t>כל</w:t>
      </w:r>
      <w:r w:rsidRPr="00AE4B49">
        <w:rPr>
          <w:rFonts w:asciiTheme="majorBidi" w:hAnsiTheme="majorBidi" w:cstheme="majorBidi"/>
          <w:rtl/>
          <w:rPrChange w:id="509" w:author="yara ahmad" w:date="2021-04-18T08:34:00Z">
            <w:rPr>
              <w:sz w:val="28"/>
              <w:szCs w:val="28"/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510" w:author="yara ahmad" w:date="2021-04-18T08:34:00Z">
            <w:rPr>
              <w:rFonts w:hint="cs"/>
              <w:sz w:val="28"/>
              <w:szCs w:val="28"/>
              <w:rtl/>
            </w:rPr>
          </w:rPrChange>
        </w:rPr>
        <w:t>המוצרים</w:t>
      </w:r>
      <w:r w:rsidRPr="00AE4B49">
        <w:rPr>
          <w:rFonts w:asciiTheme="majorBidi" w:hAnsiTheme="majorBidi" w:cstheme="majorBidi"/>
          <w:rtl/>
          <w:rPrChange w:id="511" w:author="yara ahmad" w:date="2021-04-18T08:34:00Z">
            <w:rPr>
              <w:sz w:val="28"/>
              <w:szCs w:val="28"/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512" w:author="yara ahmad" w:date="2021-04-18T08:34:00Z">
            <w:rPr>
              <w:rFonts w:hint="cs"/>
              <w:sz w:val="28"/>
              <w:szCs w:val="28"/>
              <w:rtl/>
            </w:rPr>
          </w:rPrChange>
        </w:rPr>
        <w:t>מכל</w:t>
      </w:r>
      <w:r w:rsidRPr="00AE4B49">
        <w:rPr>
          <w:rFonts w:asciiTheme="majorBidi" w:hAnsiTheme="majorBidi" w:cstheme="majorBidi"/>
          <w:rtl/>
          <w:rPrChange w:id="513" w:author="yara ahmad" w:date="2021-04-18T08:34:00Z">
            <w:rPr>
              <w:sz w:val="28"/>
              <w:szCs w:val="28"/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514" w:author="yara ahmad" w:date="2021-04-18T08:34:00Z">
            <w:rPr>
              <w:rFonts w:hint="cs"/>
              <w:sz w:val="28"/>
              <w:szCs w:val="28"/>
              <w:rtl/>
            </w:rPr>
          </w:rPrChange>
        </w:rPr>
        <w:t>החנויות</w:t>
      </w:r>
      <w:r w:rsidRPr="00AE4B49">
        <w:rPr>
          <w:rFonts w:asciiTheme="majorBidi" w:hAnsiTheme="majorBidi" w:cstheme="majorBidi"/>
          <w:rtl/>
          <w:rPrChange w:id="515" w:author="yara ahmad" w:date="2021-04-18T08:34:00Z">
            <w:rPr>
              <w:sz w:val="28"/>
              <w:szCs w:val="28"/>
              <w:rtl/>
            </w:rPr>
          </w:rPrChange>
        </w:rPr>
        <w:t>.</w:t>
      </w:r>
      <w:r w:rsidRPr="00AE4B49">
        <w:rPr>
          <w:rFonts w:asciiTheme="majorBidi" w:hAnsiTheme="majorBidi" w:cstheme="majorBidi"/>
          <w:rtl/>
          <w:rPrChange w:id="516" w:author="yara ahmad" w:date="2021-04-18T08:34:00Z">
            <w:rPr>
              <w:sz w:val="28"/>
              <w:szCs w:val="28"/>
              <w:u w:val="single"/>
              <w:rtl/>
            </w:rPr>
          </w:rPrChange>
        </w:rPr>
        <w:t xml:space="preserve"> </w:t>
      </w:r>
    </w:p>
    <w:p w14:paraId="3F47A2A7" w14:textId="76F94028" w:rsidR="00D757B3" w:rsidRPr="00AE4B49" w:rsidRDefault="00D757B3">
      <w:pPr>
        <w:pStyle w:val="ListParagraph"/>
        <w:numPr>
          <w:ilvl w:val="0"/>
          <w:numId w:val="44"/>
        </w:numPr>
        <w:spacing w:line="360" w:lineRule="auto"/>
        <w:rPr>
          <w:ins w:id="517" w:author="yara ahmad" w:date="2021-04-18T08:11:00Z"/>
          <w:rFonts w:asciiTheme="majorBidi" w:hAnsiTheme="majorBidi" w:cstheme="majorBidi"/>
          <w:color w:val="000000" w:themeColor="text1"/>
          <w:sz w:val="24"/>
          <w:szCs w:val="24"/>
          <w:rtl/>
          <w:rPrChange w:id="518" w:author="yara ahmad" w:date="2021-04-18T08:34:00Z">
            <w:rPr>
              <w:ins w:id="519" w:author="yara ahmad" w:date="2021-04-18T08:11:00Z"/>
              <w:color w:val="FF0000"/>
              <w:sz w:val="28"/>
              <w:szCs w:val="28"/>
              <w:rtl/>
            </w:rPr>
          </w:rPrChange>
        </w:rPr>
        <w:pPrChange w:id="520" w:author="yara ahmad" w:date="2021-04-18T08:31:00Z">
          <w:pPr/>
        </w:pPrChange>
      </w:pPr>
      <w:ins w:id="521" w:author="yara ahmad" w:date="2021-04-18T08:10:00Z">
        <w:r w:rsidRPr="00AE4B49">
          <w:rPr>
            <w:rFonts w:asciiTheme="majorBidi" w:hAnsiTheme="majorBidi" w:cstheme="majorBidi" w:hint="cs"/>
            <w:b/>
            <w:bCs/>
            <w:color w:val="000000" w:themeColor="text1"/>
            <w:sz w:val="24"/>
            <w:szCs w:val="24"/>
            <w:u w:val="single"/>
            <w:rtl/>
            <w:rPrChange w:id="522" w:author="yara ahmad" w:date="2021-04-18T08:34:00Z">
              <w:rPr>
                <w:rFonts w:hint="cs"/>
                <w:color w:val="FF0000"/>
                <w:sz w:val="28"/>
                <w:szCs w:val="28"/>
                <w:u w:val="single"/>
                <w:rtl/>
              </w:rPr>
            </w:rPrChange>
          </w:rPr>
          <w:t>סל</w:t>
        </w:r>
        <w:r w:rsidRPr="00AE4B49">
          <w:rPr>
            <w:rFonts w:asciiTheme="majorBidi" w:hAnsiTheme="majorBidi" w:cstheme="majorBidi"/>
            <w:b/>
            <w:bCs/>
            <w:color w:val="000000" w:themeColor="text1"/>
            <w:sz w:val="24"/>
            <w:szCs w:val="24"/>
            <w:u w:val="single"/>
            <w:rtl/>
            <w:rPrChange w:id="523" w:author="yara ahmad" w:date="2021-04-18T08:34:00Z">
              <w:rPr>
                <w:color w:val="FF0000"/>
                <w:sz w:val="28"/>
                <w:szCs w:val="28"/>
                <w:u w:val="single"/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b/>
            <w:bCs/>
            <w:color w:val="000000" w:themeColor="text1"/>
            <w:sz w:val="24"/>
            <w:szCs w:val="24"/>
            <w:u w:val="single"/>
            <w:rtl/>
            <w:rPrChange w:id="524" w:author="yara ahmad" w:date="2021-04-18T08:34:00Z">
              <w:rPr>
                <w:rFonts w:hint="cs"/>
                <w:color w:val="FF0000"/>
                <w:sz w:val="28"/>
                <w:szCs w:val="28"/>
                <w:u w:val="single"/>
                <w:rtl/>
              </w:rPr>
            </w:rPrChange>
          </w:rPr>
          <w:t>קניות</w:t>
        </w:r>
        <w:r w:rsidRPr="00AE4B49">
          <w:rPr>
            <w:rFonts w:asciiTheme="majorBidi" w:hAnsiTheme="majorBidi" w:cstheme="majorBidi"/>
            <w:b/>
            <w:bCs/>
            <w:color w:val="000000" w:themeColor="text1"/>
            <w:sz w:val="24"/>
            <w:szCs w:val="24"/>
            <w:u w:val="single"/>
            <w:rtl/>
            <w:rPrChange w:id="525" w:author="yara ahmad" w:date="2021-04-18T08:34:00Z">
              <w:rPr>
                <w:color w:val="FF0000"/>
                <w:sz w:val="28"/>
                <w:szCs w:val="28"/>
                <w:u w:val="single"/>
                <w:rtl/>
              </w:rPr>
            </w:rPrChange>
          </w:rPr>
          <w:t>:</w:t>
        </w:r>
        <w:r w:rsidRPr="00AE4B49">
          <w:rPr>
            <w:rFonts w:asciiTheme="majorBidi" w:hAnsiTheme="majorBidi" w:cstheme="majorBidi"/>
            <w:color w:val="000000" w:themeColor="text1"/>
            <w:sz w:val="24"/>
            <w:szCs w:val="24"/>
            <w:rtl/>
            <w:rPrChange w:id="526" w:author="yara ahmad" w:date="2021-04-18T08:34:00Z">
              <w:rPr>
                <w:color w:val="FF0000"/>
                <w:sz w:val="28"/>
                <w:szCs w:val="28"/>
                <w:u w:val="single"/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color w:val="000000" w:themeColor="text1"/>
            <w:sz w:val="24"/>
            <w:szCs w:val="24"/>
            <w:rtl/>
            <w:rPrChange w:id="527" w:author="yara ahmad" w:date="2021-04-18T08:34:00Z">
              <w:rPr>
                <w:rFonts w:hint="cs"/>
                <w:color w:val="FF0000"/>
                <w:sz w:val="28"/>
                <w:szCs w:val="28"/>
                <w:rtl/>
              </w:rPr>
            </w:rPrChange>
          </w:rPr>
          <w:t>היא</w:t>
        </w:r>
        <w:r w:rsidRPr="00AE4B49">
          <w:rPr>
            <w:rFonts w:asciiTheme="majorBidi" w:hAnsiTheme="majorBidi" w:cstheme="majorBidi"/>
            <w:color w:val="000000" w:themeColor="text1"/>
            <w:sz w:val="24"/>
            <w:szCs w:val="24"/>
            <w:rtl/>
            <w:rPrChange w:id="528" w:author="yara ahmad" w:date="2021-04-18T08:34:00Z">
              <w:rPr>
                <w:color w:val="FF0000"/>
                <w:sz w:val="28"/>
                <w:szCs w:val="28"/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color w:val="000000" w:themeColor="text1"/>
            <w:sz w:val="24"/>
            <w:szCs w:val="24"/>
            <w:rtl/>
            <w:rPrChange w:id="529" w:author="yara ahmad" w:date="2021-04-18T08:34:00Z">
              <w:rPr>
                <w:rFonts w:hint="cs"/>
                <w:color w:val="FF0000"/>
                <w:sz w:val="28"/>
                <w:szCs w:val="28"/>
                <w:rtl/>
              </w:rPr>
            </w:rPrChange>
          </w:rPr>
          <w:t>סל</w:t>
        </w:r>
        <w:r w:rsidRPr="00AE4B49">
          <w:rPr>
            <w:rFonts w:asciiTheme="majorBidi" w:hAnsiTheme="majorBidi" w:cstheme="majorBidi"/>
            <w:color w:val="000000" w:themeColor="text1"/>
            <w:sz w:val="24"/>
            <w:szCs w:val="24"/>
            <w:rtl/>
            <w:rPrChange w:id="530" w:author="yara ahmad" w:date="2021-04-18T08:34:00Z">
              <w:rPr>
                <w:color w:val="FF0000"/>
                <w:sz w:val="28"/>
                <w:szCs w:val="28"/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color w:val="000000" w:themeColor="text1"/>
            <w:sz w:val="24"/>
            <w:szCs w:val="24"/>
            <w:rtl/>
            <w:rPrChange w:id="531" w:author="yara ahmad" w:date="2021-04-18T08:34:00Z">
              <w:rPr>
                <w:rFonts w:hint="cs"/>
                <w:color w:val="FF0000"/>
                <w:sz w:val="28"/>
                <w:szCs w:val="28"/>
                <w:rtl/>
              </w:rPr>
            </w:rPrChange>
          </w:rPr>
          <w:t>שמכילה</w:t>
        </w:r>
        <w:r w:rsidRPr="00AE4B49">
          <w:rPr>
            <w:rFonts w:asciiTheme="majorBidi" w:hAnsiTheme="majorBidi" w:cstheme="majorBidi"/>
            <w:color w:val="000000" w:themeColor="text1"/>
            <w:sz w:val="24"/>
            <w:szCs w:val="24"/>
            <w:rtl/>
            <w:rPrChange w:id="532" w:author="yara ahmad" w:date="2021-04-18T08:34:00Z">
              <w:rPr>
                <w:color w:val="FF0000"/>
                <w:sz w:val="28"/>
                <w:szCs w:val="28"/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color w:val="000000" w:themeColor="text1"/>
            <w:sz w:val="24"/>
            <w:szCs w:val="24"/>
            <w:rtl/>
            <w:rPrChange w:id="533" w:author="yara ahmad" w:date="2021-04-18T08:34:00Z">
              <w:rPr>
                <w:rFonts w:hint="cs"/>
                <w:color w:val="FF0000"/>
                <w:sz w:val="28"/>
                <w:szCs w:val="28"/>
                <w:rtl/>
              </w:rPr>
            </w:rPrChange>
          </w:rPr>
          <w:t>מוצרים</w:t>
        </w:r>
        <w:r w:rsidRPr="00AE4B49">
          <w:rPr>
            <w:rFonts w:asciiTheme="majorBidi" w:hAnsiTheme="majorBidi" w:cstheme="majorBidi"/>
            <w:color w:val="000000" w:themeColor="text1"/>
            <w:sz w:val="24"/>
            <w:szCs w:val="24"/>
            <w:rtl/>
            <w:rPrChange w:id="534" w:author="yara ahmad" w:date="2021-04-18T08:34:00Z">
              <w:rPr>
                <w:color w:val="FF0000"/>
                <w:sz w:val="28"/>
                <w:szCs w:val="28"/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color w:val="000000" w:themeColor="text1"/>
            <w:sz w:val="24"/>
            <w:szCs w:val="24"/>
            <w:rtl/>
            <w:rPrChange w:id="535" w:author="yara ahmad" w:date="2021-04-18T08:34:00Z">
              <w:rPr>
                <w:rFonts w:hint="cs"/>
                <w:color w:val="FF0000"/>
                <w:sz w:val="28"/>
                <w:szCs w:val="28"/>
                <w:rtl/>
              </w:rPr>
            </w:rPrChange>
          </w:rPr>
          <w:t>מאותה</w:t>
        </w:r>
        <w:r w:rsidRPr="00AE4B49">
          <w:rPr>
            <w:rFonts w:asciiTheme="majorBidi" w:hAnsiTheme="majorBidi" w:cstheme="majorBidi"/>
            <w:color w:val="000000" w:themeColor="text1"/>
            <w:sz w:val="24"/>
            <w:szCs w:val="24"/>
            <w:rtl/>
            <w:rPrChange w:id="536" w:author="yara ahmad" w:date="2021-04-18T08:34:00Z">
              <w:rPr>
                <w:color w:val="FF0000"/>
                <w:sz w:val="28"/>
                <w:szCs w:val="28"/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color w:val="000000" w:themeColor="text1"/>
            <w:sz w:val="24"/>
            <w:szCs w:val="24"/>
            <w:rtl/>
            <w:rPrChange w:id="537" w:author="yara ahmad" w:date="2021-04-18T08:34:00Z">
              <w:rPr>
                <w:rFonts w:hint="cs"/>
                <w:color w:val="FF0000"/>
                <w:sz w:val="28"/>
                <w:szCs w:val="28"/>
                <w:rtl/>
              </w:rPr>
            </w:rPrChange>
          </w:rPr>
          <w:t>חנות</w:t>
        </w:r>
        <w:r w:rsidRPr="00AE4B49">
          <w:rPr>
            <w:rFonts w:asciiTheme="majorBidi" w:hAnsiTheme="majorBidi" w:cstheme="majorBidi"/>
            <w:color w:val="000000" w:themeColor="text1"/>
            <w:sz w:val="24"/>
            <w:szCs w:val="24"/>
            <w:rtl/>
            <w:rPrChange w:id="538" w:author="yara ahmad" w:date="2021-04-18T08:34:00Z">
              <w:rPr>
                <w:color w:val="FF0000"/>
                <w:sz w:val="28"/>
                <w:szCs w:val="28"/>
                <w:rtl/>
              </w:rPr>
            </w:rPrChange>
          </w:rPr>
          <w:t xml:space="preserve"> ( </w:t>
        </w:r>
        <w:r w:rsidRPr="00AE4B49">
          <w:rPr>
            <w:rFonts w:asciiTheme="majorBidi" w:hAnsiTheme="majorBidi" w:cstheme="majorBidi" w:hint="cs"/>
            <w:color w:val="000000" w:themeColor="text1"/>
            <w:sz w:val="24"/>
            <w:szCs w:val="24"/>
            <w:rtl/>
            <w:rPrChange w:id="539" w:author="yara ahmad" w:date="2021-04-18T08:34:00Z">
              <w:rPr>
                <w:rFonts w:hint="cs"/>
                <w:color w:val="FF0000"/>
                <w:sz w:val="28"/>
                <w:szCs w:val="28"/>
                <w:rtl/>
              </w:rPr>
            </w:rPrChange>
          </w:rPr>
          <w:t>חנות</w:t>
        </w:r>
        <w:r w:rsidRPr="00AE4B49">
          <w:rPr>
            <w:rFonts w:asciiTheme="majorBidi" w:hAnsiTheme="majorBidi" w:cstheme="majorBidi"/>
            <w:color w:val="000000" w:themeColor="text1"/>
            <w:sz w:val="24"/>
            <w:szCs w:val="24"/>
            <w:rtl/>
            <w:rPrChange w:id="540" w:author="yara ahmad" w:date="2021-04-18T08:34:00Z">
              <w:rPr>
                <w:color w:val="FF0000"/>
                <w:sz w:val="28"/>
                <w:szCs w:val="28"/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color w:val="000000" w:themeColor="text1"/>
            <w:sz w:val="24"/>
            <w:szCs w:val="24"/>
            <w:rtl/>
            <w:rPrChange w:id="541" w:author="yara ahmad" w:date="2021-04-18T08:34:00Z">
              <w:rPr>
                <w:rFonts w:hint="cs"/>
                <w:color w:val="FF0000"/>
                <w:sz w:val="28"/>
                <w:szCs w:val="28"/>
                <w:rtl/>
              </w:rPr>
            </w:rPrChange>
          </w:rPr>
          <w:t>אחת</w:t>
        </w:r>
        <w:r w:rsidRPr="00AE4B49">
          <w:rPr>
            <w:rFonts w:asciiTheme="majorBidi" w:hAnsiTheme="majorBidi" w:cstheme="majorBidi"/>
            <w:color w:val="000000" w:themeColor="text1"/>
            <w:sz w:val="24"/>
            <w:szCs w:val="24"/>
            <w:rtl/>
            <w:rPrChange w:id="542" w:author="yara ahmad" w:date="2021-04-18T08:34:00Z">
              <w:rPr>
                <w:color w:val="FF0000"/>
                <w:sz w:val="28"/>
                <w:szCs w:val="28"/>
                <w:rtl/>
              </w:rPr>
            </w:rPrChange>
          </w:rPr>
          <w:t xml:space="preserve">). </w:t>
        </w:r>
      </w:ins>
    </w:p>
    <w:p w14:paraId="0B97B767" w14:textId="471BAF70" w:rsidR="00D757B3" w:rsidRPr="00AE4B49" w:rsidRDefault="00D757B3">
      <w:pPr>
        <w:pStyle w:val="ListParagraph"/>
        <w:numPr>
          <w:ilvl w:val="0"/>
          <w:numId w:val="44"/>
        </w:numPr>
        <w:spacing w:line="360" w:lineRule="auto"/>
        <w:rPr>
          <w:ins w:id="543" w:author="yara ahmad" w:date="2021-04-18T08:14:00Z"/>
          <w:rFonts w:asciiTheme="majorBidi" w:hAnsiTheme="majorBidi" w:cstheme="majorBidi"/>
          <w:color w:val="000000" w:themeColor="text1"/>
          <w:sz w:val="24"/>
          <w:szCs w:val="24"/>
          <w:rtl/>
          <w:rPrChange w:id="544" w:author="yara ahmad" w:date="2021-04-18T08:34:00Z">
            <w:rPr>
              <w:ins w:id="545" w:author="yara ahmad" w:date="2021-04-18T08:14:00Z"/>
              <w:color w:val="FF0000"/>
              <w:sz w:val="28"/>
              <w:szCs w:val="28"/>
              <w:rtl/>
            </w:rPr>
          </w:rPrChange>
        </w:rPr>
        <w:pPrChange w:id="546" w:author="yara ahmad" w:date="2021-04-18T08:32:00Z">
          <w:pPr/>
        </w:pPrChange>
      </w:pPr>
      <w:ins w:id="547" w:author="yara ahmad" w:date="2021-04-18T08:11:00Z">
        <w:r w:rsidRPr="00AE4B49">
          <w:rPr>
            <w:rFonts w:asciiTheme="majorBidi" w:hAnsiTheme="majorBidi" w:cstheme="majorBidi" w:hint="cs"/>
            <w:b/>
            <w:bCs/>
            <w:color w:val="000000" w:themeColor="text1"/>
            <w:sz w:val="24"/>
            <w:szCs w:val="24"/>
            <w:u w:val="single"/>
            <w:rtl/>
            <w:rPrChange w:id="548" w:author="yara ahmad" w:date="2021-04-18T08:34:00Z">
              <w:rPr>
                <w:rFonts w:hint="cs"/>
                <w:color w:val="FF0000"/>
                <w:sz w:val="28"/>
                <w:szCs w:val="28"/>
                <w:rtl/>
              </w:rPr>
            </w:rPrChange>
          </w:rPr>
          <w:t>מוצר</w:t>
        </w:r>
        <w:r w:rsidRPr="00AE4B49">
          <w:rPr>
            <w:rFonts w:asciiTheme="majorBidi" w:hAnsiTheme="majorBidi" w:cstheme="majorBidi"/>
            <w:b/>
            <w:bCs/>
            <w:color w:val="000000" w:themeColor="text1"/>
            <w:sz w:val="24"/>
            <w:szCs w:val="24"/>
            <w:u w:val="single"/>
            <w:rtl/>
            <w:rPrChange w:id="549" w:author="yara ahmad" w:date="2021-04-18T08:34:00Z">
              <w:rPr>
                <w:color w:val="FF0000"/>
                <w:sz w:val="28"/>
                <w:szCs w:val="28"/>
                <w:rtl/>
              </w:rPr>
            </w:rPrChange>
          </w:rPr>
          <w:t xml:space="preserve"> :</w:t>
        </w:r>
        <w:r w:rsidRPr="00AE4B49">
          <w:rPr>
            <w:rFonts w:asciiTheme="majorBidi" w:hAnsiTheme="majorBidi" w:cstheme="majorBidi"/>
            <w:color w:val="000000" w:themeColor="text1"/>
            <w:sz w:val="24"/>
            <w:szCs w:val="24"/>
            <w:rtl/>
            <w:rPrChange w:id="550" w:author="yara ahmad" w:date="2021-04-18T08:34:00Z">
              <w:rPr>
                <w:color w:val="FF0000"/>
                <w:sz w:val="28"/>
                <w:szCs w:val="28"/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color w:val="000000" w:themeColor="text1"/>
            <w:sz w:val="24"/>
            <w:szCs w:val="24"/>
            <w:rtl/>
            <w:rPrChange w:id="551" w:author="yara ahmad" w:date="2021-04-18T08:34:00Z">
              <w:rPr>
                <w:rFonts w:hint="cs"/>
                <w:color w:val="FF0000"/>
                <w:sz w:val="28"/>
                <w:szCs w:val="28"/>
                <w:rtl/>
              </w:rPr>
            </w:rPrChange>
          </w:rPr>
          <w:t>הינו</w:t>
        </w:r>
        <w:r w:rsidRPr="00AE4B49">
          <w:rPr>
            <w:rFonts w:asciiTheme="majorBidi" w:hAnsiTheme="majorBidi" w:cstheme="majorBidi"/>
            <w:color w:val="000000" w:themeColor="text1"/>
            <w:sz w:val="24"/>
            <w:szCs w:val="24"/>
            <w:rtl/>
            <w:rPrChange w:id="552" w:author="yara ahmad" w:date="2021-04-18T08:34:00Z">
              <w:rPr>
                <w:color w:val="FF0000"/>
                <w:sz w:val="28"/>
                <w:szCs w:val="28"/>
                <w:rtl/>
              </w:rPr>
            </w:rPrChange>
          </w:rPr>
          <w:t xml:space="preserve"> </w:t>
        </w:r>
        <w:proofErr w:type="spellStart"/>
        <w:r w:rsidRPr="00AE4B49">
          <w:rPr>
            <w:rFonts w:asciiTheme="majorBidi" w:hAnsiTheme="majorBidi" w:cstheme="majorBidi" w:hint="cs"/>
            <w:color w:val="000000" w:themeColor="text1"/>
            <w:sz w:val="24"/>
            <w:szCs w:val="24"/>
            <w:rtl/>
            <w:rPrChange w:id="553" w:author="yara ahmad" w:date="2021-04-18T08:34:00Z">
              <w:rPr>
                <w:rFonts w:hint="cs"/>
                <w:color w:val="FF0000"/>
                <w:sz w:val="28"/>
                <w:szCs w:val="28"/>
                <w:rtl/>
              </w:rPr>
            </w:rPrChange>
          </w:rPr>
          <w:t>מתאור</w:t>
        </w:r>
        <w:proofErr w:type="spellEnd"/>
        <w:r w:rsidRPr="00AE4B49">
          <w:rPr>
            <w:rFonts w:asciiTheme="majorBidi" w:hAnsiTheme="majorBidi" w:cstheme="majorBidi"/>
            <w:color w:val="000000" w:themeColor="text1"/>
            <w:sz w:val="24"/>
            <w:szCs w:val="24"/>
            <w:rtl/>
            <w:rPrChange w:id="554" w:author="yara ahmad" w:date="2021-04-18T08:34:00Z">
              <w:rPr>
                <w:color w:val="FF0000"/>
                <w:sz w:val="28"/>
                <w:szCs w:val="28"/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color w:val="000000" w:themeColor="text1"/>
            <w:sz w:val="24"/>
            <w:szCs w:val="24"/>
            <w:rtl/>
            <w:rPrChange w:id="555" w:author="yara ahmad" w:date="2021-04-18T08:34:00Z">
              <w:rPr>
                <w:rFonts w:hint="cs"/>
                <w:color w:val="FF0000"/>
                <w:sz w:val="28"/>
                <w:szCs w:val="28"/>
                <w:rtl/>
              </w:rPr>
            </w:rPrChange>
          </w:rPr>
          <w:t>עם</w:t>
        </w:r>
        <w:r w:rsidRPr="00AE4B49">
          <w:rPr>
            <w:rFonts w:asciiTheme="majorBidi" w:hAnsiTheme="majorBidi" w:cstheme="majorBidi"/>
            <w:color w:val="000000" w:themeColor="text1"/>
            <w:sz w:val="24"/>
            <w:szCs w:val="24"/>
            <w:rtl/>
            <w:rPrChange w:id="556" w:author="yara ahmad" w:date="2021-04-18T08:34:00Z">
              <w:rPr>
                <w:color w:val="FF0000"/>
                <w:sz w:val="28"/>
                <w:szCs w:val="28"/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color w:val="000000" w:themeColor="text1"/>
            <w:sz w:val="24"/>
            <w:szCs w:val="24"/>
            <w:rtl/>
            <w:rPrChange w:id="557" w:author="yara ahmad" w:date="2021-04-18T08:34:00Z">
              <w:rPr>
                <w:rFonts w:hint="cs"/>
                <w:color w:val="FF0000"/>
                <w:sz w:val="28"/>
                <w:szCs w:val="28"/>
                <w:rtl/>
              </w:rPr>
            </w:rPrChange>
          </w:rPr>
          <w:t>כל</w:t>
        </w:r>
        <w:r w:rsidRPr="00AE4B49">
          <w:rPr>
            <w:rFonts w:asciiTheme="majorBidi" w:hAnsiTheme="majorBidi" w:cstheme="majorBidi"/>
            <w:color w:val="000000" w:themeColor="text1"/>
            <w:sz w:val="24"/>
            <w:szCs w:val="24"/>
            <w:rtl/>
            <w:rPrChange w:id="558" w:author="yara ahmad" w:date="2021-04-18T08:34:00Z">
              <w:rPr>
                <w:color w:val="FF0000"/>
                <w:sz w:val="28"/>
                <w:szCs w:val="28"/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color w:val="000000" w:themeColor="text1"/>
            <w:sz w:val="24"/>
            <w:szCs w:val="24"/>
            <w:rtl/>
            <w:rPrChange w:id="559" w:author="yara ahmad" w:date="2021-04-18T08:34:00Z">
              <w:rPr>
                <w:rFonts w:hint="cs"/>
                <w:color w:val="FF0000"/>
                <w:sz w:val="28"/>
                <w:szCs w:val="28"/>
                <w:rtl/>
              </w:rPr>
            </w:rPrChange>
          </w:rPr>
          <w:t>מיני</w:t>
        </w:r>
        <w:r w:rsidRPr="00AE4B49">
          <w:rPr>
            <w:rFonts w:asciiTheme="majorBidi" w:hAnsiTheme="majorBidi" w:cstheme="majorBidi"/>
            <w:color w:val="000000" w:themeColor="text1"/>
            <w:sz w:val="24"/>
            <w:szCs w:val="24"/>
            <w:rtl/>
            <w:rPrChange w:id="560" w:author="yara ahmad" w:date="2021-04-18T08:34:00Z">
              <w:rPr>
                <w:color w:val="FF0000"/>
                <w:sz w:val="28"/>
                <w:szCs w:val="28"/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color w:val="000000" w:themeColor="text1"/>
            <w:sz w:val="24"/>
            <w:szCs w:val="24"/>
            <w:rtl/>
            <w:rPrChange w:id="561" w:author="yara ahmad" w:date="2021-04-18T08:34:00Z">
              <w:rPr>
                <w:rFonts w:hint="cs"/>
                <w:color w:val="FF0000"/>
                <w:sz w:val="28"/>
                <w:szCs w:val="28"/>
                <w:rtl/>
              </w:rPr>
            </w:rPrChange>
          </w:rPr>
          <w:t>מאפיינים</w:t>
        </w:r>
        <w:r w:rsidRPr="00AE4B49">
          <w:rPr>
            <w:rFonts w:asciiTheme="majorBidi" w:hAnsiTheme="majorBidi" w:cstheme="majorBidi"/>
            <w:color w:val="000000" w:themeColor="text1"/>
            <w:sz w:val="24"/>
            <w:szCs w:val="24"/>
            <w:rtl/>
            <w:rPrChange w:id="562" w:author="yara ahmad" w:date="2021-04-18T08:34:00Z">
              <w:rPr>
                <w:color w:val="FF0000"/>
                <w:sz w:val="28"/>
                <w:szCs w:val="28"/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color w:val="000000" w:themeColor="text1"/>
            <w:sz w:val="24"/>
            <w:szCs w:val="24"/>
            <w:rtl/>
            <w:rPrChange w:id="563" w:author="yara ahmad" w:date="2021-04-18T08:34:00Z">
              <w:rPr>
                <w:rFonts w:hint="cs"/>
                <w:color w:val="FF0000"/>
                <w:sz w:val="28"/>
                <w:szCs w:val="28"/>
                <w:rtl/>
              </w:rPr>
            </w:rPrChange>
          </w:rPr>
          <w:t>כמו</w:t>
        </w:r>
        <w:r w:rsidRPr="00AE4B49">
          <w:rPr>
            <w:rFonts w:asciiTheme="majorBidi" w:hAnsiTheme="majorBidi" w:cstheme="majorBidi"/>
            <w:color w:val="000000" w:themeColor="text1"/>
            <w:sz w:val="24"/>
            <w:szCs w:val="24"/>
            <w:rtl/>
            <w:rPrChange w:id="564" w:author="yara ahmad" w:date="2021-04-18T08:34:00Z">
              <w:rPr>
                <w:color w:val="FF0000"/>
                <w:sz w:val="28"/>
                <w:szCs w:val="28"/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color w:val="000000" w:themeColor="text1"/>
            <w:sz w:val="24"/>
            <w:szCs w:val="24"/>
            <w:rtl/>
            <w:rPrChange w:id="565" w:author="yara ahmad" w:date="2021-04-18T08:34:00Z">
              <w:rPr>
                <w:rFonts w:hint="cs"/>
                <w:color w:val="FF0000"/>
                <w:sz w:val="28"/>
                <w:szCs w:val="28"/>
                <w:rtl/>
              </w:rPr>
            </w:rPrChange>
          </w:rPr>
          <w:t>שם</w:t>
        </w:r>
        <w:r w:rsidRPr="00AE4B49">
          <w:rPr>
            <w:rFonts w:asciiTheme="majorBidi" w:hAnsiTheme="majorBidi" w:cstheme="majorBidi"/>
            <w:color w:val="000000" w:themeColor="text1"/>
            <w:sz w:val="24"/>
            <w:szCs w:val="24"/>
            <w:rtl/>
            <w:rPrChange w:id="566" w:author="yara ahmad" w:date="2021-04-18T08:34:00Z">
              <w:rPr>
                <w:color w:val="FF0000"/>
                <w:sz w:val="28"/>
                <w:szCs w:val="28"/>
                <w:rtl/>
              </w:rPr>
            </w:rPrChange>
          </w:rPr>
          <w:t xml:space="preserve"> , </w:t>
        </w:r>
        <w:r w:rsidRPr="00AE4B49">
          <w:rPr>
            <w:rFonts w:asciiTheme="majorBidi" w:hAnsiTheme="majorBidi" w:cstheme="majorBidi" w:hint="cs"/>
            <w:color w:val="000000" w:themeColor="text1"/>
            <w:sz w:val="24"/>
            <w:szCs w:val="24"/>
            <w:rtl/>
            <w:rPrChange w:id="567" w:author="yara ahmad" w:date="2021-04-18T08:34:00Z">
              <w:rPr>
                <w:rFonts w:hint="cs"/>
                <w:color w:val="FF0000"/>
                <w:sz w:val="28"/>
                <w:szCs w:val="28"/>
                <w:rtl/>
              </w:rPr>
            </w:rPrChange>
          </w:rPr>
          <w:t>קטגוריה</w:t>
        </w:r>
      </w:ins>
      <w:ins w:id="568" w:author="yara ahmad" w:date="2021-04-18T08:12:00Z">
        <w:r w:rsidRPr="00AE4B49">
          <w:rPr>
            <w:rFonts w:asciiTheme="majorBidi" w:hAnsiTheme="majorBidi" w:cstheme="majorBidi"/>
            <w:color w:val="000000" w:themeColor="text1"/>
            <w:sz w:val="24"/>
            <w:szCs w:val="24"/>
            <w:rtl/>
            <w:rPrChange w:id="569" w:author="yara ahmad" w:date="2021-04-18T08:34:00Z">
              <w:rPr>
                <w:color w:val="FF0000"/>
                <w:sz w:val="28"/>
                <w:szCs w:val="28"/>
                <w:rtl/>
              </w:rPr>
            </w:rPrChange>
          </w:rPr>
          <w:t xml:space="preserve">, </w:t>
        </w:r>
        <w:r w:rsidRPr="00AE4B49">
          <w:rPr>
            <w:rFonts w:asciiTheme="majorBidi" w:hAnsiTheme="majorBidi" w:cstheme="majorBidi" w:hint="cs"/>
            <w:color w:val="000000" w:themeColor="text1"/>
            <w:sz w:val="24"/>
            <w:szCs w:val="24"/>
            <w:rtl/>
            <w:rPrChange w:id="570" w:author="yara ahmad" w:date="2021-04-18T08:34:00Z">
              <w:rPr>
                <w:rFonts w:hint="cs"/>
                <w:color w:val="FF0000"/>
                <w:sz w:val="28"/>
                <w:szCs w:val="28"/>
                <w:rtl/>
              </w:rPr>
            </w:rPrChange>
          </w:rPr>
          <w:t>מחיר</w:t>
        </w:r>
        <w:r w:rsidRPr="00AE4B49">
          <w:rPr>
            <w:rFonts w:asciiTheme="majorBidi" w:hAnsiTheme="majorBidi" w:cstheme="majorBidi"/>
            <w:color w:val="000000" w:themeColor="text1"/>
            <w:sz w:val="24"/>
            <w:szCs w:val="24"/>
            <w:rtl/>
            <w:rPrChange w:id="571" w:author="yara ahmad" w:date="2021-04-18T08:34:00Z">
              <w:rPr>
                <w:color w:val="FF0000"/>
                <w:sz w:val="28"/>
                <w:szCs w:val="28"/>
                <w:rtl/>
              </w:rPr>
            </w:rPrChange>
          </w:rPr>
          <w:t xml:space="preserve">, </w:t>
        </w:r>
        <w:r w:rsidRPr="00AE4B49">
          <w:rPr>
            <w:rFonts w:asciiTheme="majorBidi" w:hAnsiTheme="majorBidi" w:cstheme="majorBidi" w:hint="cs"/>
            <w:color w:val="000000" w:themeColor="text1"/>
            <w:sz w:val="24"/>
            <w:szCs w:val="24"/>
            <w:rtl/>
            <w:rPrChange w:id="572" w:author="yara ahmad" w:date="2021-04-18T08:34:00Z">
              <w:rPr>
                <w:rFonts w:hint="cs"/>
                <w:color w:val="FF0000"/>
                <w:sz w:val="28"/>
                <w:szCs w:val="28"/>
                <w:rtl/>
              </w:rPr>
            </w:rPrChange>
          </w:rPr>
          <w:t>חנות</w:t>
        </w:r>
        <w:r w:rsidRPr="00AE4B49">
          <w:rPr>
            <w:rFonts w:asciiTheme="majorBidi" w:hAnsiTheme="majorBidi" w:cstheme="majorBidi"/>
            <w:color w:val="000000" w:themeColor="text1"/>
            <w:sz w:val="24"/>
            <w:szCs w:val="24"/>
            <w:rtl/>
            <w:rPrChange w:id="573" w:author="yara ahmad" w:date="2021-04-18T08:34:00Z">
              <w:rPr>
                <w:color w:val="FF0000"/>
                <w:sz w:val="28"/>
                <w:szCs w:val="28"/>
                <w:rtl/>
              </w:rPr>
            </w:rPrChange>
          </w:rPr>
          <w:t xml:space="preserve"> , </w:t>
        </w:r>
        <w:r w:rsidRPr="00AE4B49">
          <w:rPr>
            <w:rFonts w:asciiTheme="majorBidi" w:hAnsiTheme="majorBidi" w:cstheme="majorBidi" w:hint="cs"/>
            <w:color w:val="000000" w:themeColor="text1"/>
            <w:sz w:val="24"/>
            <w:szCs w:val="24"/>
            <w:rtl/>
            <w:rPrChange w:id="574" w:author="yara ahmad" w:date="2021-04-18T08:34:00Z">
              <w:rPr>
                <w:rFonts w:hint="cs"/>
                <w:color w:val="FF0000"/>
                <w:sz w:val="28"/>
                <w:szCs w:val="28"/>
                <w:rtl/>
              </w:rPr>
            </w:rPrChange>
          </w:rPr>
          <w:t>דירוג</w:t>
        </w:r>
        <w:r w:rsidRPr="00AE4B49">
          <w:rPr>
            <w:rFonts w:asciiTheme="majorBidi" w:hAnsiTheme="majorBidi" w:cstheme="majorBidi"/>
            <w:color w:val="000000" w:themeColor="text1"/>
            <w:sz w:val="24"/>
            <w:szCs w:val="24"/>
            <w:rtl/>
            <w:rPrChange w:id="575" w:author="yara ahmad" w:date="2021-04-18T08:34:00Z">
              <w:rPr>
                <w:color w:val="FF0000"/>
                <w:sz w:val="28"/>
                <w:szCs w:val="28"/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color w:val="000000" w:themeColor="text1"/>
            <w:sz w:val="24"/>
            <w:szCs w:val="24"/>
            <w:rtl/>
            <w:rPrChange w:id="576" w:author="yara ahmad" w:date="2021-04-18T08:34:00Z">
              <w:rPr>
                <w:rFonts w:hint="cs"/>
                <w:color w:val="FF0000"/>
                <w:sz w:val="28"/>
                <w:szCs w:val="28"/>
                <w:rtl/>
              </w:rPr>
            </w:rPrChange>
          </w:rPr>
          <w:t>ועוד</w:t>
        </w:r>
        <w:r w:rsidRPr="00AE4B49">
          <w:rPr>
            <w:rFonts w:asciiTheme="majorBidi" w:hAnsiTheme="majorBidi" w:cstheme="majorBidi"/>
            <w:color w:val="000000" w:themeColor="text1"/>
            <w:sz w:val="24"/>
            <w:szCs w:val="24"/>
            <w:rtl/>
            <w:rPrChange w:id="577" w:author="yara ahmad" w:date="2021-04-18T08:34:00Z">
              <w:rPr>
                <w:color w:val="FF0000"/>
                <w:sz w:val="28"/>
                <w:szCs w:val="28"/>
                <w:rtl/>
              </w:rPr>
            </w:rPrChange>
          </w:rPr>
          <w:t xml:space="preserve"> . </w:t>
        </w:r>
        <w:r w:rsidRPr="00AE4B49">
          <w:rPr>
            <w:rFonts w:asciiTheme="majorBidi" w:hAnsiTheme="majorBidi" w:cstheme="majorBidi" w:hint="cs"/>
            <w:color w:val="000000" w:themeColor="text1"/>
            <w:sz w:val="24"/>
            <w:szCs w:val="24"/>
            <w:rtl/>
            <w:rPrChange w:id="578" w:author="yara ahmad" w:date="2021-04-18T08:34:00Z">
              <w:rPr>
                <w:rFonts w:hint="cs"/>
                <w:color w:val="FF0000"/>
                <w:sz w:val="28"/>
                <w:szCs w:val="28"/>
                <w:rtl/>
              </w:rPr>
            </w:rPrChange>
          </w:rPr>
          <w:t>המוצר</w:t>
        </w:r>
        <w:r w:rsidRPr="00AE4B49">
          <w:rPr>
            <w:rFonts w:asciiTheme="majorBidi" w:hAnsiTheme="majorBidi" w:cstheme="majorBidi"/>
            <w:color w:val="000000" w:themeColor="text1"/>
            <w:sz w:val="24"/>
            <w:szCs w:val="24"/>
            <w:rtl/>
            <w:rPrChange w:id="579" w:author="yara ahmad" w:date="2021-04-18T08:34:00Z">
              <w:rPr>
                <w:color w:val="FF0000"/>
                <w:sz w:val="28"/>
                <w:szCs w:val="28"/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color w:val="000000" w:themeColor="text1"/>
            <w:sz w:val="24"/>
            <w:szCs w:val="24"/>
            <w:rtl/>
            <w:rPrChange w:id="580" w:author="yara ahmad" w:date="2021-04-18T08:34:00Z">
              <w:rPr>
                <w:rFonts w:hint="cs"/>
                <w:color w:val="FF0000"/>
                <w:sz w:val="28"/>
                <w:szCs w:val="28"/>
                <w:rtl/>
              </w:rPr>
            </w:rPrChange>
          </w:rPr>
          <w:t>נמכר</w:t>
        </w:r>
        <w:r w:rsidRPr="00AE4B49">
          <w:rPr>
            <w:rFonts w:asciiTheme="majorBidi" w:hAnsiTheme="majorBidi" w:cstheme="majorBidi"/>
            <w:color w:val="000000" w:themeColor="text1"/>
            <w:sz w:val="24"/>
            <w:szCs w:val="24"/>
            <w:rtl/>
            <w:rPrChange w:id="581" w:author="yara ahmad" w:date="2021-04-18T08:34:00Z">
              <w:rPr>
                <w:color w:val="FF0000"/>
                <w:sz w:val="28"/>
                <w:szCs w:val="28"/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color w:val="000000" w:themeColor="text1"/>
            <w:sz w:val="24"/>
            <w:szCs w:val="24"/>
            <w:rtl/>
            <w:rPrChange w:id="582" w:author="yara ahmad" w:date="2021-04-18T08:34:00Z">
              <w:rPr>
                <w:rFonts w:hint="cs"/>
                <w:color w:val="FF0000"/>
                <w:sz w:val="28"/>
                <w:szCs w:val="28"/>
                <w:rtl/>
              </w:rPr>
            </w:rPrChange>
          </w:rPr>
          <w:t>או</w:t>
        </w:r>
        <w:r w:rsidRPr="00AE4B49">
          <w:rPr>
            <w:rFonts w:asciiTheme="majorBidi" w:hAnsiTheme="majorBidi" w:cstheme="majorBidi"/>
            <w:color w:val="000000" w:themeColor="text1"/>
            <w:sz w:val="24"/>
            <w:szCs w:val="24"/>
            <w:rtl/>
            <w:rPrChange w:id="583" w:author="yara ahmad" w:date="2021-04-18T08:34:00Z">
              <w:rPr>
                <w:color w:val="FF0000"/>
                <w:sz w:val="28"/>
                <w:szCs w:val="28"/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color w:val="000000" w:themeColor="text1"/>
            <w:sz w:val="24"/>
            <w:szCs w:val="24"/>
            <w:rtl/>
            <w:rPrChange w:id="584" w:author="yara ahmad" w:date="2021-04-18T08:34:00Z">
              <w:rPr>
                <w:rFonts w:hint="cs"/>
                <w:color w:val="FF0000"/>
                <w:sz w:val="28"/>
                <w:szCs w:val="28"/>
                <w:rtl/>
              </w:rPr>
            </w:rPrChange>
          </w:rPr>
          <w:t>נקנה</w:t>
        </w:r>
        <w:r w:rsidRPr="00AE4B49">
          <w:rPr>
            <w:rFonts w:asciiTheme="majorBidi" w:hAnsiTheme="majorBidi" w:cstheme="majorBidi"/>
            <w:color w:val="000000" w:themeColor="text1"/>
            <w:sz w:val="24"/>
            <w:szCs w:val="24"/>
            <w:rtl/>
            <w:rPrChange w:id="585" w:author="yara ahmad" w:date="2021-04-18T08:34:00Z">
              <w:rPr>
                <w:color w:val="FF0000"/>
                <w:sz w:val="28"/>
                <w:szCs w:val="28"/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color w:val="000000" w:themeColor="text1"/>
            <w:sz w:val="24"/>
            <w:szCs w:val="24"/>
            <w:rtl/>
            <w:rPrChange w:id="586" w:author="yara ahmad" w:date="2021-04-18T08:34:00Z">
              <w:rPr>
                <w:rFonts w:hint="cs"/>
                <w:color w:val="FF0000"/>
                <w:sz w:val="28"/>
                <w:szCs w:val="28"/>
                <w:rtl/>
              </w:rPr>
            </w:rPrChange>
          </w:rPr>
          <w:t>על</w:t>
        </w:r>
        <w:r w:rsidRPr="00AE4B49">
          <w:rPr>
            <w:rFonts w:asciiTheme="majorBidi" w:hAnsiTheme="majorBidi" w:cstheme="majorBidi"/>
            <w:color w:val="000000" w:themeColor="text1"/>
            <w:sz w:val="24"/>
            <w:szCs w:val="24"/>
            <w:rtl/>
            <w:rPrChange w:id="587" w:author="yara ahmad" w:date="2021-04-18T08:34:00Z">
              <w:rPr>
                <w:color w:val="FF0000"/>
                <w:sz w:val="28"/>
                <w:szCs w:val="28"/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color w:val="000000" w:themeColor="text1"/>
            <w:sz w:val="24"/>
            <w:szCs w:val="24"/>
            <w:rtl/>
            <w:rPrChange w:id="588" w:author="yara ahmad" w:date="2021-04-18T08:34:00Z">
              <w:rPr>
                <w:rFonts w:hint="cs"/>
                <w:color w:val="FF0000"/>
                <w:sz w:val="28"/>
                <w:szCs w:val="28"/>
                <w:rtl/>
              </w:rPr>
            </w:rPrChange>
          </w:rPr>
          <w:t>ידי</w:t>
        </w:r>
        <w:r w:rsidRPr="00AE4B49">
          <w:rPr>
            <w:rFonts w:asciiTheme="majorBidi" w:hAnsiTheme="majorBidi" w:cstheme="majorBidi"/>
            <w:color w:val="000000" w:themeColor="text1"/>
            <w:sz w:val="24"/>
            <w:szCs w:val="24"/>
            <w:rtl/>
            <w:rPrChange w:id="589" w:author="yara ahmad" w:date="2021-04-18T08:34:00Z">
              <w:rPr>
                <w:color w:val="FF0000"/>
                <w:sz w:val="28"/>
                <w:szCs w:val="28"/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color w:val="000000" w:themeColor="text1"/>
            <w:sz w:val="24"/>
            <w:szCs w:val="24"/>
            <w:rtl/>
            <w:rPrChange w:id="590" w:author="yara ahmad" w:date="2021-04-18T08:34:00Z">
              <w:rPr>
                <w:rFonts w:hint="cs"/>
                <w:color w:val="FF0000"/>
                <w:sz w:val="28"/>
                <w:szCs w:val="28"/>
                <w:rtl/>
              </w:rPr>
            </w:rPrChange>
          </w:rPr>
          <w:t>משתמש</w:t>
        </w:r>
        <w:r w:rsidRPr="00AE4B49">
          <w:rPr>
            <w:rFonts w:asciiTheme="majorBidi" w:hAnsiTheme="majorBidi" w:cstheme="majorBidi"/>
            <w:color w:val="000000" w:themeColor="text1"/>
            <w:sz w:val="24"/>
            <w:szCs w:val="24"/>
            <w:rtl/>
            <w:rPrChange w:id="591" w:author="yara ahmad" w:date="2021-04-18T08:34:00Z">
              <w:rPr>
                <w:color w:val="FF0000"/>
                <w:sz w:val="28"/>
                <w:szCs w:val="28"/>
                <w:rtl/>
              </w:rPr>
            </w:rPrChange>
          </w:rPr>
          <w:t xml:space="preserve"> </w:t>
        </w:r>
      </w:ins>
      <w:ins w:id="592" w:author="yara ahmad" w:date="2021-04-18T08:13:00Z">
        <w:r w:rsidRPr="00AE4B49">
          <w:rPr>
            <w:rFonts w:asciiTheme="majorBidi" w:hAnsiTheme="majorBidi" w:cstheme="majorBidi" w:hint="cs"/>
            <w:color w:val="000000" w:themeColor="text1"/>
            <w:sz w:val="24"/>
            <w:szCs w:val="24"/>
            <w:rtl/>
            <w:rPrChange w:id="593" w:author="yara ahmad" w:date="2021-04-18T08:34:00Z">
              <w:rPr>
                <w:rFonts w:hint="cs"/>
                <w:color w:val="FF0000"/>
                <w:sz w:val="28"/>
                <w:szCs w:val="28"/>
                <w:rtl/>
              </w:rPr>
            </w:rPrChange>
          </w:rPr>
          <w:t>במערכת</w:t>
        </w:r>
        <w:r w:rsidRPr="00AE4B49">
          <w:rPr>
            <w:rFonts w:asciiTheme="majorBidi" w:hAnsiTheme="majorBidi" w:cstheme="majorBidi"/>
            <w:color w:val="000000" w:themeColor="text1"/>
            <w:sz w:val="24"/>
            <w:szCs w:val="24"/>
            <w:rtl/>
            <w:rPrChange w:id="594" w:author="yara ahmad" w:date="2021-04-18T08:34:00Z">
              <w:rPr>
                <w:color w:val="FF0000"/>
                <w:sz w:val="28"/>
                <w:szCs w:val="28"/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color w:val="000000" w:themeColor="text1"/>
            <w:sz w:val="24"/>
            <w:szCs w:val="24"/>
            <w:rtl/>
            <w:rPrChange w:id="595" w:author="yara ahmad" w:date="2021-04-18T08:34:00Z">
              <w:rPr>
                <w:rFonts w:hint="cs"/>
                <w:color w:val="FF0000"/>
                <w:sz w:val="28"/>
                <w:szCs w:val="28"/>
                <w:rtl/>
              </w:rPr>
            </w:rPrChange>
          </w:rPr>
          <w:t>בהתאם</w:t>
        </w:r>
        <w:r w:rsidRPr="00AE4B49">
          <w:rPr>
            <w:rFonts w:asciiTheme="majorBidi" w:hAnsiTheme="majorBidi" w:cstheme="majorBidi"/>
            <w:color w:val="000000" w:themeColor="text1"/>
            <w:sz w:val="24"/>
            <w:szCs w:val="24"/>
            <w:rtl/>
            <w:rPrChange w:id="596" w:author="yara ahmad" w:date="2021-04-18T08:34:00Z">
              <w:rPr>
                <w:color w:val="FF0000"/>
                <w:sz w:val="28"/>
                <w:szCs w:val="28"/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color w:val="000000" w:themeColor="text1"/>
            <w:sz w:val="24"/>
            <w:szCs w:val="24"/>
            <w:rtl/>
            <w:rPrChange w:id="597" w:author="yara ahmad" w:date="2021-04-18T08:34:00Z">
              <w:rPr>
                <w:rFonts w:hint="cs"/>
                <w:color w:val="FF0000"/>
                <w:sz w:val="28"/>
                <w:szCs w:val="28"/>
                <w:rtl/>
              </w:rPr>
            </w:rPrChange>
          </w:rPr>
          <w:t>לתפקיד</w:t>
        </w:r>
        <w:r w:rsidRPr="00AE4B49">
          <w:rPr>
            <w:rFonts w:asciiTheme="majorBidi" w:hAnsiTheme="majorBidi" w:cstheme="majorBidi"/>
            <w:color w:val="000000" w:themeColor="text1"/>
            <w:sz w:val="24"/>
            <w:szCs w:val="24"/>
            <w:rtl/>
            <w:rPrChange w:id="598" w:author="yara ahmad" w:date="2021-04-18T08:34:00Z">
              <w:rPr>
                <w:color w:val="FF0000"/>
                <w:sz w:val="28"/>
                <w:szCs w:val="28"/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color w:val="000000" w:themeColor="text1"/>
            <w:sz w:val="24"/>
            <w:szCs w:val="24"/>
            <w:rtl/>
            <w:rPrChange w:id="599" w:author="yara ahmad" w:date="2021-04-18T08:34:00Z">
              <w:rPr>
                <w:rFonts w:hint="cs"/>
                <w:color w:val="FF0000"/>
                <w:sz w:val="28"/>
                <w:szCs w:val="28"/>
                <w:rtl/>
              </w:rPr>
            </w:rPrChange>
          </w:rPr>
          <w:t>המשתמש</w:t>
        </w:r>
        <w:r w:rsidRPr="00AE4B49">
          <w:rPr>
            <w:rFonts w:asciiTheme="majorBidi" w:hAnsiTheme="majorBidi" w:cstheme="majorBidi"/>
            <w:color w:val="000000" w:themeColor="text1"/>
            <w:sz w:val="24"/>
            <w:szCs w:val="24"/>
            <w:rtl/>
            <w:rPrChange w:id="600" w:author="yara ahmad" w:date="2021-04-18T08:34:00Z">
              <w:rPr>
                <w:color w:val="FF0000"/>
                <w:sz w:val="28"/>
                <w:szCs w:val="28"/>
                <w:rtl/>
              </w:rPr>
            </w:rPrChange>
          </w:rPr>
          <w:t xml:space="preserve"> .</w:t>
        </w:r>
      </w:ins>
    </w:p>
    <w:p w14:paraId="748132FB" w14:textId="02D3BA7D" w:rsidR="00D757B3" w:rsidRPr="00AE4B49" w:rsidRDefault="00D757B3">
      <w:pPr>
        <w:pStyle w:val="ListParagraph"/>
        <w:numPr>
          <w:ilvl w:val="0"/>
          <w:numId w:val="44"/>
        </w:numPr>
        <w:spacing w:line="360" w:lineRule="auto"/>
        <w:rPr>
          <w:ins w:id="601" w:author="yara ahmad" w:date="2021-04-18T08:16:00Z"/>
          <w:rFonts w:asciiTheme="majorBidi" w:hAnsiTheme="majorBidi" w:cstheme="majorBidi"/>
          <w:color w:val="000000" w:themeColor="text1"/>
          <w:sz w:val="24"/>
          <w:szCs w:val="24"/>
          <w:rtl/>
          <w:rPrChange w:id="602" w:author="yara ahmad" w:date="2021-04-18T08:34:00Z">
            <w:rPr>
              <w:ins w:id="603" w:author="yara ahmad" w:date="2021-04-18T08:16:00Z"/>
              <w:color w:val="FF0000"/>
              <w:sz w:val="28"/>
              <w:szCs w:val="28"/>
              <w:rtl/>
            </w:rPr>
          </w:rPrChange>
        </w:rPr>
        <w:pPrChange w:id="604" w:author="yara ahmad" w:date="2021-04-18T08:32:00Z">
          <w:pPr/>
        </w:pPrChange>
      </w:pPr>
      <w:ins w:id="605" w:author="yara ahmad" w:date="2021-04-18T08:14:00Z">
        <w:r w:rsidRPr="00AE4B49">
          <w:rPr>
            <w:rFonts w:asciiTheme="majorBidi" w:hAnsiTheme="majorBidi" w:cstheme="majorBidi" w:hint="cs"/>
            <w:b/>
            <w:bCs/>
            <w:color w:val="000000" w:themeColor="text1"/>
            <w:sz w:val="24"/>
            <w:szCs w:val="24"/>
            <w:u w:val="single"/>
            <w:rtl/>
            <w:rPrChange w:id="606" w:author="yara ahmad" w:date="2021-04-18T08:34:00Z">
              <w:rPr>
                <w:rFonts w:hint="cs"/>
                <w:color w:val="FF0000"/>
                <w:sz w:val="28"/>
                <w:szCs w:val="28"/>
                <w:rtl/>
              </w:rPr>
            </w:rPrChange>
          </w:rPr>
          <w:t>מכירה</w:t>
        </w:r>
        <w:r w:rsidRPr="00AE4B49">
          <w:rPr>
            <w:rFonts w:asciiTheme="majorBidi" w:hAnsiTheme="majorBidi" w:cstheme="majorBidi"/>
            <w:b/>
            <w:bCs/>
            <w:color w:val="000000" w:themeColor="text1"/>
            <w:sz w:val="24"/>
            <w:szCs w:val="24"/>
            <w:u w:val="single"/>
            <w:rtl/>
            <w:rPrChange w:id="607" w:author="yara ahmad" w:date="2021-04-18T08:34:00Z">
              <w:rPr>
                <w:color w:val="FF0000"/>
                <w:sz w:val="28"/>
                <w:szCs w:val="28"/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b/>
            <w:bCs/>
            <w:color w:val="000000" w:themeColor="text1"/>
            <w:sz w:val="24"/>
            <w:szCs w:val="24"/>
            <w:u w:val="single"/>
            <w:rtl/>
            <w:rPrChange w:id="608" w:author="yara ahmad" w:date="2021-04-18T08:34:00Z">
              <w:rPr>
                <w:rFonts w:hint="cs"/>
                <w:color w:val="FF0000"/>
                <w:sz w:val="28"/>
                <w:szCs w:val="28"/>
                <w:rtl/>
              </w:rPr>
            </w:rPrChange>
          </w:rPr>
          <w:t>או</w:t>
        </w:r>
        <w:r w:rsidRPr="00AE4B49">
          <w:rPr>
            <w:rFonts w:asciiTheme="majorBidi" w:hAnsiTheme="majorBidi" w:cstheme="majorBidi"/>
            <w:b/>
            <w:bCs/>
            <w:color w:val="000000" w:themeColor="text1"/>
            <w:sz w:val="24"/>
            <w:szCs w:val="24"/>
            <w:u w:val="single"/>
            <w:rtl/>
            <w:rPrChange w:id="609" w:author="yara ahmad" w:date="2021-04-18T08:34:00Z">
              <w:rPr>
                <w:color w:val="FF0000"/>
                <w:sz w:val="28"/>
                <w:szCs w:val="28"/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b/>
            <w:bCs/>
            <w:color w:val="000000" w:themeColor="text1"/>
            <w:sz w:val="24"/>
            <w:szCs w:val="24"/>
            <w:u w:val="single"/>
            <w:rtl/>
            <w:rPrChange w:id="610" w:author="yara ahmad" w:date="2021-04-18T08:34:00Z">
              <w:rPr>
                <w:rFonts w:hint="cs"/>
                <w:color w:val="FF0000"/>
                <w:sz w:val="28"/>
                <w:szCs w:val="28"/>
                <w:rtl/>
              </w:rPr>
            </w:rPrChange>
          </w:rPr>
          <w:t>קנייה</w:t>
        </w:r>
        <w:r w:rsidRPr="00AE4B49">
          <w:rPr>
            <w:rFonts w:asciiTheme="majorBidi" w:hAnsiTheme="majorBidi" w:cstheme="majorBidi"/>
            <w:b/>
            <w:bCs/>
            <w:color w:val="000000" w:themeColor="text1"/>
            <w:sz w:val="24"/>
            <w:szCs w:val="24"/>
            <w:u w:val="single"/>
            <w:rtl/>
            <w:rPrChange w:id="611" w:author="yara ahmad" w:date="2021-04-18T08:34:00Z">
              <w:rPr>
                <w:color w:val="FF0000"/>
                <w:sz w:val="28"/>
                <w:szCs w:val="28"/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b/>
            <w:bCs/>
            <w:color w:val="000000" w:themeColor="text1"/>
            <w:sz w:val="24"/>
            <w:szCs w:val="24"/>
            <w:u w:val="single"/>
            <w:rtl/>
            <w:rPrChange w:id="612" w:author="yara ahmad" w:date="2021-04-18T08:34:00Z">
              <w:rPr>
                <w:rFonts w:hint="cs"/>
                <w:color w:val="FF0000"/>
                <w:sz w:val="28"/>
                <w:szCs w:val="28"/>
                <w:rtl/>
              </w:rPr>
            </w:rPrChange>
          </w:rPr>
          <w:t>של</w:t>
        </w:r>
        <w:r w:rsidRPr="00AE4B49">
          <w:rPr>
            <w:rFonts w:asciiTheme="majorBidi" w:hAnsiTheme="majorBidi" w:cstheme="majorBidi"/>
            <w:b/>
            <w:bCs/>
            <w:color w:val="000000" w:themeColor="text1"/>
            <w:sz w:val="24"/>
            <w:szCs w:val="24"/>
            <w:u w:val="single"/>
            <w:rtl/>
            <w:rPrChange w:id="613" w:author="yara ahmad" w:date="2021-04-18T08:34:00Z">
              <w:rPr>
                <w:color w:val="FF0000"/>
                <w:sz w:val="28"/>
                <w:szCs w:val="28"/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b/>
            <w:bCs/>
            <w:color w:val="000000" w:themeColor="text1"/>
            <w:sz w:val="24"/>
            <w:szCs w:val="24"/>
            <w:u w:val="single"/>
            <w:rtl/>
            <w:rPrChange w:id="614" w:author="yara ahmad" w:date="2021-04-18T08:34:00Z">
              <w:rPr>
                <w:rFonts w:hint="cs"/>
                <w:color w:val="FF0000"/>
                <w:sz w:val="28"/>
                <w:szCs w:val="28"/>
                <w:rtl/>
              </w:rPr>
            </w:rPrChange>
          </w:rPr>
          <w:t>מוצר</w:t>
        </w:r>
        <w:r w:rsidRPr="00AE4B49">
          <w:rPr>
            <w:rFonts w:asciiTheme="majorBidi" w:hAnsiTheme="majorBidi" w:cstheme="majorBidi"/>
            <w:b/>
            <w:bCs/>
            <w:color w:val="000000" w:themeColor="text1"/>
            <w:sz w:val="24"/>
            <w:szCs w:val="24"/>
            <w:u w:val="single"/>
            <w:rtl/>
            <w:rPrChange w:id="615" w:author="yara ahmad" w:date="2021-04-18T08:34:00Z">
              <w:rPr>
                <w:color w:val="FF0000"/>
                <w:sz w:val="28"/>
                <w:szCs w:val="28"/>
                <w:rtl/>
              </w:rPr>
            </w:rPrChange>
          </w:rPr>
          <w:t>:</w:t>
        </w:r>
        <w:r w:rsidRPr="00AE4B49">
          <w:rPr>
            <w:rFonts w:asciiTheme="majorBidi" w:hAnsiTheme="majorBidi" w:cstheme="majorBidi"/>
            <w:color w:val="000000" w:themeColor="text1"/>
            <w:sz w:val="24"/>
            <w:szCs w:val="24"/>
            <w:rtl/>
            <w:rPrChange w:id="616" w:author="yara ahmad" w:date="2021-04-18T08:34:00Z">
              <w:rPr>
                <w:color w:val="FF0000"/>
                <w:sz w:val="28"/>
                <w:szCs w:val="28"/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color w:val="000000" w:themeColor="text1"/>
            <w:sz w:val="24"/>
            <w:szCs w:val="24"/>
            <w:rtl/>
            <w:rPrChange w:id="617" w:author="yara ahmad" w:date="2021-04-18T08:34:00Z">
              <w:rPr>
                <w:rFonts w:hint="cs"/>
                <w:color w:val="FF0000"/>
                <w:sz w:val="28"/>
                <w:szCs w:val="28"/>
                <w:rtl/>
              </w:rPr>
            </w:rPrChange>
          </w:rPr>
          <w:t>ישנם</w:t>
        </w:r>
        <w:r w:rsidRPr="00AE4B49">
          <w:rPr>
            <w:rFonts w:asciiTheme="majorBidi" w:hAnsiTheme="majorBidi" w:cstheme="majorBidi"/>
            <w:color w:val="000000" w:themeColor="text1"/>
            <w:sz w:val="24"/>
            <w:szCs w:val="24"/>
            <w:rtl/>
            <w:rPrChange w:id="618" w:author="yara ahmad" w:date="2021-04-18T08:34:00Z">
              <w:rPr>
                <w:color w:val="FF0000"/>
                <w:sz w:val="28"/>
                <w:szCs w:val="28"/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color w:val="000000" w:themeColor="text1"/>
            <w:sz w:val="24"/>
            <w:szCs w:val="24"/>
            <w:rtl/>
            <w:rPrChange w:id="619" w:author="yara ahmad" w:date="2021-04-18T08:34:00Z">
              <w:rPr>
                <w:rFonts w:hint="cs"/>
                <w:color w:val="FF0000"/>
                <w:sz w:val="28"/>
                <w:szCs w:val="28"/>
                <w:rtl/>
              </w:rPr>
            </w:rPrChange>
          </w:rPr>
          <w:t>מדיניות</w:t>
        </w:r>
        <w:r w:rsidRPr="00AE4B49">
          <w:rPr>
            <w:rFonts w:asciiTheme="majorBidi" w:hAnsiTheme="majorBidi" w:cstheme="majorBidi"/>
            <w:color w:val="000000" w:themeColor="text1"/>
            <w:sz w:val="24"/>
            <w:szCs w:val="24"/>
            <w:rtl/>
            <w:rPrChange w:id="620" w:author="yara ahmad" w:date="2021-04-18T08:34:00Z">
              <w:rPr>
                <w:color w:val="FF0000"/>
                <w:sz w:val="28"/>
                <w:szCs w:val="28"/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color w:val="000000" w:themeColor="text1"/>
            <w:sz w:val="24"/>
            <w:szCs w:val="24"/>
            <w:rtl/>
            <w:rPrChange w:id="621" w:author="yara ahmad" w:date="2021-04-18T08:34:00Z">
              <w:rPr>
                <w:rFonts w:hint="cs"/>
                <w:color w:val="FF0000"/>
                <w:sz w:val="28"/>
                <w:szCs w:val="28"/>
                <w:rtl/>
              </w:rPr>
            </w:rPrChange>
          </w:rPr>
          <w:t>מוגדרת</w:t>
        </w:r>
        <w:r w:rsidRPr="00AE4B49">
          <w:rPr>
            <w:rFonts w:asciiTheme="majorBidi" w:hAnsiTheme="majorBidi" w:cstheme="majorBidi"/>
            <w:color w:val="000000" w:themeColor="text1"/>
            <w:sz w:val="24"/>
            <w:szCs w:val="24"/>
            <w:rtl/>
            <w:rPrChange w:id="622" w:author="yara ahmad" w:date="2021-04-18T08:34:00Z">
              <w:rPr>
                <w:color w:val="FF0000"/>
                <w:sz w:val="28"/>
                <w:szCs w:val="28"/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color w:val="000000" w:themeColor="text1"/>
            <w:sz w:val="24"/>
            <w:szCs w:val="24"/>
            <w:rtl/>
            <w:rPrChange w:id="623" w:author="yara ahmad" w:date="2021-04-18T08:34:00Z">
              <w:rPr>
                <w:rFonts w:hint="cs"/>
                <w:color w:val="FF0000"/>
                <w:sz w:val="28"/>
                <w:szCs w:val="28"/>
                <w:rtl/>
              </w:rPr>
            </w:rPrChange>
          </w:rPr>
          <w:t>עבור</w:t>
        </w:r>
        <w:r w:rsidRPr="00AE4B49">
          <w:rPr>
            <w:rFonts w:asciiTheme="majorBidi" w:hAnsiTheme="majorBidi" w:cstheme="majorBidi"/>
            <w:color w:val="000000" w:themeColor="text1"/>
            <w:sz w:val="24"/>
            <w:szCs w:val="24"/>
            <w:rtl/>
            <w:rPrChange w:id="624" w:author="yara ahmad" w:date="2021-04-18T08:34:00Z">
              <w:rPr>
                <w:color w:val="FF0000"/>
                <w:sz w:val="28"/>
                <w:szCs w:val="28"/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color w:val="000000" w:themeColor="text1"/>
            <w:sz w:val="24"/>
            <w:szCs w:val="24"/>
            <w:rtl/>
            <w:rPrChange w:id="625" w:author="yara ahmad" w:date="2021-04-18T08:34:00Z">
              <w:rPr>
                <w:rFonts w:hint="cs"/>
                <w:color w:val="FF0000"/>
                <w:sz w:val="28"/>
                <w:szCs w:val="28"/>
                <w:rtl/>
              </w:rPr>
            </w:rPrChange>
          </w:rPr>
          <w:t>כל</w:t>
        </w:r>
        <w:r w:rsidRPr="00AE4B49">
          <w:rPr>
            <w:rFonts w:asciiTheme="majorBidi" w:hAnsiTheme="majorBidi" w:cstheme="majorBidi"/>
            <w:color w:val="000000" w:themeColor="text1"/>
            <w:sz w:val="24"/>
            <w:szCs w:val="24"/>
            <w:rtl/>
            <w:rPrChange w:id="626" w:author="yara ahmad" w:date="2021-04-18T08:34:00Z">
              <w:rPr>
                <w:color w:val="FF0000"/>
                <w:sz w:val="28"/>
                <w:szCs w:val="28"/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color w:val="000000" w:themeColor="text1"/>
            <w:sz w:val="24"/>
            <w:szCs w:val="24"/>
            <w:rtl/>
            <w:rPrChange w:id="627" w:author="yara ahmad" w:date="2021-04-18T08:34:00Z">
              <w:rPr>
                <w:rFonts w:hint="cs"/>
                <w:color w:val="FF0000"/>
                <w:sz w:val="28"/>
                <w:szCs w:val="28"/>
                <w:rtl/>
              </w:rPr>
            </w:rPrChange>
          </w:rPr>
          <w:t>חנות</w:t>
        </w:r>
        <w:r w:rsidRPr="00AE4B49">
          <w:rPr>
            <w:rFonts w:asciiTheme="majorBidi" w:hAnsiTheme="majorBidi" w:cstheme="majorBidi"/>
            <w:color w:val="000000" w:themeColor="text1"/>
            <w:sz w:val="24"/>
            <w:szCs w:val="24"/>
            <w:rtl/>
            <w:rPrChange w:id="628" w:author="yara ahmad" w:date="2021-04-18T08:34:00Z">
              <w:rPr>
                <w:color w:val="FF0000"/>
                <w:sz w:val="28"/>
                <w:szCs w:val="28"/>
                <w:rtl/>
              </w:rPr>
            </w:rPrChange>
          </w:rPr>
          <w:t xml:space="preserve"> , </w:t>
        </w:r>
        <w:r w:rsidRPr="00AE4B49">
          <w:rPr>
            <w:rFonts w:asciiTheme="majorBidi" w:hAnsiTheme="majorBidi" w:cstheme="majorBidi" w:hint="cs"/>
            <w:color w:val="000000" w:themeColor="text1"/>
            <w:sz w:val="24"/>
            <w:szCs w:val="24"/>
            <w:rtl/>
            <w:rPrChange w:id="629" w:author="yara ahmad" w:date="2021-04-18T08:34:00Z">
              <w:rPr>
                <w:rFonts w:hint="cs"/>
                <w:color w:val="FF0000"/>
                <w:sz w:val="28"/>
                <w:szCs w:val="28"/>
                <w:rtl/>
              </w:rPr>
            </w:rPrChange>
          </w:rPr>
          <w:t>א</w:t>
        </w:r>
      </w:ins>
      <w:ins w:id="630" w:author="yara ahmad" w:date="2021-04-18T08:15:00Z">
        <w:r w:rsidRPr="00AE4B49">
          <w:rPr>
            <w:rFonts w:asciiTheme="majorBidi" w:hAnsiTheme="majorBidi" w:cstheme="majorBidi" w:hint="cs"/>
            <w:color w:val="000000" w:themeColor="text1"/>
            <w:sz w:val="24"/>
            <w:szCs w:val="24"/>
            <w:rtl/>
            <w:rPrChange w:id="631" w:author="yara ahmad" w:date="2021-04-18T08:34:00Z">
              <w:rPr>
                <w:rFonts w:hint="cs"/>
                <w:color w:val="FF0000"/>
                <w:sz w:val="28"/>
                <w:szCs w:val="28"/>
                <w:rtl/>
              </w:rPr>
            </w:rPrChange>
          </w:rPr>
          <w:t>ז</w:t>
        </w:r>
        <w:r w:rsidRPr="00AE4B49">
          <w:rPr>
            <w:rFonts w:asciiTheme="majorBidi" w:hAnsiTheme="majorBidi" w:cstheme="majorBidi"/>
            <w:color w:val="000000" w:themeColor="text1"/>
            <w:sz w:val="24"/>
            <w:szCs w:val="24"/>
            <w:rtl/>
            <w:rPrChange w:id="632" w:author="yara ahmad" w:date="2021-04-18T08:34:00Z">
              <w:rPr>
                <w:color w:val="FF0000"/>
                <w:sz w:val="28"/>
                <w:szCs w:val="28"/>
                <w:rtl/>
              </w:rPr>
            </w:rPrChange>
          </w:rPr>
          <w:t xml:space="preserve"> </w:t>
        </w:r>
        <w:r w:rsidR="009A5E99" w:rsidRPr="00AE4B49">
          <w:rPr>
            <w:rFonts w:asciiTheme="majorBidi" w:hAnsiTheme="majorBidi" w:cstheme="majorBidi" w:hint="cs"/>
            <w:color w:val="000000" w:themeColor="text1"/>
            <w:sz w:val="24"/>
            <w:szCs w:val="24"/>
            <w:rtl/>
            <w:rPrChange w:id="633" w:author="yara ahmad" w:date="2021-04-18T08:34:00Z">
              <w:rPr>
                <w:rFonts w:hint="cs"/>
                <w:color w:val="FF0000"/>
                <w:sz w:val="28"/>
                <w:szCs w:val="28"/>
                <w:rtl/>
              </w:rPr>
            </w:rPrChange>
          </w:rPr>
          <w:t>הפעולה</w:t>
        </w:r>
        <w:r w:rsidR="009A5E99" w:rsidRPr="00AE4B49">
          <w:rPr>
            <w:rFonts w:asciiTheme="majorBidi" w:hAnsiTheme="majorBidi" w:cstheme="majorBidi"/>
            <w:color w:val="000000" w:themeColor="text1"/>
            <w:sz w:val="24"/>
            <w:szCs w:val="24"/>
            <w:rtl/>
            <w:rPrChange w:id="634" w:author="yara ahmad" w:date="2021-04-18T08:34:00Z">
              <w:rPr>
                <w:color w:val="FF0000"/>
                <w:sz w:val="28"/>
                <w:szCs w:val="28"/>
                <w:rtl/>
              </w:rPr>
            </w:rPrChange>
          </w:rPr>
          <w:t xml:space="preserve"> </w:t>
        </w:r>
        <w:r w:rsidR="009A5E99" w:rsidRPr="00AE4B49">
          <w:rPr>
            <w:rFonts w:asciiTheme="majorBidi" w:hAnsiTheme="majorBidi" w:cstheme="majorBidi" w:hint="cs"/>
            <w:color w:val="000000" w:themeColor="text1"/>
            <w:sz w:val="24"/>
            <w:szCs w:val="24"/>
            <w:rtl/>
            <w:rPrChange w:id="635" w:author="yara ahmad" w:date="2021-04-18T08:34:00Z">
              <w:rPr>
                <w:rFonts w:hint="cs"/>
                <w:color w:val="FF0000"/>
                <w:sz w:val="28"/>
                <w:szCs w:val="28"/>
                <w:rtl/>
              </w:rPr>
            </w:rPrChange>
          </w:rPr>
          <w:t>מוגדרת</w:t>
        </w:r>
        <w:r w:rsidR="009A5E99" w:rsidRPr="00AE4B49">
          <w:rPr>
            <w:rFonts w:asciiTheme="majorBidi" w:hAnsiTheme="majorBidi" w:cstheme="majorBidi"/>
            <w:color w:val="000000" w:themeColor="text1"/>
            <w:sz w:val="24"/>
            <w:szCs w:val="24"/>
            <w:rtl/>
            <w:rPrChange w:id="636" w:author="yara ahmad" w:date="2021-04-18T08:34:00Z">
              <w:rPr>
                <w:color w:val="FF0000"/>
                <w:sz w:val="28"/>
                <w:szCs w:val="28"/>
                <w:rtl/>
              </w:rPr>
            </w:rPrChange>
          </w:rPr>
          <w:t xml:space="preserve"> </w:t>
        </w:r>
        <w:r w:rsidR="009A5E99" w:rsidRPr="00AE4B49">
          <w:rPr>
            <w:rFonts w:asciiTheme="majorBidi" w:hAnsiTheme="majorBidi" w:cstheme="majorBidi" w:hint="cs"/>
            <w:color w:val="000000" w:themeColor="text1"/>
            <w:sz w:val="24"/>
            <w:szCs w:val="24"/>
            <w:rtl/>
            <w:rPrChange w:id="637" w:author="yara ahmad" w:date="2021-04-18T08:34:00Z">
              <w:rPr>
                <w:rFonts w:hint="cs"/>
                <w:color w:val="FF0000"/>
                <w:sz w:val="28"/>
                <w:szCs w:val="28"/>
                <w:rtl/>
              </w:rPr>
            </w:rPrChange>
          </w:rPr>
          <w:t>לפי</w:t>
        </w:r>
        <w:r w:rsidR="009A5E99" w:rsidRPr="00AE4B49">
          <w:rPr>
            <w:rFonts w:asciiTheme="majorBidi" w:hAnsiTheme="majorBidi" w:cstheme="majorBidi"/>
            <w:color w:val="000000" w:themeColor="text1"/>
            <w:sz w:val="24"/>
            <w:szCs w:val="24"/>
            <w:rtl/>
            <w:rPrChange w:id="638" w:author="yara ahmad" w:date="2021-04-18T08:34:00Z">
              <w:rPr>
                <w:color w:val="FF0000"/>
                <w:sz w:val="28"/>
                <w:szCs w:val="28"/>
                <w:rtl/>
              </w:rPr>
            </w:rPrChange>
          </w:rPr>
          <w:t xml:space="preserve"> </w:t>
        </w:r>
        <w:r w:rsidR="009A5E99" w:rsidRPr="00AE4B49">
          <w:rPr>
            <w:rFonts w:asciiTheme="majorBidi" w:hAnsiTheme="majorBidi" w:cstheme="majorBidi" w:hint="cs"/>
            <w:color w:val="000000" w:themeColor="text1"/>
            <w:sz w:val="24"/>
            <w:szCs w:val="24"/>
            <w:rtl/>
            <w:rPrChange w:id="639" w:author="yara ahmad" w:date="2021-04-18T08:34:00Z">
              <w:rPr>
                <w:rFonts w:hint="cs"/>
                <w:color w:val="FF0000"/>
                <w:sz w:val="28"/>
                <w:szCs w:val="28"/>
                <w:rtl/>
              </w:rPr>
            </w:rPrChange>
          </w:rPr>
          <w:t>מדינ</w:t>
        </w:r>
      </w:ins>
      <w:ins w:id="640" w:author="yara ahmad" w:date="2021-04-18T08:16:00Z">
        <w:r w:rsidR="009A5E99" w:rsidRPr="00AE4B49">
          <w:rPr>
            <w:rFonts w:asciiTheme="majorBidi" w:hAnsiTheme="majorBidi" w:cstheme="majorBidi" w:hint="cs"/>
            <w:color w:val="000000" w:themeColor="text1"/>
            <w:sz w:val="24"/>
            <w:szCs w:val="24"/>
            <w:rtl/>
            <w:rPrChange w:id="641" w:author="yara ahmad" w:date="2021-04-18T08:34:00Z">
              <w:rPr>
                <w:rFonts w:hint="cs"/>
                <w:color w:val="FF0000"/>
                <w:sz w:val="28"/>
                <w:szCs w:val="28"/>
                <w:rtl/>
              </w:rPr>
            </w:rPrChange>
          </w:rPr>
          <w:t>יות</w:t>
        </w:r>
        <w:r w:rsidR="009A5E99" w:rsidRPr="00AE4B49">
          <w:rPr>
            <w:rFonts w:asciiTheme="majorBidi" w:hAnsiTheme="majorBidi" w:cstheme="majorBidi"/>
            <w:color w:val="000000" w:themeColor="text1"/>
            <w:sz w:val="24"/>
            <w:szCs w:val="24"/>
            <w:rtl/>
            <w:rPrChange w:id="642" w:author="yara ahmad" w:date="2021-04-18T08:34:00Z">
              <w:rPr>
                <w:color w:val="FF0000"/>
                <w:sz w:val="28"/>
                <w:szCs w:val="28"/>
                <w:rtl/>
              </w:rPr>
            </w:rPrChange>
          </w:rPr>
          <w:t xml:space="preserve"> </w:t>
        </w:r>
        <w:r w:rsidR="009A5E99" w:rsidRPr="00AE4B49">
          <w:rPr>
            <w:rFonts w:asciiTheme="majorBidi" w:hAnsiTheme="majorBidi" w:cstheme="majorBidi" w:hint="cs"/>
            <w:color w:val="000000" w:themeColor="text1"/>
            <w:sz w:val="24"/>
            <w:szCs w:val="24"/>
            <w:rtl/>
            <w:rPrChange w:id="643" w:author="yara ahmad" w:date="2021-04-18T08:34:00Z">
              <w:rPr>
                <w:rFonts w:hint="cs"/>
                <w:color w:val="FF0000"/>
                <w:sz w:val="28"/>
                <w:szCs w:val="28"/>
                <w:rtl/>
              </w:rPr>
            </w:rPrChange>
          </w:rPr>
          <w:t>זו</w:t>
        </w:r>
        <w:r w:rsidR="009A5E99" w:rsidRPr="00AE4B49">
          <w:rPr>
            <w:rFonts w:asciiTheme="majorBidi" w:hAnsiTheme="majorBidi" w:cstheme="majorBidi"/>
            <w:color w:val="000000" w:themeColor="text1"/>
            <w:sz w:val="24"/>
            <w:szCs w:val="24"/>
            <w:rtl/>
            <w:rPrChange w:id="644" w:author="yara ahmad" w:date="2021-04-18T08:34:00Z">
              <w:rPr>
                <w:color w:val="FF0000"/>
                <w:sz w:val="28"/>
                <w:szCs w:val="28"/>
                <w:rtl/>
              </w:rPr>
            </w:rPrChange>
          </w:rPr>
          <w:t xml:space="preserve"> .</w:t>
        </w:r>
      </w:ins>
    </w:p>
    <w:p w14:paraId="1F999D94" w14:textId="0D45359F" w:rsidR="009A5E99" w:rsidRPr="00AE4B49" w:rsidRDefault="009A5E99">
      <w:pPr>
        <w:pStyle w:val="ListParagraph"/>
        <w:numPr>
          <w:ilvl w:val="0"/>
          <w:numId w:val="44"/>
        </w:numPr>
        <w:spacing w:line="360" w:lineRule="auto"/>
        <w:rPr>
          <w:ins w:id="645" w:author="yara ahmad" w:date="2021-04-18T08:18:00Z"/>
          <w:rFonts w:asciiTheme="majorBidi" w:hAnsiTheme="majorBidi" w:cstheme="majorBidi"/>
          <w:color w:val="000000" w:themeColor="text1"/>
          <w:sz w:val="24"/>
          <w:szCs w:val="24"/>
          <w:rtl/>
          <w:rPrChange w:id="646" w:author="yara ahmad" w:date="2021-04-18T08:34:00Z">
            <w:rPr>
              <w:ins w:id="647" w:author="yara ahmad" w:date="2021-04-18T08:18:00Z"/>
              <w:color w:val="FF0000"/>
              <w:sz w:val="28"/>
              <w:szCs w:val="28"/>
              <w:rtl/>
            </w:rPr>
          </w:rPrChange>
        </w:rPr>
        <w:pPrChange w:id="648" w:author="yara ahmad" w:date="2021-04-18T08:32:00Z">
          <w:pPr/>
        </w:pPrChange>
      </w:pPr>
      <w:ins w:id="649" w:author="yara ahmad" w:date="2021-04-18T08:16:00Z">
        <w:r w:rsidRPr="00AE4B49">
          <w:rPr>
            <w:rFonts w:asciiTheme="majorBidi" w:hAnsiTheme="majorBidi" w:cstheme="majorBidi" w:hint="cs"/>
            <w:b/>
            <w:bCs/>
            <w:color w:val="000000" w:themeColor="text1"/>
            <w:sz w:val="24"/>
            <w:szCs w:val="24"/>
            <w:u w:val="single"/>
            <w:rtl/>
            <w:rPrChange w:id="650" w:author="yara ahmad" w:date="2021-04-18T08:34:00Z">
              <w:rPr>
                <w:rFonts w:hint="cs"/>
                <w:color w:val="FF0000"/>
                <w:sz w:val="28"/>
                <w:szCs w:val="28"/>
                <w:rtl/>
              </w:rPr>
            </w:rPrChange>
          </w:rPr>
          <w:t>מדיניות</w:t>
        </w:r>
        <w:r w:rsidRPr="00AE4B49">
          <w:rPr>
            <w:rFonts w:asciiTheme="majorBidi" w:hAnsiTheme="majorBidi" w:cstheme="majorBidi"/>
            <w:b/>
            <w:bCs/>
            <w:color w:val="000000" w:themeColor="text1"/>
            <w:sz w:val="24"/>
            <w:szCs w:val="24"/>
            <w:u w:val="single"/>
            <w:rtl/>
            <w:rPrChange w:id="651" w:author="yara ahmad" w:date="2021-04-18T08:34:00Z">
              <w:rPr>
                <w:color w:val="FF0000"/>
                <w:sz w:val="28"/>
                <w:szCs w:val="28"/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b/>
            <w:bCs/>
            <w:color w:val="000000" w:themeColor="text1"/>
            <w:sz w:val="24"/>
            <w:szCs w:val="24"/>
            <w:u w:val="single"/>
            <w:rtl/>
            <w:rPrChange w:id="652" w:author="yara ahmad" w:date="2021-04-18T08:34:00Z">
              <w:rPr>
                <w:rFonts w:hint="cs"/>
                <w:color w:val="FF0000"/>
                <w:sz w:val="28"/>
                <w:szCs w:val="28"/>
                <w:rtl/>
              </w:rPr>
            </w:rPrChange>
          </w:rPr>
          <w:t>החנות</w:t>
        </w:r>
        <w:r w:rsidRPr="00AE4B49">
          <w:rPr>
            <w:rFonts w:asciiTheme="majorBidi" w:hAnsiTheme="majorBidi" w:cstheme="majorBidi"/>
            <w:b/>
            <w:bCs/>
            <w:color w:val="000000" w:themeColor="text1"/>
            <w:sz w:val="24"/>
            <w:szCs w:val="24"/>
            <w:u w:val="single"/>
            <w:rtl/>
            <w:rPrChange w:id="653" w:author="yara ahmad" w:date="2021-04-18T08:34:00Z">
              <w:rPr>
                <w:color w:val="FF0000"/>
                <w:sz w:val="28"/>
                <w:szCs w:val="28"/>
                <w:rtl/>
              </w:rPr>
            </w:rPrChange>
          </w:rPr>
          <w:t xml:space="preserve"> :</w:t>
        </w:r>
        <w:r w:rsidRPr="00AE4B49">
          <w:rPr>
            <w:rFonts w:asciiTheme="majorBidi" w:hAnsiTheme="majorBidi" w:cstheme="majorBidi"/>
            <w:color w:val="000000" w:themeColor="text1"/>
            <w:sz w:val="24"/>
            <w:szCs w:val="24"/>
            <w:rtl/>
            <w:rPrChange w:id="654" w:author="yara ahmad" w:date="2021-04-18T08:34:00Z">
              <w:rPr>
                <w:color w:val="FF0000"/>
                <w:sz w:val="28"/>
                <w:szCs w:val="28"/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color w:val="000000" w:themeColor="text1"/>
            <w:sz w:val="24"/>
            <w:szCs w:val="24"/>
            <w:rtl/>
            <w:rPrChange w:id="655" w:author="yara ahmad" w:date="2021-04-18T08:34:00Z">
              <w:rPr>
                <w:rFonts w:hint="cs"/>
                <w:color w:val="FF0000"/>
                <w:sz w:val="28"/>
                <w:szCs w:val="28"/>
                <w:rtl/>
              </w:rPr>
            </w:rPrChange>
          </w:rPr>
          <w:t>היא</w:t>
        </w:r>
        <w:r w:rsidRPr="00AE4B49">
          <w:rPr>
            <w:rFonts w:asciiTheme="majorBidi" w:hAnsiTheme="majorBidi" w:cstheme="majorBidi"/>
            <w:color w:val="000000" w:themeColor="text1"/>
            <w:sz w:val="24"/>
            <w:szCs w:val="24"/>
            <w:rtl/>
            <w:rPrChange w:id="656" w:author="yara ahmad" w:date="2021-04-18T08:34:00Z">
              <w:rPr>
                <w:color w:val="FF0000"/>
                <w:sz w:val="28"/>
                <w:szCs w:val="28"/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color w:val="000000" w:themeColor="text1"/>
            <w:sz w:val="24"/>
            <w:szCs w:val="24"/>
            <w:rtl/>
            <w:rPrChange w:id="657" w:author="yara ahmad" w:date="2021-04-18T08:34:00Z">
              <w:rPr>
                <w:rFonts w:hint="cs"/>
                <w:color w:val="FF0000"/>
                <w:sz w:val="28"/>
                <w:szCs w:val="28"/>
                <w:rtl/>
              </w:rPr>
            </w:rPrChange>
          </w:rPr>
          <w:t>המדיניות</w:t>
        </w:r>
        <w:r w:rsidRPr="00AE4B49">
          <w:rPr>
            <w:rFonts w:asciiTheme="majorBidi" w:hAnsiTheme="majorBidi" w:cstheme="majorBidi"/>
            <w:color w:val="000000" w:themeColor="text1"/>
            <w:sz w:val="24"/>
            <w:szCs w:val="24"/>
            <w:rtl/>
            <w:rPrChange w:id="658" w:author="yara ahmad" w:date="2021-04-18T08:34:00Z">
              <w:rPr>
                <w:color w:val="FF0000"/>
                <w:sz w:val="28"/>
                <w:szCs w:val="28"/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color w:val="000000" w:themeColor="text1"/>
            <w:sz w:val="24"/>
            <w:szCs w:val="24"/>
            <w:rtl/>
            <w:rPrChange w:id="659" w:author="yara ahmad" w:date="2021-04-18T08:34:00Z">
              <w:rPr>
                <w:rFonts w:hint="cs"/>
                <w:color w:val="FF0000"/>
                <w:sz w:val="28"/>
                <w:szCs w:val="28"/>
                <w:rtl/>
              </w:rPr>
            </w:rPrChange>
          </w:rPr>
          <w:t>המגדירה</w:t>
        </w:r>
        <w:r w:rsidRPr="00AE4B49">
          <w:rPr>
            <w:rFonts w:asciiTheme="majorBidi" w:hAnsiTheme="majorBidi" w:cstheme="majorBidi"/>
            <w:color w:val="000000" w:themeColor="text1"/>
            <w:sz w:val="24"/>
            <w:szCs w:val="24"/>
            <w:rtl/>
            <w:rPrChange w:id="660" w:author="yara ahmad" w:date="2021-04-18T08:34:00Z">
              <w:rPr>
                <w:color w:val="FF0000"/>
                <w:sz w:val="28"/>
                <w:szCs w:val="28"/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color w:val="000000" w:themeColor="text1"/>
            <w:sz w:val="24"/>
            <w:szCs w:val="24"/>
            <w:rtl/>
            <w:rPrChange w:id="661" w:author="yara ahmad" w:date="2021-04-18T08:34:00Z">
              <w:rPr>
                <w:rFonts w:hint="cs"/>
                <w:color w:val="FF0000"/>
                <w:sz w:val="28"/>
                <w:szCs w:val="28"/>
                <w:rtl/>
              </w:rPr>
            </w:rPrChange>
          </w:rPr>
          <w:t>כמה</w:t>
        </w:r>
        <w:r w:rsidRPr="00AE4B49">
          <w:rPr>
            <w:rFonts w:asciiTheme="majorBidi" w:hAnsiTheme="majorBidi" w:cstheme="majorBidi"/>
            <w:color w:val="000000" w:themeColor="text1"/>
            <w:sz w:val="24"/>
            <w:szCs w:val="24"/>
            <w:rtl/>
            <w:rPrChange w:id="662" w:author="yara ahmad" w:date="2021-04-18T08:34:00Z">
              <w:rPr>
                <w:color w:val="FF0000"/>
                <w:sz w:val="28"/>
                <w:szCs w:val="28"/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color w:val="000000" w:themeColor="text1"/>
            <w:sz w:val="24"/>
            <w:szCs w:val="24"/>
            <w:rtl/>
            <w:rPrChange w:id="663" w:author="yara ahmad" w:date="2021-04-18T08:34:00Z">
              <w:rPr>
                <w:rFonts w:hint="cs"/>
                <w:color w:val="FF0000"/>
                <w:sz w:val="28"/>
                <w:szCs w:val="28"/>
                <w:rtl/>
              </w:rPr>
            </w:rPrChange>
          </w:rPr>
          <w:t>נהלים</w:t>
        </w:r>
        <w:r w:rsidRPr="00AE4B49">
          <w:rPr>
            <w:rFonts w:asciiTheme="majorBidi" w:hAnsiTheme="majorBidi" w:cstheme="majorBidi"/>
            <w:color w:val="000000" w:themeColor="text1"/>
            <w:sz w:val="24"/>
            <w:szCs w:val="24"/>
            <w:rtl/>
            <w:rPrChange w:id="664" w:author="yara ahmad" w:date="2021-04-18T08:34:00Z">
              <w:rPr>
                <w:color w:val="FF0000"/>
                <w:sz w:val="28"/>
                <w:szCs w:val="28"/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color w:val="000000" w:themeColor="text1"/>
            <w:sz w:val="24"/>
            <w:szCs w:val="24"/>
            <w:rtl/>
            <w:rPrChange w:id="665" w:author="yara ahmad" w:date="2021-04-18T08:34:00Z">
              <w:rPr>
                <w:rFonts w:hint="cs"/>
                <w:color w:val="FF0000"/>
                <w:sz w:val="28"/>
                <w:szCs w:val="28"/>
                <w:rtl/>
              </w:rPr>
            </w:rPrChange>
          </w:rPr>
          <w:t>למשל</w:t>
        </w:r>
        <w:r w:rsidRPr="00AE4B49">
          <w:rPr>
            <w:rFonts w:asciiTheme="majorBidi" w:hAnsiTheme="majorBidi" w:cstheme="majorBidi"/>
            <w:color w:val="000000" w:themeColor="text1"/>
            <w:sz w:val="24"/>
            <w:szCs w:val="24"/>
            <w:rtl/>
            <w:rPrChange w:id="666" w:author="yara ahmad" w:date="2021-04-18T08:34:00Z">
              <w:rPr>
                <w:color w:val="FF0000"/>
                <w:sz w:val="28"/>
                <w:szCs w:val="28"/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color w:val="000000" w:themeColor="text1"/>
            <w:sz w:val="24"/>
            <w:szCs w:val="24"/>
            <w:rtl/>
            <w:rPrChange w:id="667" w:author="yara ahmad" w:date="2021-04-18T08:34:00Z">
              <w:rPr>
                <w:rFonts w:hint="cs"/>
                <w:color w:val="FF0000"/>
                <w:sz w:val="28"/>
                <w:szCs w:val="28"/>
                <w:rtl/>
              </w:rPr>
            </w:rPrChange>
          </w:rPr>
          <w:t>מי</w:t>
        </w:r>
        <w:r w:rsidRPr="00AE4B49">
          <w:rPr>
            <w:rFonts w:asciiTheme="majorBidi" w:hAnsiTheme="majorBidi" w:cstheme="majorBidi"/>
            <w:color w:val="000000" w:themeColor="text1"/>
            <w:sz w:val="24"/>
            <w:szCs w:val="24"/>
            <w:rtl/>
            <w:rPrChange w:id="668" w:author="yara ahmad" w:date="2021-04-18T08:34:00Z">
              <w:rPr>
                <w:color w:val="FF0000"/>
                <w:sz w:val="28"/>
                <w:szCs w:val="28"/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color w:val="000000" w:themeColor="text1"/>
            <w:sz w:val="24"/>
            <w:szCs w:val="24"/>
            <w:rtl/>
            <w:rPrChange w:id="669" w:author="yara ahmad" w:date="2021-04-18T08:34:00Z">
              <w:rPr>
                <w:rFonts w:hint="cs"/>
                <w:color w:val="FF0000"/>
                <w:sz w:val="28"/>
                <w:szCs w:val="28"/>
                <w:rtl/>
              </w:rPr>
            </w:rPrChange>
          </w:rPr>
          <w:t>ר</w:t>
        </w:r>
      </w:ins>
      <w:ins w:id="670" w:author="yara ahmad" w:date="2021-04-18T08:17:00Z">
        <w:r w:rsidRPr="00AE4B49">
          <w:rPr>
            <w:rFonts w:asciiTheme="majorBidi" w:hAnsiTheme="majorBidi" w:cstheme="majorBidi" w:hint="cs"/>
            <w:color w:val="000000" w:themeColor="text1"/>
            <w:sz w:val="24"/>
            <w:szCs w:val="24"/>
            <w:rtl/>
            <w:rPrChange w:id="671" w:author="yara ahmad" w:date="2021-04-18T08:34:00Z">
              <w:rPr>
                <w:rFonts w:hint="cs"/>
                <w:color w:val="FF0000"/>
                <w:sz w:val="28"/>
                <w:szCs w:val="28"/>
                <w:rtl/>
              </w:rPr>
            </w:rPrChange>
          </w:rPr>
          <w:t>שאי</w:t>
        </w:r>
        <w:r w:rsidRPr="00AE4B49">
          <w:rPr>
            <w:rFonts w:asciiTheme="majorBidi" w:hAnsiTheme="majorBidi" w:cstheme="majorBidi"/>
            <w:color w:val="000000" w:themeColor="text1"/>
            <w:sz w:val="24"/>
            <w:szCs w:val="24"/>
            <w:rtl/>
            <w:rPrChange w:id="672" w:author="yara ahmad" w:date="2021-04-18T08:34:00Z">
              <w:rPr>
                <w:color w:val="FF0000"/>
                <w:sz w:val="28"/>
                <w:szCs w:val="28"/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color w:val="000000" w:themeColor="text1"/>
            <w:sz w:val="24"/>
            <w:szCs w:val="24"/>
            <w:rtl/>
            <w:rPrChange w:id="673" w:author="yara ahmad" w:date="2021-04-18T08:34:00Z">
              <w:rPr>
                <w:rFonts w:hint="cs"/>
                <w:color w:val="FF0000"/>
                <w:sz w:val="28"/>
                <w:szCs w:val="28"/>
                <w:rtl/>
              </w:rPr>
            </w:rPrChange>
          </w:rPr>
          <w:t>לקנות</w:t>
        </w:r>
        <w:r w:rsidRPr="00AE4B49">
          <w:rPr>
            <w:rFonts w:asciiTheme="majorBidi" w:hAnsiTheme="majorBidi" w:cstheme="majorBidi"/>
            <w:color w:val="000000" w:themeColor="text1"/>
            <w:sz w:val="24"/>
            <w:szCs w:val="24"/>
            <w:rtl/>
            <w:rPrChange w:id="674" w:author="yara ahmad" w:date="2021-04-18T08:34:00Z">
              <w:rPr>
                <w:color w:val="FF0000"/>
                <w:sz w:val="28"/>
                <w:szCs w:val="28"/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color w:val="000000" w:themeColor="text1"/>
            <w:sz w:val="24"/>
            <w:szCs w:val="24"/>
            <w:rtl/>
            <w:rPrChange w:id="675" w:author="yara ahmad" w:date="2021-04-18T08:34:00Z">
              <w:rPr>
                <w:rFonts w:hint="cs"/>
                <w:color w:val="FF0000"/>
                <w:sz w:val="28"/>
                <w:szCs w:val="28"/>
                <w:rtl/>
              </w:rPr>
            </w:rPrChange>
          </w:rPr>
          <w:t>מוצרים</w:t>
        </w:r>
        <w:r w:rsidRPr="00AE4B49">
          <w:rPr>
            <w:rFonts w:asciiTheme="majorBidi" w:hAnsiTheme="majorBidi" w:cstheme="majorBidi"/>
            <w:color w:val="000000" w:themeColor="text1"/>
            <w:sz w:val="24"/>
            <w:szCs w:val="24"/>
            <w:rtl/>
            <w:rPrChange w:id="676" w:author="yara ahmad" w:date="2021-04-18T08:34:00Z">
              <w:rPr>
                <w:color w:val="FF0000"/>
                <w:sz w:val="28"/>
                <w:szCs w:val="28"/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color w:val="000000" w:themeColor="text1"/>
            <w:sz w:val="24"/>
            <w:szCs w:val="24"/>
            <w:rtl/>
            <w:rPrChange w:id="677" w:author="yara ahmad" w:date="2021-04-18T08:34:00Z">
              <w:rPr>
                <w:rFonts w:hint="cs"/>
                <w:color w:val="FF0000"/>
                <w:sz w:val="28"/>
                <w:szCs w:val="28"/>
                <w:rtl/>
              </w:rPr>
            </w:rPrChange>
          </w:rPr>
          <w:t>בחנות</w:t>
        </w:r>
        <w:r w:rsidRPr="00AE4B49">
          <w:rPr>
            <w:rFonts w:asciiTheme="majorBidi" w:hAnsiTheme="majorBidi" w:cstheme="majorBidi"/>
            <w:color w:val="000000" w:themeColor="text1"/>
            <w:sz w:val="24"/>
            <w:szCs w:val="24"/>
            <w:rtl/>
            <w:rPrChange w:id="678" w:author="yara ahmad" w:date="2021-04-18T08:34:00Z">
              <w:rPr>
                <w:color w:val="FF0000"/>
                <w:sz w:val="28"/>
                <w:szCs w:val="28"/>
                <w:rtl/>
              </w:rPr>
            </w:rPrChange>
          </w:rPr>
          <w:t xml:space="preserve"> , </w:t>
        </w:r>
        <w:r w:rsidRPr="00AE4B49">
          <w:rPr>
            <w:rFonts w:asciiTheme="majorBidi" w:hAnsiTheme="majorBidi" w:cstheme="majorBidi" w:hint="cs"/>
            <w:color w:val="000000" w:themeColor="text1"/>
            <w:sz w:val="24"/>
            <w:szCs w:val="24"/>
            <w:rtl/>
            <w:rPrChange w:id="679" w:author="yara ahmad" w:date="2021-04-18T08:34:00Z">
              <w:rPr>
                <w:rFonts w:hint="cs"/>
                <w:color w:val="FF0000"/>
                <w:sz w:val="28"/>
                <w:szCs w:val="28"/>
                <w:rtl/>
              </w:rPr>
            </w:rPrChange>
          </w:rPr>
          <w:t>מהם</w:t>
        </w:r>
        <w:r w:rsidRPr="00AE4B49">
          <w:rPr>
            <w:rFonts w:asciiTheme="majorBidi" w:hAnsiTheme="majorBidi" w:cstheme="majorBidi"/>
            <w:color w:val="000000" w:themeColor="text1"/>
            <w:sz w:val="24"/>
            <w:szCs w:val="24"/>
            <w:rtl/>
            <w:rPrChange w:id="680" w:author="yara ahmad" w:date="2021-04-18T08:34:00Z">
              <w:rPr>
                <w:color w:val="FF0000"/>
                <w:sz w:val="28"/>
                <w:szCs w:val="28"/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color w:val="000000" w:themeColor="text1"/>
            <w:sz w:val="24"/>
            <w:szCs w:val="24"/>
            <w:rtl/>
            <w:rPrChange w:id="681" w:author="yara ahmad" w:date="2021-04-18T08:34:00Z">
              <w:rPr>
                <w:rFonts w:hint="cs"/>
                <w:color w:val="FF0000"/>
                <w:sz w:val="28"/>
                <w:szCs w:val="28"/>
                <w:rtl/>
              </w:rPr>
            </w:rPrChange>
          </w:rPr>
          <w:t>סוגי</w:t>
        </w:r>
        <w:r w:rsidRPr="00AE4B49">
          <w:rPr>
            <w:rFonts w:asciiTheme="majorBidi" w:hAnsiTheme="majorBidi" w:cstheme="majorBidi"/>
            <w:color w:val="000000" w:themeColor="text1"/>
            <w:sz w:val="24"/>
            <w:szCs w:val="24"/>
            <w:rtl/>
            <w:rPrChange w:id="682" w:author="yara ahmad" w:date="2021-04-18T08:34:00Z">
              <w:rPr>
                <w:color w:val="FF0000"/>
                <w:sz w:val="28"/>
                <w:szCs w:val="28"/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color w:val="000000" w:themeColor="text1"/>
            <w:sz w:val="24"/>
            <w:szCs w:val="24"/>
            <w:rtl/>
            <w:rPrChange w:id="683" w:author="yara ahmad" w:date="2021-04-18T08:34:00Z">
              <w:rPr>
                <w:rFonts w:hint="cs"/>
                <w:color w:val="FF0000"/>
                <w:sz w:val="28"/>
                <w:szCs w:val="28"/>
                <w:rtl/>
              </w:rPr>
            </w:rPrChange>
          </w:rPr>
          <w:t>הרכישה</w:t>
        </w:r>
        <w:r w:rsidRPr="00AE4B49">
          <w:rPr>
            <w:rFonts w:asciiTheme="majorBidi" w:hAnsiTheme="majorBidi" w:cstheme="majorBidi"/>
            <w:color w:val="000000" w:themeColor="text1"/>
            <w:sz w:val="24"/>
            <w:szCs w:val="24"/>
            <w:rtl/>
            <w:rPrChange w:id="684" w:author="yara ahmad" w:date="2021-04-18T08:34:00Z">
              <w:rPr>
                <w:color w:val="FF0000"/>
                <w:sz w:val="28"/>
                <w:szCs w:val="28"/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color w:val="000000" w:themeColor="text1"/>
            <w:sz w:val="24"/>
            <w:szCs w:val="24"/>
            <w:rtl/>
            <w:rPrChange w:id="685" w:author="yara ahmad" w:date="2021-04-18T08:34:00Z">
              <w:rPr>
                <w:rFonts w:hint="cs"/>
                <w:color w:val="FF0000"/>
                <w:sz w:val="28"/>
                <w:szCs w:val="28"/>
                <w:rtl/>
              </w:rPr>
            </w:rPrChange>
          </w:rPr>
          <w:t>האפשריים</w:t>
        </w:r>
        <w:r w:rsidRPr="00AE4B49">
          <w:rPr>
            <w:rFonts w:asciiTheme="majorBidi" w:hAnsiTheme="majorBidi" w:cstheme="majorBidi"/>
            <w:color w:val="000000" w:themeColor="text1"/>
            <w:sz w:val="24"/>
            <w:szCs w:val="24"/>
            <w:rtl/>
            <w:rPrChange w:id="686" w:author="yara ahmad" w:date="2021-04-18T08:34:00Z">
              <w:rPr>
                <w:color w:val="FF0000"/>
                <w:sz w:val="28"/>
                <w:szCs w:val="28"/>
                <w:rtl/>
              </w:rPr>
            </w:rPrChange>
          </w:rPr>
          <w:t xml:space="preserve"> , </w:t>
        </w:r>
        <w:r w:rsidRPr="00AE4B49">
          <w:rPr>
            <w:rFonts w:asciiTheme="majorBidi" w:hAnsiTheme="majorBidi" w:cstheme="majorBidi" w:hint="cs"/>
            <w:color w:val="000000" w:themeColor="text1"/>
            <w:sz w:val="24"/>
            <w:szCs w:val="24"/>
            <w:rtl/>
            <w:rPrChange w:id="687" w:author="yara ahmad" w:date="2021-04-18T08:34:00Z">
              <w:rPr>
                <w:rFonts w:hint="cs"/>
                <w:color w:val="FF0000"/>
                <w:sz w:val="28"/>
                <w:szCs w:val="28"/>
                <w:rtl/>
              </w:rPr>
            </w:rPrChange>
          </w:rPr>
          <w:t>מה</w:t>
        </w:r>
        <w:r w:rsidRPr="00AE4B49">
          <w:rPr>
            <w:rFonts w:asciiTheme="majorBidi" w:hAnsiTheme="majorBidi" w:cstheme="majorBidi"/>
            <w:color w:val="000000" w:themeColor="text1"/>
            <w:sz w:val="24"/>
            <w:szCs w:val="24"/>
            <w:rtl/>
            <w:rPrChange w:id="688" w:author="yara ahmad" w:date="2021-04-18T08:34:00Z">
              <w:rPr>
                <w:color w:val="FF0000"/>
                <w:sz w:val="28"/>
                <w:szCs w:val="28"/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color w:val="000000" w:themeColor="text1"/>
            <w:sz w:val="24"/>
            <w:szCs w:val="24"/>
            <w:rtl/>
            <w:rPrChange w:id="689" w:author="yara ahmad" w:date="2021-04-18T08:34:00Z">
              <w:rPr>
                <w:rFonts w:hint="cs"/>
                <w:color w:val="FF0000"/>
                <w:sz w:val="28"/>
                <w:szCs w:val="28"/>
                <w:rtl/>
              </w:rPr>
            </w:rPrChange>
          </w:rPr>
          <w:t>היא</w:t>
        </w:r>
        <w:r w:rsidRPr="00AE4B49">
          <w:rPr>
            <w:rFonts w:asciiTheme="majorBidi" w:hAnsiTheme="majorBidi" w:cstheme="majorBidi"/>
            <w:color w:val="000000" w:themeColor="text1"/>
            <w:sz w:val="24"/>
            <w:szCs w:val="24"/>
            <w:rtl/>
            <w:rPrChange w:id="690" w:author="yara ahmad" w:date="2021-04-18T08:34:00Z">
              <w:rPr>
                <w:color w:val="FF0000"/>
                <w:sz w:val="28"/>
                <w:szCs w:val="28"/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color w:val="000000" w:themeColor="text1"/>
            <w:sz w:val="24"/>
            <w:szCs w:val="24"/>
            <w:rtl/>
            <w:rPrChange w:id="691" w:author="yara ahmad" w:date="2021-04-18T08:34:00Z">
              <w:rPr>
                <w:rFonts w:hint="cs"/>
                <w:color w:val="FF0000"/>
                <w:sz w:val="28"/>
                <w:szCs w:val="28"/>
                <w:rtl/>
              </w:rPr>
            </w:rPrChange>
          </w:rPr>
          <w:t>ההנחה</w:t>
        </w:r>
        <w:r w:rsidRPr="00AE4B49">
          <w:rPr>
            <w:rFonts w:asciiTheme="majorBidi" w:hAnsiTheme="majorBidi" w:cstheme="majorBidi"/>
            <w:color w:val="000000" w:themeColor="text1"/>
            <w:sz w:val="24"/>
            <w:szCs w:val="24"/>
            <w:rtl/>
            <w:rPrChange w:id="692" w:author="yara ahmad" w:date="2021-04-18T08:34:00Z">
              <w:rPr>
                <w:color w:val="FF0000"/>
                <w:sz w:val="28"/>
                <w:szCs w:val="28"/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color w:val="000000" w:themeColor="text1"/>
            <w:sz w:val="24"/>
            <w:szCs w:val="24"/>
            <w:rtl/>
            <w:rPrChange w:id="693" w:author="yara ahmad" w:date="2021-04-18T08:34:00Z">
              <w:rPr>
                <w:rFonts w:hint="cs"/>
                <w:color w:val="FF0000"/>
                <w:sz w:val="28"/>
                <w:szCs w:val="28"/>
                <w:rtl/>
              </w:rPr>
            </w:rPrChange>
          </w:rPr>
          <w:t>הא</w:t>
        </w:r>
      </w:ins>
      <w:ins w:id="694" w:author="yara ahmad" w:date="2021-04-18T08:18:00Z">
        <w:r w:rsidRPr="00AE4B49">
          <w:rPr>
            <w:rFonts w:asciiTheme="majorBidi" w:hAnsiTheme="majorBidi" w:cstheme="majorBidi" w:hint="cs"/>
            <w:color w:val="000000" w:themeColor="text1"/>
            <w:sz w:val="24"/>
            <w:szCs w:val="24"/>
            <w:rtl/>
            <w:rPrChange w:id="695" w:author="yara ahmad" w:date="2021-04-18T08:34:00Z">
              <w:rPr>
                <w:rFonts w:hint="cs"/>
                <w:color w:val="FF0000"/>
                <w:sz w:val="28"/>
                <w:szCs w:val="28"/>
                <w:rtl/>
              </w:rPr>
            </w:rPrChange>
          </w:rPr>
          <w:t>פשרית</w:t>
        </w:r>
        <w:r w:rsidRPr="00AE4B49">
          <w:rPr>
            <w:rFonts w:asciiTheme="majorBidi" w:hAnsiTheme="majorBidi" w:cstheme="majorBidi"/>
            <w:color w:val="000000" w:themeColor="text1"/>
            <w:sz w:val="24"/>
            <w:szCs w:val="24"/>
            <w:rtl/>
            <w:rPrChange w:id="696" w:author="yara ahmad" w:date="2021-04-18T08:34:00Z">
              <w:rPr>
                <w:color w:val="FF0000"/>
                <w:sz w:val="28"/>
                <w:szCs w:val="28"/>
                <w:rtl/>
              </w:rPr>
            </w:rPrChange>
          </w:rPr>
          <w:t xml:space="preserve"> . </w:t>
        </w:r>
      </w:ins>
    </w:p>
    <w:p w14:paraId="61040CB8" w14:textId="7D5A8272" w:rsidR="009A5E99" w:rsidRDefault="009A5E99">
      <w:pPr>
        <w:pStyle w:val="ListParagraph"/>
        <w:numPr>
          <w:ilvl w:val="0"/>
          <w:numId w:val="44"/>
        </w:numPr>
        <w:spacing w:line="360" w:lineRule="auto"/>
        <w:rPr>
          <w:ins w:id="697" w:author="yara ahmad" w:date="2021-04-18T14:54:00Z"/>
          <w:rFonts w:asciiTheme="majorBidi" w:hAnsiTheme="majorBidi" w:cstheme="majorBidi"/>
          <w:color w:val="000000" w:themeColor="text1"/>
          <w:sz w:val="24"/>
          <w:szCs w:val="24"/>
        </w:rPr>
      </w:pPr>
      <w:ins w:id="698" w:author="yara ahmad" w:date="2021-04-18T08:18:00Z">
        <w:r w:rsidRPr="00AE4B49">
          <w:rPr>
            <w:rFonts w:asciiTheme="majorBidi" w:hAnsiTheme="majorBidi" w:cstheme="majorBidi" w:hint="cs"/>
            <w:b/>
            <w:bCs/>
            <w:color w:val="000000" w:themeColor="text1"/>
            <w:sz w:val="24"/>
            <w:szCs w:val="24"/>
            <w:u w:val="single"/>
            <w:rtl/>
            <w:rPrChange w:id="699" w:author="yara ahmad" w:date="2021-04-18T08:34:00Z">
              <w:rPr>
                <w:rFonts w:hint="cs"/>
                <w:color w:val="FF0000"/>
                <w:sz w:val="28"/>
                <w:szCs w:val="28"/>
                <w:rtl/>
              </w:rPr>
            </w:rPrChange>
          </w:rPr>
          <w:t>סוגי</w:t>
        </w:r>
        <w:r w:rsidRPr="00AE4B49">
          <w:rPr>
            <w:rFonts w:asciiTheme="majorBidi" w:hAnsiTheme="majorBidi" w:cstheme="majorBidi"/>
            <w:b/>
            <w:bCs/>
            <w:color w:val="000000" w:themeColor="text1"/>
            <w:sz w:val="24"/>
            <w:szCs w:val="24"/>
            <w:u w:val="single"/>
            <w:rtl/>
            <w:rPrChange w:id="700" w:author="yara ahmad" w:date="2021-04-18T08:34:00Z">
              <w:rPr>
                <w:color w:val="FF0000"/>
                <w:sz w:val="28"/>
                <w:szCs w:val="28"/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b/>
            <w:bCs/>
            <w:color w:val="000000" w:themeColor="text1"/>
            <w:sz w:val="24"/>
            <w:szCs w:val="24"/>
            <w:u w:val="single"/>
            <w:rtl/>
            <w:rPrChange w:id="701" w:author="yara ahmad" w:date="2021-04-18T08:34:00Z">
              <w:rPr>
                <w:rFonts w:hint="cs"/>
                <w:color w:val="FF0000"/>
                <w:sz w:val="28"/>
                <w:szCs w:val="28"/>
                <w:rtl/>
              </w:rPr>
            </w:rPrChange>
          </w:rPr>
          <w:t>רכישה</w:t>
        </w:r>
        <w:r w:rsidRPr="00AE4B49">
          <w:rPr>
            <w:rFonts w:asciiTheme="majorBidi" w:hAnsiTheme="majorBidi" w:cstheme="majorBidi"/>
            <w:b/>
            <w:bCs/>
            <w:color w:val="000000" w:themeColor="text1"/>
            <w:sz w:val="24"/>
            <w:szCs w:val="24"/>
            <w:u w:val="single"/>
            <w:rtl/>
            <w:rPrChange w:id="702" w:author="yara ahmad" w:date="2021-04-18T08:34:00Z">
              <w:rPr>
                <w:color w:val="FF0000"/>
                <w:sz w:val="28"/>
                <w:szCs w:val="28"/>
                <w:rtl/>
              </w:rPr>
            </w:rPrChange>
          </w:rPr>
          <w:t xml:space="preserve"> :</w:t>
        </w:r>
        <w:r w:rsidRPr="00AE4B49">
          <w:rPr>
            <w:rFonts w:asciiTheme="majorBidi" w:hAnsiTheme="majorBidi" w:cstheme="majorBidi"/>
            <w:color w:val="000000" w:themeColor="text1"/>
            <w:sz w:val="24"/>
            <w:szCs w:val="24"/>
            <w:rtl/>
            <w:rPrChange w:id="703" w:author="yara ahmad" w:date="2021-04-18T08:34:00Z">
              <w:rPr>
                <w:color w:val="FF0000"/>
                <w:sz w:val="28"/>
                <w:szCs w:val="28"/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color w:val="000000" w:themeColor="text1"/>
            <w:sz w:val="24"/>
            <w:szCs w:val="24"/>
            <w:rtl/>
            <w:rPrChange w:id="704" w:author="yara ahmad" w:date="2021-04-18T08:34:00Z">
              <w:rPr>
                <w:rFonts w:hint="cs"/>
                <w:color w:val="FF0000"/>
                <w:sz w:val="28"/>
                <w:szCs w:val="28"/>
                <w:rtl/>
              </w:rPr>
            </w:rPrChange>
          </w:rPr>
          <w:t>עבור</w:t>
        </w:r>
        <w:r w:rsidRPr="00AE4B49">
          <w:rPr>
            <w:rFonts w:asciiTheme="majorBidi" w:hAnsiTheme="majorBidi" w:cstheme="majorBidi"/>
            <w:color w:val="000000" w:themeColor="text1"/>
            <w:sz w:val="24"/>
            <w:szCs w:val="24"/>
            <w:rtl/>
            <w:rPrChange w:id="705" w:author="yara ahmad" w:date="2021-04-18T08:34:00Z">
              <w:rPr>
                <w:color w:val="FF0000"/>
                <w:sz w:val="28"/>
                <w:szCs w:val="28"/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color w:val="000000" w:themeColor="text1"/>
            <w:sz w:val="24"/>
            <w:szCs w:val="24"/>
            <w:rtl/>
            <w:rPrChange w:id="706" w:author="yara ahmad" w:date="2021-04-18T08:34:00Z">
              <w:rPr>
                <w:rFonts w:hint="cs"/>
                <w:color w:val="FF0000"/>
                <w:sz w:val="28"/>
                <w:szCs w:val="28"/>
                <w:rtl/>
              </w:rPr>
            </w:rPrChange>
          </w:rPr>
          <w:t>קניית</w:t>
        </w:r>
        <w:r w:rsidRPr="00AE4B49">
          <w:rPr>
            <w:rFonts w:asciiTheme="majorBidi" w:hAnsiTheme="majorBidi" w:cstheme="majorBidi"/>
            <w:color w:val="000000" w:themeColor="text1"/>
            <w:sz w:val="24"/>
            <w:szCs w:val="24"/>
            <w:rtl/>
            <w:rPrChange w:id="707" w:author="yara ahmad" w:date="2021-04-18T08:34:00Z">
              <w:rPr>
                <w:color w:val="FF0000"/>
                <w:sz w:val="28"/>
                <w:szCs w:val="28"/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color w:val="000000" w:themeColor="text1"/>
            <w:sz w:val="24"/>
            <w:szCs w:val="24"/>
            <w:rtl/>
            <w:rPrChange w:id="708" w:author="yara ahmad" w:date="2021-04-18T08:34:00Z">
              <w:rPr>
                <w:rFonts w:hint="cs"/>
                <w:color w:val="FF0000"/>
                <w:sz w:val="28"/>
                <w:szCs w:val="28"/>
                <w:rtl/>
              </w:rPr>
            </w:rPrChange>
          </w:rPr>
          <w:t>מוצר</w:t>
        </w:r>
        <w:r w:rsidRPr="00AE4B49">
          <w:rPr>
            <w:rFonts w:asciiTheme="majorBidi" w:hAnsiTheme="majorBidi" w:cstheme="majorBidi"/>
            <w:color w:val="000000" w:themeColor="text1"/>
            <w:sz w:val="24"/>
            <w:szCs w:val="24"/>
            <w:rtl/>
            <w:rPrChange w:id="709" w:author="yara ahmad" w:date="2021-04-18T08:34:00Z">
              <w:rPr>
                <w:color w:val="FF0000"/>
                <w:sz w:val="28"/>
                <w:szCs w:val="28"/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color w:val="000000" w:themeColor="text1"/>
            <w:sz w:val="24"/>
            <w:szCs w:val="24"/>
            <w:rtl/>
            <w:rPrChange w:id="710" w:author="yara ahmad" w:date="2021-04-18T08:34:00Z">
              <w:rPr>
                <w:rFonts w:hint="cs"/>
                <w:color w:val="FF0000"/>
                <w:sz w:val="28"/>
                <w:szCs w:val="28"/>
                <w:rtl/>
              </w:rPr>
            </w:rPrChange>
          </w:rPr>
          <w:t>ישנם</w:t>
        </w:r>
        <w:r w:rsidRPr="00AE4B49">
          <w:rPr>
            <w:rFonts w:asciiTheme="majorBidi" w:hAnsiTheme="majorBidi" w:cstheme="majorBidi"/>
            <w:color w:val="000000" w:themeColor="text1"/>
            <w:sz w:val="24"/>
            <w:szCs w:val="24"/>
            <w:rtl/>
            <w:rPrChange w:id="711" w:author="yara ahmad" w:date="2021-04-18T08:34:00Z">
              <w:rPr>
                <w:color w:val="FF0000"/>
                <w:sz w:val="28"/>
                <w:szCs w:val="28"/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color w:val="000000" w:themeColor="text1"/>
            <w:sz w:val="24"/>
            <w:szCs w:val="24"/>
            <w:rtl/>
            <w:rPrChange w:id="712" w:author="yara ahmad" w:date="2021-04-18T08:34:00Z">
              <w:rPr>
                <w:rFonts w:hint="cs"/>
                <w:color w:val="FF0000"/>
                <w:sz w:val="28"/>
                <w:szCs w:val="28"/>
                <w:rtl/>
              </w:rPr>
            </w:rPrChange>
          </w:rPr>
          <w:t>בחי</w:t>
        </w:r>
      </w:ins>
      <w:ins w:id="713" w:author="yara ahmad" w:date="2021-04-18T08:19:00Z">
        <w:r w:rsidRPr="00AE4B49">
          <w:rPr>
            <w:rFonts w:asciiTheme="majorBidi" w:hAnsiTheme="majorBidi" w:cstheme="majorBidi" w:hint="cs"/>
            <w:color w:val="000000" w:themeColor="text1"/>
            <w:sz w:val="24"/>
            <w:szCs w:val="24"/>
            <w:rtl/>
            <w:rPrChange w:id="714" w:author="yara ahmad" w:date="2021-04-18T08:34:00Z">
              <w:rPr>
                <w:rFonts w:hint="cs"/>
                <w:color w:val="FF0000"/>
                <w:sz w:val="28"/>
                <w:szCs w:val="28"/>
                <w:rtl/>
              </w:rPr>
            </w:rPrChange>
          </w:rPr>
          <w:t>רה</w:t>
        </w:r>
        <w:r w:rsidRPr="00AE4B49">
          <w:rPr>
            <w:rFonts w:asciiTheme="majorBidi" w:hAnsiTheme="majorBidi" w:cstheme="majorBidi"/>
            <w:color w:val="000000" w:themeColor="text1"/>
            <w:sz w:val="24"/>
            <w:szCs w:val="24"/>
            <w:rtl/>
            <w:rPrChange w:id="715" w:author="yara ahmad" w:date="2021-04-18T08:34:00Z">
              <w:rPr>
                <w:color w:val="FF0000"/>
                <w:sz w:val="28"/>
                <w:szCs w:val="28"/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color w:val="000000" w:themeColor="text1"/>
            <w:sz w:val="24"/>
            <w:szCs w:val="24"/>
            <w:rtl/>
            <w:rPrChange w:id="716" w:author="yara ahmad" w:date="2021-04-18T08:34:00Z">
              <w:rPr>
                <w:rFonts w:hint="cs"/>
                <w:color w:val="FF0000"/>
                <w:sz w:val="28"/>
                <w:szCs w:val="28"/>
                <w:rtl/>
              </w:rPr>
            </w:rPrChange>
          </w:rPr>
          <w:t>באחד</w:t>
        </w:r>
        <w:r w:rsidRPr="00AE4B49">
          <w:rPr>
            <w:rFonts w:asciiTheme="majorBidi" w:hAnsiTheme="majorBidi" w:cstheme="majorBidi"/>
            <w:color w:val="000000" w:themeColor="text1"/>
            <w:sz w:val="24"/>
            <w:szCs w:val="24"/>
            <w:rtl/>
            <w:rPrChange w:id="717" w:author="yara ahmad" w:date="2021-04-18T08:34:00Z">
              <w:rPr>
                <w:color w:val="FF0000"/>
                <w:sz w:val="28"/>
                <w:szCs w:val="28"/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color w:val="000000" w:themeColor="text1"/>
            <w:sz w:val="24"/>
            <w:szCs w:val="24"/>
            <w:rtl/>
            <w:rPrChange w:id="718" w:author="yara ahmad" w:date="2021-04-18T08:34:00Z">
              <w:rPr>
                <w:rFonts w:hint="cs"/>
                <w:color w:val="FF0000"/>
                <w:sz w:val="28"/>
                <w:szCs w:val="28"/>
                <w:rtl/>
              </w:rPr>
            </w:rPrChange>
          </w:rPr>
          <w:t>מסוגי</w:t>
        </w:r>
        <w:r w:rsidRPr="00AE4B49">
          <w:rPr>
            <w:rFonts w:asciiTheme="majorBidi" w:hAnsiTheme="majorBidi" w:cstheme="majorBidi"/>
            <w:color w:val="000000" w:themeColor="text1"/>
            <w:sz w:val="24"/>
            <w:szCs w:val="24"/>
            <w:rtl/>
            <w:rPrChange w:id="719" w:author="yara ahmad" w:date="2021-04-18T08:34:00Z">
              <w:rPr>
                <w:color w:val="FF0000"/>
                <w:sz w:val="28"/>
                <w:szCs w:val="28"/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color w:val="000000" w:themeColor="text1"/>
            <w:sz w:val="24"/>
            <w:szCs w:val="24"/>
            <w:rtl/>
            <w:rPrChange w:id="720" w:author="yara ahmad" w:date="2021-04-18T08:34:00Z">
              <w:rPr>
                <w:rFonts w:hint="cs"/>
                <w:color w:val="FF0000"/>
                <w:sz w:val="28"/>
                <w:szCs w:val="28"/>
                <w:rtl/>
              </w:rPr>
            </w:rPrChange>
          </w:rPr>
          <w:t>הרכישה</w:t>
        </w:r>
        <w:r w:rsidRPr="00AE4B49">
          <w:rPr>
            <w:rFonts w:asciiTheme="majorBidi" w:hAnsiTheme="majorBidi" w:cstheme="majorBidi"/>
            <w:color w:val="000000" w:themeColor="text1"/>
            <w:sz w:val="24"/>
            <w:szCs w:val="24"/>
            <w:rtl/>
            <w:rPrChange w:id="721" w:author="yara ahmad" w:date="2021-04-18T08:34:00Z">
              <w:rPr>
                <w:color w:val="FF0000"/>
                <w:sz w:val="28"/>
                <w:szCs w:val="28"/>
                <w:rtl/>
              </w:rPr>
            </w:rPrChange>
          </w:rPr>
          <w:t xml:space="preserve"> ( </w:t>
        </w:r>
        <w:r w:rsidRPr="00AE4B49">
          <w:rPr>
            <w:rFonts w:asciiTheme="majorBidi" w:hAnsiTheme="majorBidi" w:cstheme="majorBidi" w:hint="cs"/>
            <w:color w:val="000000" w:themeColor="text1"/>
            <w:sz w:val="24"/>
            <w:szCs w:val="24"/>
            <w:rtl/>
            <w:rPrChange w:id="722" w:author="yara ahmad" w:date="2021-04-18T08:34:00Z">
              <w:rPr>
                <w:rFonts w:hint="cs"/>
                <w:color w:val="FF0000"/>
                <w:sz w:val="28"/>
                <w:szCs w:val="28"/>
                <w:rtl/>
              </w:rPr>
            </w:rPrChange>
          </w:rPr>
          <w:t>קנייה</w:t>
        </w:r>
        <w:r w:rsidRPr="00AE4B49">
          <w:rPr>
            <w:rFonts w:asciiTheme="majorBidi" w:hAnsiTheme="majorBidi" w:cstheme="majorBidi"/>
            <w:color w:val="000000" w:themeColor="text1"/>
            <w:sz w:val="24"/>
            <w:szCs w:val="24"/>
            <w:rtl/>
            <w:rPrChange w:id="723" w:author="yara ahmad" w:date="2021-04-18T08:34:00Z">
              <w:rPr>
                <w:color w:val="FF0000"/>
                <w:sz w:val="28"/>
                <w:szCs w:val="28"/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color w:val="000000" w:themeColor="text1"/>
            <w:sz w:val="24"/>
            <w:szCs w:val="24"/>
            <w:rtl/>
            <w:rPrChange w:id="724" w:author="yara ahmad" w:date="2021-04-18T08:34:00Z">
              <w:rPr>
                <w:rFonts w:hint="cs"/>
                <w:color w:val="FF0000"/>
                <w:sz w:val="28"/>
                <w:szCs w:val="28"/>
                <w:rtl/>
              </w:rPr>
            </w:rPrChange>
          </w:rPr>
          <w:t>מידית</w:t>
        </w:r>
        <w:r w:rsidRPr="00AE4B49">
          <w:rPr>
            <w:rFonts w:asciiTheme="majorBidi" w:hAnsiTheme="majorBidi" w:cstheme="majorBidi"/>
            <w:color w:val="000000" w:themeColor="text1"/>
            <w:sz w:val="24"/>
            <w:szCs w:val="24"/>
            <w:rtl/>
            <w:rPrChange w:id="725" w:author="yara ahmad" w:date="2021-04-18T08:34:00Z">
              <w:rPr>
                <w:color w:val="FF0000"/>
                <w:sz w:val="28"/>
                <w:szCs w:val="28"/>
                <w:rtl/>
              </w:rPr>
            </w:rPrChange>
          </w:rPr>
          <w:t xml:space="preserve"> , </w:t>
        </w:r>
        <w:r w:rsidRPr="00AE4B49">
          <w:rPr>
            <w:rFonts w:asciiTheme="majorBidi" w:hAnsiTheme="majorBidi" w:cstheme="majorBidi" w:hint="cs"/>
            <w:color w:val="000000" w:themeColor="text1"/>
            <w:sz w:val="24"/>
            <w:szCs w:val="24"/>
            <w:rtl/>
            <w:rPrChange w:id="726" w:author="yara ahmad" w:date="2021-04-18T08:34:00Z">
              <w:rPr>
                <w:rFonts w:hint="cs"/>
                <w:color w:val="FF0000"/>
                <w:sz w:val="28"/>
                <w:szCs w:val="28"/>
                <w:rtl/>
              </w:rPr>
            </w:rPrChange>
          </w:rPr>
          <w:t>הגרלה</w:t>
        </w:r>
        <w:r w:rsidRPr="00AE4B49">
          <w:rPr>
            <w:rFonts w:asciiTheme="majorBidi" w:hAnsiTheme="majorBidi" w:cstheme="majorBidi"/>
            <w:color w:val="000000" w:themeColor="text1"/>
            <w:sz w:val="24"/>
            <w:szCs w:val="24"/>
            <w:rtl/>
            <w:rPrChange w:id="727" w:author="yara ahmad" w:date="2021-04-18T08:34:00Z">
              <w:rPr>
                <w:color w:val="FF0000"/>
                <w:sz w:val="28"/>
                <w:szCs w:val="28"/>
                <w:rtl/>
              </w:rPr>
            </w:rPrChange>
          </w:rPr>
          <w:t xml:space="preserve"> , </w:t>
        </w:r>
        <w:r w:rsidRPr="00AE4B49">
          <w:rPr>
            <w:rFonts w:asciiTheme="majorBidi" w:hAnsiTheme="majorBidi" w:cstheme="majorBidi" w:hint="cs"/>
            <w:color w:val="000000" w:themeColor="text1"/>
            <w:sz w:val="24"/>
            <w:szCs w:val="24"/>
            <w:rtl/>
            <w:rPrChange w:id="728" w:author="yara ahmad" w:date="2021-04-18T08:34:00Z">
              <w:rPr>
                <w:rFonts w:hint="cs"/>
                <w:color w:val="FF0000"/>
                <w:sz w:val="28"/>
                <w:szCs w:val="28"/>
                <w:rtl/>
              </w:rPr>
            </w:rPrChange>
          </w:rPr>
          <w:t>פומבית</w:t>
        </w:r>
        <w:r w:rsidRPr="00AE4B49">
          <w:rPr>
            <w:rFonts w:asciiTheme="majorBidi" w:hAnsiTheme="majorBidi" w:cstheme="majorBidi"/>
            <w:color w:val="000000" w:themeColor="text1"/>
            <w:sz w:val="24"/>
            <w:szCs w:val="24"/>
            <w:rtl/>
            <w:rPrChange w:id="729" w:author="yara ahmad" w:date="2021-04-18T08:34:00Z">
              <w:rPr>
                <w:color w:val="FF0000"/>
                <w:sz w:val="28"/>
                <w:szCs w:val="28"/>
                <w:rtl/>
              </w:rPr>
            </w:rPrChange>
          </w:rPr>
          <w:t xml:space="preserve"> , </w:t>
        </w:r>
        <w:r w:rsidRPr="00AE4B49">
          <w:rPr>
            <w:rFonts w:asciiTheme="majorBidi" w:hAnsiTheme="majorBidi" w:cstheme="majorBidi" w:hint="cs"/>
            <w:color w:val="000000" w:themeColor="text1"/>
            <w:sz w:val="24"/>
            <w:szCs w:val="24"/>
            <w:rtl/>
            <w:rPrChange w:id="730" w:author="yara ahmad" w:date="2021-04-18T08:34:00Z">
              <w:rPr>
                <w:rFonts w:hint="cs"/>
                <w:color w:val="FF0000"/>
                <w:sz w:val="28"/>
                <w:szCs w:val="28"/>
                <w:rtl/>
              </w:rPr>
            </w:rPrChange>
          </w:rPr>
          <w:t>הצעת</w:t>
        </w:r>
        <w:r w:rsidRPr="00AE4B49">
          <w:rPr>
            <w:rFonts w:asciiTheme="majorBidi" w:hAnsiTheme="majorBidi" w:cstheme="majorBidi"/>
            <w:color w:val="000000" w:themeColor="text1"/>
            <w:sz w:val="24"/>
            <w:szCs w:val="24"/>
            <w:rtl/>
            <w:rPrChange w:id="731" w:author="yara ahmad" w:date="2021-04-18T08:34:00Z">
              <w:rPr>
                <w:color w:val="FF0000"/>
                <w:sz w:val="28"/>
                <w:szCs w:val="28"/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color w:val="000000" w:themeColor="text1"/>
            <w:sz w:val="24"/>
            <w:szCs w:val="24"/>
            <w:rtl/>
            <w:rPrChange w:id="732" w:author="yara ahmad" w:date="2021-04-18T08:34:00Z">
              <w:rPr>
                <w:rFonts w:hint="cs"/>
                <w:color w:val="FF0000"/>
                <w:sz w:val="28"/>
                <w:szCs w:val="28"/>
                <w:rtl/>
              </w:rPr>
            </w:rPrChange>
          </w:rPr>
          <w:t>מחיר</w:t>
        </w:r>
        <w:r w:rsidRPr="00AE4B49">
          <w:rPr>
            <w:rFonts w:asciiTheme="majorBidi" w:hAnsiTheme="majorBidi" w:cstheme="majorBidi"/>
            <w:color w:val="000000" w:themeColor="text1"/>
            <w:sz w:val="24"/>
            <w:szCs w:val="24"/>
            <w:rtl/>
            <w:rPrChange w:id="733" w:author="yara ahmad" w:date="2021-04-18T08:34:00Z">
              <w:rPr>
                <w:color w:val="FF0000"/>
                <w:sz w:val="28"/>
                <w:szCs w:val="28"/>
                <w:rtl/>
              </w:rPr>
            </w:rPrChange>
          </w:rPr>
          <w:t xml:space="preserve"> ) </w:t>
        </w:r>
        <w:r w:rsidRPr="00AE4B49">
          <w:rPr>
            <w:rFonts w:asciiTheme="majorBidi" w:hAnsiTheme="majorBidi" w:cstheme="majorBidi" w:hint="cs"/>
            <w:color w:val="000000" w:themeColor="text1"/>
            <w:sz w:val="24"/>
            <w:szCs w:val="24"/>
            <w:rtl/>
            <w:rPrChange w:id="734" w:author="yara ahmad" w:date="2021-04-18T08:34:00Z">
              <w:rPr>
                <w:rFonts w:hint="cs"/>
                <w:color w:val="FF0000"/>
                <w:sz w:val="28"/>
                <w:szCs w:val="28"/>
                <w:rtl/>
              </w:rPr>
            </w:rPrChange>
          </w:rPr>
          <w:t>אשר</w:t>
        </w:r>
        <w:r w:rsidRPr="00AE4B49">
          <w:rPr>
            <w:rFonts w:asciiTheme="majorBidi" w:hAnsiTheme="majorBidi" w:cstheme="majorBidi"/>
            <w:color w:val="000000" w:themeColor="text1"/>
            <w:sz w:val="24"/>
            <w:szCs w:val="24"/>
            <w:rtl/>
            <w:rPrChange w:id="735" w:author="yara ahmad" w:date="2021-04-18T08:34:00Z">
              <w:rPr>
                <w:color w:val="FF0000"/>
                <w:sz w:val="28"/>
                <w:szCs w:val="28"/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color w:val="000000" w:themeColor="text1"/>
            <w:sz w:val="24"/>
            <w:szCs w:val="24"/>
            <w:rtl/>
            <w:rPrChange w:id="736" w:author="yara ahmad" w:date="2021-04-18T08:34:00Z">
              <w:rPr>
                <w:rFonts w:hint="cs"/>
                <w:color w:val="FF0000"/>
                <w:sz w:val="28"/>
                <w:szCs w:val="28"/>
                <w:rtl/>
              </w:rPr>
            </w:rPrChange>
          </w:rPr>
          <w:t>הקניי</w:t>
        </w:r>
      </w:ins>
      <w:ins w:id="737" w:author="yara ahmad" w:date="2021-04-18T08:20:00Z">
        <w:r w:rsidRPr="00AE4B49">
          <w:rPr>
            <w:rFonts w:asciiTheme="majorBidi" w:hAnsiTheme="majorBidi" w:cstheme="majorBidi" w:hint="cs"/>
            <w:color w:val="000000" w:themeColor="text1"/>
            <w:sz w:val="24"/>
            <w:szCs w:val="24"/>
            <w:rtl/>
            <w:rPrChange w:id="738" w:author="yara ahmad" w:date="2021-04-18T08:34:00Z">
              <w:rPr>
                <w:rFonts w:hint="cs"/>
                <w:color w:val="FF0000"/>
                <w:sz w:val="28"/>
                <w:szCs w:val="28"/>
                <w:rtl/>
              </w:rPr>
            </w:rPrChange>
          </w:rPr>
          <w:t>ה</w:t>
        </w:r>
        <w:r w:rsidRPr="00AE4B49">
          <w:rPr>
            <w:rFonts w:asciiTheme="majorBidi" w:hAnsiTheme="majorBidi" w:cstheme="majorBidi"/>
            <w:color w:val="000000" w:themeColor="text1"/>
            <w:sz w:val="24"/>
            <w:szCs w:val="24"/>
            <w:rtl/>
            <w:rPrChange w:id="739" w:author="yara ahmad" w:date="2021-04-18T08:34:00Z">
              <w:rPr>
                <w:color w:val="FF0000"/>
                <w:sz w:val="28"/>
                <w:szCs w:val="28"/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color w:val="000000" w:themeColor="text1"/>
            <w:sz w:val="24"/>
            <w:szCs w:val="24"/>
            <w:rtl/>
            <w:rPrChange w:id="740" w:author="yara ahmad" w:date="2021-04-18T08:34:00Z">
              <w:rPr>
                <w:rFonts w:hint="cs"/>
                <w:color w:val="FF0000"/>
                <w:sz w:val="28"/>
                <w:szCs w:val="28"/>
                <w:rtl/>
              </w:rPr>
            </w:rPrChange>
          </w:rPr>
          <w:t>תתבצע</w:t>
        </w:r>
        <w:r w:rsidRPr="00AE4B49">
          <w:rPr>
            <w:rFonts w:asciiTheme="majorBidi" w:hAnsiTheme="majorBidi" w:cstheme="majorBidi"/>
            <w:color w:val="000000" w:themeColor="text1"/>
            <w:sz w:val="24"/>
            <w:szCs w:val="24"/>
            <w:rtl/>
            <w:rPrChange w:id="741" w:author="yara ahmad" w:date="2021-04-18T08:34:00Z">
              <w:rPr>
                <w:color w:val="FF0000"/>
                <w:sz w:val="28"/>
                <w:szCs w:val="28"/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color w:val="000000" w:themeColor="text1"/>
            <w:sz w:val="24"/>
            <w:szCs w:val="24"/>
            <w:rtl/>
            <w:rPrChange w:id="742" w:author="yara ahmad" w:date="2021-04-18T08:34:00Z">
              <w:rPr>
                <w:rFonts w:hint="cs"/>
                <w:color w:val="FF0000"/>
                <w:sz w:val="28"/>
                <w:szCs w:val="28"/>
                <w:rtl/>
              </w:rPr>
            </w:rPrChange>
          </w:rPr>
          <w:t>לפי</w:t>
        </w:r>
        <w:r w:rsidRPr="00AE4B49">
          <w:rPr>
            <w:rFonts w:asciiTheme="majorBidi" w:hAnsiTheme="majorBidi" w:cstheme="majorBidi"/>
            <w:color w:val="000000" w:themeColor="text1"/>
            <w:sz w:val="24"/>
            <w:szCs w:val="24"/>
            <w:rtl/>
            <w:rPrChange w:id="743" w:author="yara ahmad" w:date="2021-04-18T08:34:00Z">
              <w:rPr>
                <w:color w:val="FF0000"/>
                <w:sz w:val="28"/>
                <w:szCs w:val="28"/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color w:val="000000" w:themeColor="text1"/>
            <w:sz w:val="24"/>
            <w:szCs w:val="24"/>
            <w:rtl/>
            <w:rPrChange w:id="744" w:author="yara ahmad" w:date="2021-04-18T08:34:00Z">
              <w:rPr>
                <w:rFonts w:hint="cs"/>
                <w:color w:val="FF0000"/>
                <w:sz w:val="28"/>
                <w:szCs w:val="28"/>
                <w:rtl/>
              </w:rPr>
            </w:rPrChange>
          </w:rPr>
          <w:t>סוג</w:t>
        </w:r>
        <w:r w:rsidRPr="00AE4B49">
          <w:rPr>
            <w:rFonts w:asciiTheme="majorBidi" w:hAnsiTheme="majorBidi" w:cstheme="majorBidi"/>
            <w:color w:val="000000" w:themeColor="text1"/>
            <w:sz w:val="24"/>
            <w:szCs w:val="24"/>
            <w:rtl/>
            <w:rPrChange w:id="745" w:author="yara ahmad" w:date="2021-04-18T08:34:00Z">
              <w:rPr>
                <w:color w:val="FF0000"/>
                <w:sz w:val="28"/>
                <w:szCs w:val="28"/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color w:val="000000" w:themeColor="text1"/>
            <w:sz w:val="24"/>
            <w:szCs w:val="24"/>
            <w:rtl/>
            <w:rPrChange w:id="746" w:author="yara ahmad" w:date="2021-04-18T08:34:00Z">
              <w:rPr>
                <w:rFonts w:hint="cs"/>
                <w:color w:val="FF0000"/>
                <w:sz w:val="28"/>
                <w:szCs w:val="28"/>
                <w:rtl/>
              </w:rPr>
            </w:rPrChange>
          </w:rPr>
          <w:t>זה</w:t>
        </w:r>
        <w:r w:rsidRPr="00AE4B49">
          <w:rPr>
            <w:rFonts w:asciiTheme="majorBidi" w:hAnsiTheme="majorBidi" w:cstheme="majorBidi"/>
            <w:color w:val="000000" w:themeColor="text1"/>
            <w:sz w:val="24"/>
            <w:szCs w:val="24"/>
            <w:rtl/>
            <w:rPrChange w:id="747" w:author="yara ahmad" w:date="2021-04-18T08:34:00Z">
              <w:rPr>
                <w:color w:val="FF0000"/>
                <w:sz w:val="28"/>
                <w:szCs w:val="28"/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color w:val="000000" w:themeColor="text1"/>
            <w:sz w:val="24"/>
            <w:szCs w:val="24"/>
            <w:rtl/>
            <w:rPrChange w:id="748" w:author="yara ahmad" w:date="2021-04-18T08:34:00Z">
              <w:rPr>
                <w:rFonts w:hint="cs"/>
                <w:color w:val="FF0000"/>
                <w:sz w:val="28"/>
                <w:szCs w:val="28"/>
                <w:rtl/>
              </w:rPr>
            </w:rPrChange>
          </w:rPr>
          <w:t>בהתאם</w:t>
        </w:r>
        <w:r w:rsidRPr="00AE4B49">
          <w:rPr>
            <w:rFonts w:asciiTheme="majorBidi" w:hAnsiTheme="majorBidi" w:cstheme="majorBidi"/>
            <w:color w:val="000000" w:themeColor="text1"/>
            <w:sz w:val="24"/>
            <w:szCs w:val="24"/>
            <w:rtl/>
            <w:rPrChange w:id="749" w:author="yara ahmad" w:date="2021-04-18T08:34:00Z">
              <w:rPr>
                <w:color w:val="FF0000"/>
                <w:sz w:val="28"/>
                <w:szCs w:val="28"/>
                <w:rtl/>
              </w:rPr>
            </w:rPrChange>
          </w:rPr>
          <w:t xml:space="preserve">. </w:t>
        </w:r>
        <w:r w:rsidRPr="00AE4B49">
          <w:rPr>
            <w:rFonts w:asciiTheme="majorBidi" w:hAnsiTheme="majorBidi" w:cstheme="majorBidi" w:hint="cs"/>
            <w:color w:val="000000" w:themeColor="text1"/>
            <w:sz w:val="24"/>
            <w:szCs w:val="24"/>
            <w:rtl/>
            <w:rPrChange w:id="750" w:author="yara ahmad" w:date="2021-04-18T08:34:00Z">
              <w:rPr>
                <w:rFonts w:hint="cs"/>
                <w:color w:val="FF0000"/>
                <w:sz w:val="28"/>
                <w:szCs w:val="28"/>
                <w:rtl/>
              </w:rPr>
            </w:rPrChange>
          </w:rPr>
          <w:t>למדיניות</w:t>
        </w:r>
        <w:r w:rsidRPr="00AE4B49">
          <w:rPr>
            <w:rFonts w:asciiTheme="majorBidi" w:hAnsiTheme="majorBidi" w:cstheme="majorBidi"/>
            <w:color w:val="000000" w:themeColor="text1"/>
            <w:sz w:val="24"/>
            <w:szCs w:val="24"/>
            <w:rtl/>
            <w:rPrChange w:id="751" w:author="yara ahmad" w:date="2021-04-18T08:34:00Z">
              <w:rPr>
                <w:color w:val="FF0000"/>
                <w:sz w:val="28"/>
                <w:szCs w:val="28"/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color w:val="000000" w:themeColor="text1"/>
            <w:sz w:val="24"/>
            <w:szCs w:val="24"/>
            <w:rtl/>
            <w:rPrChange w:id="752" w:author="yara ahmad" w:date="2021-04-18T08:34:00Z">
              <w:rPr>
                <w:rFonts w:hint="cs"/>
                <w:color w:val="FF0000"/>
                <w:sz w:val="28"/>
                <w:szCs w:val="28"/>
                <w:rtl/>
              </w:rPr>
            </w:rPrChange>
          </w:rPr>
          <w:t>החנות</w:t>
        </w:r>
        <w:r w:rsidRPr="00AE4B49">
          <w:rPr>
            <w:rFonts w:asciiTheme="majorBidi" w:hAnsiTheme="majorBidi" w:cstheme="majorBidi"/>
            <w:color w:val="000000" w:themeColor="text1"/>
            <w:sz w:val="24"/>
            <w:szCs w:val="24"/>
            <w:rtl/>
            <w:rPrChange w:id="753" w:author="yara ahmad" w:date="2021-04-18T08:34:00Z">
              <w:rPr>
                <w:color w:val="FF0000"/>
                <w:sz w:val="28"/>
                <w:szCs w:val="28"/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color w:val="000000" w:themeColor="text1"/>
            <w:sz w:val="24"/>
            <w:szCs w:val="24"/>
            <w:rtl/>
            <w:rPrChange w:id="754" w:author="yara ahmad" w:date="2021-04-18T08:34:00Z">
              <w:rPr>
                <w:rFonts w:hint="cs"/>
                <w:color w:val="FF0000"/>
                <w:sz w:val="28"/>
                <w:szCs w:val="28"/>
                <w:rtl/>
              </w:rPr>
            </w:rPrChange>
          </w:rPr>
          <w:t>ומדיניות</w:t>
        </w:r>
        <w:r w:rsidRPr="00AE4B49">
          <w:rPr>
            <w:rFonts w:asciiTheme="majorBidi" w:hAnsiTheme="majorBidi" w:cstheme="majorBidi"/>
            <w:color w:val="000000" w:themeColor="text1"/>
            <w:sz w:val="24"/>
            <w:szCs w:val="24"/>
            <w:rtl/>
            <w:rPrChange w:id="755" w:author="yara ahmad" w:date="2021-04-18T08:34:00Z">
              <w:rPr>
                <w:color w:val="FF0000"/>
                <w:sz w:val="28"/>
                <w:szCs w:val="28"/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color w:val="000000" w:themeColor="text1"/>
            <w:sz w:val="24"/>
            <w:szCs w:val="24"/>
            <w:rtl/>
            <w:rPrChange w:id="756" w:author="yara ahmad" w:date="2021-04-18T08:34:00Z">
              <w:rPr>
                <w:rFonts w:hint="cs"/>
                <w:color w:val="FF0000"/>
                <w:sz w:val="28"/>
                <w:szCs w:val="28"/>
                <w:rtl/>
              </w:rPr>
            </w:rPrChange>
          </w:rPr>
          <w:t>ההנחה</w:t>
        </w:r>
        <w:r w:rsidRPr="00AE4B49">
          <w:rPr>
            <w:rFonts w:asciiTheme="majorBidi" w:hAnsiTheme="majorBidi" w:cstheme="majorBidi"/>
            <w:color w:val="000000" w:themeColor="text1"/>
            <w:sz w:val="24"/>
            <w:szCs w:val="24"/>
            <w:rtl/>
            <w:rPrChange w:id="757" w:author="yara ahmad" w:date="2021-04-18T08:34:00Z">
              <w:rPr>
                <w:color w:val="FF0000"/>
                <w:sz w:val="28"/>
                <w:szCs w:val="28"/>
                <w:rtl/>
              </w:rPr>
            </w:rPrChange>
          </w:rPr>
          <w:t xml:space="preserve"> .</w:t>
        </w:r>
      </w:ins>
    </w:p>
    <w:p w14:paraId="144B4308" w14:textId="403FFE81" w:rsidR="00B05B6C" w:rsidRPr="00B05B6C" w:rsidRDefault="00B05B6C">
      <w:pPr>
        <w:pStyle w:val="ListParagraph"/>
        <w:numPr>
          <w:ilvl w:val="0"/>
          <w:numId w:val="44"/>
        </w:numPr>
        <w:spacing w:line="360" w:lineRule="auto"/>
        <w:rPr>
          <w:ins w:id="758" w:author="yara ahmad" w:date="2021-04-18T14:55:00Z"/>
          <w:rFonts w:asciiTheme="majorBidi" w:hAnsiTheme="majorBidi" w:cstheme="majorBidi"/>
          <w:color w:val="000000" w:themeColor="text1"/>
          <w:sz w:val="24"/>
          <w:szCs w:val="24"/>
          <w:rPrChange w:id="759" w:author="yara ahmad" w:date="2021-04-18T14:55:00Z">
            <w:rPr>
              <w:ins w:id="760" w:author="yara ahmad" w:date="2021-04-18T14:55:00Z"/>
              <w:rFonts w:asciiTheme="majorBidi" w:hAnsiTheme="majorBidi" w:cstheme="majorBidi"/>
              <w:rtl/>
            </w:rPr>
          </w:rPrChange>
        </w:rPr>
      </w:pPr>
      <w:ins w:id="761" w:author="yara ahmad" w:date="2021-04-18T14:54:00Z">
        <w:r>
          <w:rPr>
            <w:rFonts w:asciiTheme="majorBidi" w:hAnsiTheme="majorBidi" w:cstheme="majorBidi" w:hint="cs"/>
            <w:b/>
            <w:bCs/>
            <w:color w:val="000000" w:themeColor="text1"/>
            <w:sz w:val="24"/>
            <w:szCs w:val="24"/>
            <w:u w:val="single"/>
            <w:rtl/>
          </w:rPr>
          <w:t xml:space="preserve">קנייה </w:t>
        </w:r>
      </w:ins>
      <w:ins w:id="762" w:author="yara ahmad" w:date="2021-04-18T14:55:00Z">
        <w:r>
          <w:rPr>
            <w:rFonts w:asciiTheme="majorBidi" w:hAnsiTheme="majorBidi" w:cstheme="majorBidi" w:hint="cs"/>
            <w:b/>
            <w:bCs/>
            <w:color w:val="000000" w:themeColor="text1"/>
            <w:sz w:val="24"/>
            <w:szCs w:val="24"/>
            <w:u w:val="single"/>
            <w:rtl/>
          </w:rPr>
          <w:t>מידית</w:t>
        </w:r>
      </w:ins>
      <w:ins w:id="763" w:author="yara ahmad" w:date="2021-04-18T14:54:00Z">
        <w:r>
          <w:rPr>
            <w:rFonts w:asciiTheme="majorBidi" w:hAnsiTheme="majorBidi" w:cstheme="majorBidi" w:hint="cs"/>
            <w:b/>
            <w:bCs/>
            <w:color w:val="000000" w:themeColor="text1"/>
            <w:sz w:val="24"/>
            <w:szCs w:val="24"/>
            <w:u w:val="single"/>
            <w:rtl/>
          </w:rPr>
          <w:t xml:space="preserve"> :</w:t>
        </w:r>
        <w:r>
          <w:rPr>
            <w:rFonts w:asciiTheme="majorBidi" w:hAnsiTheme="majorBidi" w:cstheme="majorBidi" w:hint="cs"/>
            <w:color w:val="000000" w:themeColor="text1"/>
            <w:sz w:val="24"/>
            <w:szCs w:val="24"/>
            <w:rtl/>
          </w:rPr>
          <w:t xml:space="preserve"> </w:t>
        </w:r>
      </w:ins>
      <w:ins w:id="764" w:author="yara ahmad" w:date="2021-04-18T14:55:00Z">
        <w:r w:rsidRPr="00DE1007">
          <w:rPr>
            <w:rFonts w:asciiTheme="majorBidi" w:hAnsiTheme="majorBidi" w:cstheme="majorBidi"/>
            <w:rtl/>
          </w:rPr>
          <w:t>המשתמש נדרש לשלם את הסכום הנקוב במוצר על מנת לקנות אותו באופן מידי</w:t>
        </w:r>
        <w:r w:rsidRPr="00DE1007">
          <w:rPr>
            <w:rFonts w:asciiTheme="majorBidi" w:hAnsiTheme="majorBidi" w:cstheme="majorBidi"/>
          </w:rPr>
          <w:t>.</w:t>
        </w:r>
      </w:ins>
    </w:p>
    <w:p w14:paraId="72137BE5" w14:textId="3D0886D5" w:rsidR="00B05B6C" w:rsidRPr="00B05B6C" w:rsidRDefault="00B05B6C">
      <w:pPr>
        <w:pStyle w:val="ListParagraph"/>
        <w:numPr>
          <w:ilvl w:val="0"/>
          <w:numId w:val="44"/>
        </w:numPr>
        <w:spacing w:line="360" w:lineRule="auto"/>
        <w:rPr>
          <w:ins w:id="765" w:author="yara ahmad" w:date="2021-04-18T14:56:00Z"/>
          <w:rFonts w:asciiTheme="majorBidi" w:hAnsiTheme="majorBidi" w:cstheme="majorBidi"/>
          <w:color w:val="000000" w:themeColor="text1"/>
          <w:sz w:val="24"/>
          <w:szCs w:val="24"/>
          <w:rPrChange w:id="766" w:author="yara ahmad" w:date="2021-04-18T14:56:00Z">
            <w:rPr>
              <w:ins w:id="767" w:author="yara ahmad" w:date="2021-04-18T14:56:00Z"/>
              <w:rtl/>
            </w:rPr>
          </w:rPrChange>
        </w:rPr>
      </w:pPr>
      <w:ins w:id="768" w:author="yara ahmad" w:date="2021-04-18T14:55:00Z">
        <w:r>
          <w:rPr>
            <w:rFonts w:asciiTheme="majorBidi" w:hAnsiTheme="majorBidi" w:cstheme="majorBidi" w:hint="cs"/>
            <w:b/>
            <w:bCs/>
            <w:color w:val="000000" w:themeColor="text1"/>
            <w:sz w:val="24"/>
            <w:szCs w:val="24"/>
            <w:u w:val="single"/>
            <w:rtl/>
          </w:rPr>
          <w:t>קנייה בהצעת מחיר</w:t>
        </w:r>
      </w:ins>
      <w:ins w:id="769" w:author="yara ahmad" w:date="2021-04-18T14:56:00Z">
        <w:r>
          <w:rPr>
            <w:rFonts w:asciiTheme="majorBidi" w:hAnsiTheme="majorBidi" w:cstheme="majorBidi" w:hint="cs"/>
            <w:b/>
            <w:bCs/>
            <w:color w:val="000000" w:themeColor="text1"/>
            <w:sz w:val="24"/>
            <w:szCs w:val="24"/>
            <w:u w:val="single"/>
            <w:rtl/>
          </w:rPr>
          <w:t>:</w:t>
        </w:r>
        <w:r>
          <w:rPr>
            <w:rFonts w:asciiTheme="majorBidi" w:hAnsiTheme="majorBidi" w:cstheme="majorBidi" w:hint="cs"/>
            <w:color w:val="000000" w:themeColor="text1"/>
            <w:sz w:val="24"/>
            <w:szCs w:val="24"/>
            <w:rtl/>
          </w:rPr>
          <w:t xml:space="preserve"> </w:t>
        </w:r>
        <w:r>
          <w:rPr>
            <w:rtl/>
          </w:rPr>
          <w:t>משתמש רשאי להציע מחיר עבור מוצר. בסוג קניה זה, משתמש יכול לקנות מוצר רק לאחר קבלת אישור מבעלי/מנהלי החנות</w:t>
        </w:r>
        <w:r>
          <w:rPr>
            <w:rFonts w:hint="cs"/>
            <w:rtl/>
          </w:rPr>
          <w:t>.</w:t>
        </w:r>
      </w:ins>
    </w:p>
    <w:p w14:paraId="0B297E29" w14:textId="34013F8E" w:rsidR="00B05B6C" w:rsidRPr="00B05B6C" w:rsidRDefault="00B05B6C" w:rsidP="00B05B6C">
      <w:pPr>
        <w:pStyle w:val="ListParagraph"/>
        <w:numPr>
          <w:ilvl w:val="0"/>
          <w:numId w:val="44"/>
        </w:numPr>
        <w:rPr>
          <w:ins w:id="770" w:author="yara ahmad" w:date="2021-04-18T14:57:00Z"/>
          <w:rPrChange w:id="771" w:author="yara ahmad" w:date="2021-04-18T14:57:00Z">
            <w:rPr>
              <w:ins w:id="772" w:author="yara ahmad" w:date="2021-04-18T14:57:00Z"/>
              <w:rFonts w:cs="Arial"/>
              <w:rtl/>
            </w:rPr>
          </w:rPrChange>
        </w:rPr>
      </w:pPr>
      <w:ins w:id="773" w:author="yara ahmad" w:date="2021-04-18T14:56:00Z">
        <w:r w:rsidRPr="00B05B6C">
          <w:rPr>
            <w:rFonts w:asciiTheme="majorBidi" w:hAnsiTheme="majorBidi" w:cstheme="majorBidi" w:hint="cs"/>
            <w:b/>
            <w:bCs/>
            <w:color w:val="000000" w:themeColor="text1"/>
            <w:sz w:val="24"/>
            <w:szCs w:val="24"/>
            <w:u w:val="single"/>
            <w:rtl/>
            <w:rPrChange w:id="774" w:author="yara ahmad" w:date="2021-04-18T14:57:00Z">
              <w:rPr>
                <w:rFonts w:asciiTheme="majorBidi" w:hAnsiTheme="majorBidi" w:cstheme="majorBidi" w:hint="cs"/>
                <w:b/>
                <w:bCs/>
                <w:color w:val="000000" w:themeColor="text1"/>
                <w:sz w:val="24"/>
                <w:szCs w:val="24"/>
                <w:u w:val="single"/>
                <w:rtl/>
              </w:rPr>
            </w:rPrChange>
          </w:rPr>
          <w:t>קנייה פומבית:</w:t>
        </w:r>
        <w:r w:rsidRPr="00B05B6C">
          <w:rPr>
            <w:rFonts w:asciiTheme="majorBidi" w:hAnsiTheme="majorBidi" w:cstheme="majorBidi" w:hint="cs"/>
            <w:color w:val="000000" w:themeColor="text1"/>
            <w:sz w:val="24"/>
            <w:szCs w:val="24"/>
            <w:rtl/>
            <w:rPrChange w:id="775" w:author="yara ahmad" w:date="2021-04-18T14:57:00Z">
              <w:rPr>
                <w:rFonts w:asciiTheme="majorBidi" w:hAnsiTheme="majorBidi" w:cstheme="majorBidi" w:hint="cs"/>
                <w:color w:val="000000" w:themeColor="text1"/>
                <w:sz w:val="24"/>
                <w:szCs w:val="24"/>
                <w:rtl/>
              </w:rPr>
            </w:rPrChange>
          </w:rPr>
          <w:t xml:space="preserve"> </w:t>
        </w:r>
      </w:ins>
      <w:ins w:id="776" w:author="yara ahmad" w:date="2021-04-18T14:57:00Z">
        <w:r w:rsidRPr="00B05B6C">
          <w:rPr>
            <w:rFonts w:cs="Arial" w:hint="cs"/>
            <w:rtl/>
            <w:rPrChange w:id="777" w:author="yara ahmad" w:date="2021-04-18T14:57:00Z">
              <w:rPr>
                <w:rFonts w:hint="cs"/>
                <w:rtl/>
              </w:rPr>
            </w:rPrChange>
          </w:rPr>
          <w:t>מוגדרת</w:t>
        </w:r>
        <w:r w:rsidRPr="00B05B6C">
          <w:rPr>
            <w:rFonts w:cs="Arial"/>
            <w:rtl/>
            <w:rPrChange w:id="778" w:author="yara ahmad" w:date="2021-04-18T14:57:00Z">
              <w:rPr>
                <w:rtl/>
              </w:rPr>
            </w:rPrChange>
          </w:rPr>
          <w:t xml:space="preserve"> </w:t>
        </w:r>
        <w:r w:rsidRPr="00B05B6C">
          <w:rPr>
            <w:rFonts w:cs="Arial" w:hint="cs"/>
            <w:rtl/>
            <w:rPrChange w:id="779" w:author="yara ahmad" w:date="2021-04-18T14:57:00Z">
              <w:rPr>
                <w:rFonts w:hint="cs"/>
                <w:rtl/>
              </w:rPr>
            </w:rPrChange>
          </w:rPr>
          <w:t>ע</w:t>
        </w:r>
        <w:r w:rsidRPr="00B05B6C">
          <w:rPr>
            <w:rFonts w:cs="Arial"/>
            <w:rtl/>
            <w:rPrChange w:id="780" w:author="yara ahmad" w:date="2021-04-18T14:57:00Z">
              <w:rPr>
                <w:rtl/>
              </w:rPr>
            </w:rPrChange>
          </w:rPr>
          <w:t>"</w:t>
        </w:r>
        <w:r w:rsidRPr="00B05B6C">
          <w:rPr>
            <w:rFonts w:cs="Arial" w:hint="cs"/>
            <w:rtl/>
            <w:rPrChange w:id="781" w:author="yara ahmad" w:date="2021-04-18T14:57:00Z">
              <w:rPr>
                <w:rFonts w:hint="cs"/>
                <w:rtl/>
              </w:rPr>
            </w:rPrChange>
          </w:rPr>
          <w:t>י</w:t>
        </w:r>
        <w:r w:rsidRPr="00B05B6C">
          <w:rPr>
            <w:rFonts w:cs="Arial"/>
            <w:rtl/>
            <w:rPrChange w:id="782" w:author="yara ahmad" w:date="2021-04-18T14:57:00Z">
              <w:rPr>
                <w:rtl/>
              </w:rPr>
            </w:rPrChange>
          </w:rPr>
          <w:t xml:space="preserve"> </w:t>
        </w:r>
        <w:r w:rsidRPr="00B05B6C">
          <w:rPr>
            <w:rFonts w:cs="Arial" w:hint="cs"/>
            <w:rtl/>
            <w:rPrChange w:id="783" w:author="yara ahmad" w:date="2021-04-18T14:57:00Z">
              <w:rPr>
                <w:rFonts w:hint="cs"/>
                <w:rtl/>
              </w:rPr>
            </w:rPrChange>
          </w:rPr>
          <w:t>מחיר</w:t>
        </w:r>
        <w:r w:rsidRPr="00B05B6C">
          <w:rPr>
            <w:rFonts w:cs="Arial"/>
            <w:rtl/>
            <w:rPrChange w:id="784" w:author="yara ahmad" w:date="2021-04-18T14:57:00Z">
              <w:rPr>
                <w:rtl/>
              </w:rPr>
            </w:rPrChange>
          </w:rPr>
          <w:t xml:space="preserve"> </w:t>
        </w:r>
        <w:r w:rsidRPr="00B05B6C">
          <w:rPr>
            <w:rFonts w:cs="Arial" w:hint="cs"/>
            <w:rtl/>
            <w:rPrChange w:id="785" w:author="yara ahmad" w:date="2021-04-18T14:57:00Z">
              <w:rPr>
                <w:rFonts w:hint="cs"/>
                <w:rtl/>
              </w:rPr>
            </w:rPrChange>
          </w:rPr>
          <w:t>התחלתי</w:t>
        </w:r>
        <w:r w:rsidRPr="00B05B6C">
          <w:rPr>
            <w:rFonts w:cs="Arial"/>
            <w:rtl/>
            <w:rPrChange w:id="786" w:author="yara ahmad" w:date="2021-04-18T14:57:00Z">
              <w:rPr>
                <w:rtl/>
              </w:rPr>
            </w:rPrChange>
          </w:rPr>
          <w:t xml:space="preserve"> </w:t>
        </w:r>
        <w:r w:rsidRPr="00B05B6C">
          <w:rPr>
            <w:rFonts w:cs="Arial" w:hint="cs"/>
            <w:rtl/>
            <w:rPrChange w:id="787" w:author="yara ahmad" w:date="2021-04-18T14:57:00Z">
              <w:rPr>
                <w:rFonts w:hint="cs"/>
                <w:rtl/>
              </w:rPr>
            </w:rPrChange>
          </w:rPr>
          <w:t>להצעה</w:t>
        </w:r>
        <w:r w:rsidRPr="00B05B6C">
          <w:rPr>
            <w:rFonts w:cs="Arial"/>
            <w:rtl/>
            <w:rPrChange w:id="788" w:author="yara ahmad" w:date="2021-04-18T14:57:00Z">
              <w:rPr>
                <w:rtl/>
              </w:rPr>
            </w:rPrChange>
          </w:rPr>
          <w:t xml:space="preserve"> </w:t>
        </w:r>
        <w:r w:rsidRPr="00B05B6C">
          <w:rPr>
            <w:rFonts w:cs="Arial" w:hint="cs"/>
            <w:rtl/>
            <w:rPrChange w:id="789" w:author="yara ahmad" w:date="2021-04-18T14:57:00Z">
              <w:rPr>
                <w:rFonts w:hint="cs"/>
                <w:rtl/>
              </w:rPr>
            </w:rPrChange>
          </w:rPr>
          <w:t>ומשך</w:t>
        </w:r>
        <w:r w:rsidRPr="00B05B6C">
          <w:rPr>
            <w:rFonts w:cs="Arial"/>
            <w:rtl/>
            <w:rPrChange w:id="790" w:author="yara ahmad" w:date="2021-04-18T14:57:00Z">
              <w:rPr>
                <w:rtl/>
              </w:rPr>
            </w:rPrChange>
          </w:rPr>
          <w:t xml:space="preserve"> </w:t>
        </w:r>
        <w:r w:rsidRPr="00B05B6C">
          <w:rPr>
            <w:rFonts w:cs="Arial" w:hint="cs"/>
            <w:rtl/>
            <w:rPrChange w:id="791" w:author="yara ahmad" w:date="2021-04-18T14:57:00Z">
              <w:rPr>
                <w:rFonts w:hint="cs"/>
                <w:rtl/>
              </w:rPr>
            </w:rPrChange>
          </w:rPr>
          <w:t>מכירה</w:t>
        </w:r>
        <w:r w:rsidRPr="00B05B6C">
          <w:rPr>
            <w:rFonts w:cs="Arial"/>
            <w:rtl/>
            <w:rPrChange w:id="792" w:author="yara ahmad" w:date="2021-04-18T14:57:00Z">
              <w:rPr>
                <w:rtl/>
              </w:rPr>
            </w:rPrChange>
          </w:rPr>
          <w:t xml:space="preserve">. </w:t>
        </w:r>
        <w:r w:rsidRPr="00B05B6C">
          <w:rPr>
            <w:rFonts w:cs="Arial" w:hint="cs"/>
            <w:rtl/>
            <w:rPrChange w:id="793" w:author="yara ahmad" w:date="2021-04-18T14:57:00Z">
              <w:rPr>
                <w:rFonts w:hint="cs"/>
                <w:rtl/>
              </w:rPr>
            </w:rPrChange>
          </w:rPr>
          <w:t>כל</w:t>
        </w:r>
        <w:r w:rsidRPr="00B05B6C">
          <w:rPr>
            <w:rFonts w:cs="Arial"/>
            <w:rtl/>
            <w:rPrChange w:id="794" w:author="yara ahmad" w:date="2021-04-18T14:57:00Z">
              <w:rPr>
                <w:rtl/>
              </w:rPr>
            </w:rPrChange>
          </w:rPr>
          <w:t xml:space="preserve"> </w:t>
        </w:r>
        <w:r w:rsidRPr="00B05B6C">
          <w:rPr>
            <w:rFonts w:cs="Arial" w:hint="cs"/>
            <w:rtl/>
            <w:rPrChange w:id="795" w:author="yara ahmad" w:date="2021-04-18T14:57:00Z">
              <w:rPr>
                <w:rFonts w:hint="cs"/>
                <w:rtl/>
              </w:rPr>
            </w:rPrChange>
          </w:rPr>
          <w:t>עוד</w:t>
        </w:r>
        <w:r w:rsidRPr="00B05B6C">
          <w:rPr>
            <w:rFonts w:cs="Arial"/>
            <w:rtl/>
            <w:rPrChange w:id="796" w:author="yara ahmad" w:date="2021-04-18T14:57:00Z">
              <w:rPr>
                <w:rtl/>
              </w:rPr>
            </w:rPrChange>
          </w:rPr>
          <w:t xml:space="preserve"> </w:t>
        </w:r>
        <w:r w:rsidRPr="00B05B6C">
          <w:rPr>
            <w:rFonts w:cs="Arial" w:hint="cs"/>
            <w:rtl/>
            <w:rPrChange w:id="797" w:author="yara ahmad" w:date="2021-04-18T14:57:00Z">
              <w:rPr>
                <w:rFonts w:hint="cs"/>
                <w:rtl/>
              </w:rPr>
            </w:rPrChange>
          </w:rPr>
          <w:t>המכירה</w:t>
        </w:r>
        <w:r>
          <w:t xml:space="preserve"> </w:t>
        </w:r>
        <w:r w:rsidRPr="00B05B6C">
          <w:rPr>
            <w:rFonts w:cs="Arial" w:hint="cs"/>
            <w:rtl/>
            <w:rPrChange w:id="798" w:author="yara ahmad" w:date="2021-04-18T14:57:00Z">
              <w:rPr>
                <w:rFonts w:hint="cs"/>
                <w:rtl/>
              </w:rPr>
            </w:rPrChange>
          </w:rPr>
          <w:t>לא</w:t>
        </w:r>
        <w:r w:rsidRPr="00B05B6C">
          <w:rPr>
            <w:rFonts w:cs="Arial"/>
            <w:rtl/>
            <w:rPrChange w:id="799" w:author="yara ahmad" w:date="2021-04-18T14:57:00Z">
              <w:rPr>
                <w:rtl/>
              </w:rPr>
            </w:rPrChange>
          </w:rPr>
          <w:t xml:space="preserve"> </w:t>
        </w:r>
        <w:r w:rsidRPr="00B05B6C">
          <w:rPr>
            <w:rFonts w:cs="Arial" w:hint="cs"/>
            <w:rtl/>
            <w:rPrChange w:id="800" w:author="yara ahmad" w:date="2021-04-18T14:57:00Z">
              <w:rPr>
                <w:rFonts w:hint="cs"/>
                <w:rtl/>
              </w:rPr>
            </w:rPrChange>
          </w:rPr>
          <w:t>הסתיימה</w:t>
        </w:r>
        <w:r w:rsidRPr="00B05B6C">
          <w:rPr>
            <w:rFonts w:cs="Arial"/>
            <w:rtl/>
            <w:rPrChange w:id="801" w:author="yara ahmad" w:date="2021-04-18T14:57:00Z">
              <w:rPr>
                <w:rtl/>
              </w:rPr>
            </w:rPrChange>
          </w:rPr>
          <w:t xml:space="preserve">, </w:t>
        </w:r>
        <w:r w:rsidRPr="00B05B6C">
          <w:rPr>
            <w:rFonts w:cs="Arial" w:hint="cs"/>
            <w:rtl/>
            <w:rPrChange w:id="802" w:author="yara ahmad" w:date="2021-04-18T14:57:00Z">
              <w:rPr>
                <w:rFonts w:hint="cs"/>
                <w:rtl/>
              </w:rPr>
            </w:rPrChange>
          </w:rPr>
          <w:t>מנויים</w:t>
        </w:r>
        <w:r w:rsidRPr="00B05B6C">
          <w:rPr>
            <w:rFonts w:cs="Arial"/>
            <w:rtl/>
            <w:rPrChange w:id="803" w:author="yara ahmad" w:date="2021-04-18T14:57:00Z">
              <w:rPr>
                <w:rtl/>
              </w:rPr>
            </w:rPrChange>
          </w:rPr>
          <w:t xml:space="preserve"> </w:t>
        </w:r>
        <w:r w:rsidRPr="00B05B6C">
          <w:rPr>
            <w:rFonts w:cs="Arial" w:hint="cs"/>
            <w:rtl/>
            <w:rPrChange w:id="804" w:author="yara ahmad" w:date="2021-04-18T14:57:00Z">
              <w:rPr>
                <w:rFonts w:hint="cs"/>
                <w:rtl/>
              </w:rPr>
            </w:rPrChange>
          </w:rPr>
          <w:t>יכולים</w:t>
        </w:r>
        <w:r w:rsidRPr="00B05B6C">
          <w:rPr>
            <w:rFonts w:cs="Arial"/>
            <w:rtl/>
            <w:rPrChange w:id="805" w:author="yara ahmad" w:date="2021-04-18T14:57:00Z">
              <w:rPr>
                <w:rtl/>
              </w:rPr>
            </w:rPrChange>
          </w:rPr>
          <w:t xml:space="preserve"> </w:t>
        </w:r>
        <w:r w:rsidRPr="00B05B6C">
          <w:rPr>
            <w:rFonts w:cs="Arial" w:hint="cs"/>
            <w:rtl/>
            <w:rPrChange w:id="806" w:author="yara ahmad" w:date="2021-04-18T14:57:00Z">
              <w:rPr>
                <w:rFonts w:hint="cs"/>
                <w:rtl/>
              </w:rPr>
            </w:rPrChange>
          </w:rPr>
          <w:t>להגיש</w:t>
        </w:r>
        <w:r w:rsidRPr="00B05B6C">
          <w:rPr>
            <w:rFonts w:cs="Arial"/>
            <w:rtl/>
            <w:rPrChange w:id="807" w:author="yara ahmad" w:date="2021-04-18T14:57:00Z">
              <w:rPr>
                <w:rtl/>
              </w:rPr>
            </w:rPrChange>
          </w:rPr>
          <w:t xml:space="preserve"> </w:t>
        </w:r>
        <w:r w:rsidRPr="00B05B6C">
          <w:rPr>
            <w:rFonts w:cs="Arial" w:hint="cs"/>
            <w:rtl/>
            <w:rPrChange w:id="808" w:author="yara ahmad" w:date="2021-04-18T14:57:00Z">
              <w:rPr>
                <w:rFonts w:hint="cs"/>
                <w:rtl/>
              </w:rPr>
            </w:rPrChange>
          </w:rPr>
          <w:t>הצעות</w:t>
        </w:r>
        <w:r w:rsidRPr="00B05B6C">
          <w:rPr>
            <w:rFonts w:cs="Arial"/>
            <w:rtl/>
            <w:rPrChange w:id="809" w:author="yara ahmad" w:date="2021-04-18T14:57:00Z">
              <w:rPr>
                <w:rtl/>
              </w:rPr>
            </w:rPrChange>
          </w:rPr>
          <w:t xml:space="preserve"> </w:t>
        </w:r>
        <w:r w:rsidRPr="00B05B6C">
          <w:rPr>
            <w:rFonts w:cs="Arial" w:hint="cs"/>
            <w:rtl/>
            <w:rPrChange w:id="810" w:author="yara ahmad" w:date="2021-04-18T14:57:00Z">
              <w:rPr>
                <w:rFonts w:hint="cs"/>
                <w:rtl/>
              </w:rPr>
            </w:rPrChange>
          </w:rPr>
          <w:t>עבור</w:t>
        </w:r>
        <w:r w:rsidRPr="00B05B6C">
          <w:rPr>
            <w:rFonts w:cs="Arial"/>
            <w:rtl/>
            <w:rPrChange w:id="811" w:author="yara ahmad" w:date="2021-04-18T14:57:00Z">
              <w:rPr>
                <w:rtl/>
              </w:rPr>
            </w:rPrChange>
          </w:rPr>
          <w:t xml:space="preserve"> </w:t>
        </w:r>
        <w:r w:rsidRPr="00B05B6C">
          <w:rPr>
            <w:rFonts w:cs="Arial" w:hint="cs"/>
            <w:rtl/>
            <w:rPrChange w:id="812" w:author="yara ahmad" w:date="2021-04-18T14:57:00Z">
              <w:rPr>
                <w:rFonts w:hint="cs"/>
                <w:rtl/>
              </w:rPr>
            </w:rPrChange>
          </w:rPr>
          <w:t>מוצר</w:t>
        </w:r>
        <w:r w:rsidRPr="00B05B6C">
          <w:rPr>
            <w:rFonts w:cs="Arial"/>
            <w:rtl/>
            <w:rPrChange w:id="813" w:author="yara ahmad" w:date="2021-04-18T14:57:00Z">
              <w:rPr>
                <w:rtl/>
              </w:rPr>
            </w:rPrChange>
          </w:rPr>
          <w:t xml:space="preserve">. </w:t>
        </w:r>
        <w:r w:rsidRPr="00B05B6C">
          <w:rPr>
            <w:rFonts w:cs="Arial" w:hint="cs"/>
            <w:rtl/>
            <w:rPrChange w:id="814" w:author="yara ahmad" w:date="2021-04-18T14:57:00Z">
              <w:rPr>
                <w:rFonts w:hint="cs"/>
                <w:rtl/>
              </w:rPr>
            </w:rPrChange>
          </w:rPr>
          <w:t>רק</w:t>
        </w:r>
        <w:r w:rsidRPr="00B05B6C">
          <w:rPr>
            <w:rFonts w:cs="Arial"/>
            <w:rtl/>
            <w:rPrChange w:id="815" w:author="yara ahmad" w:date="2021-04-18T14:57:00Z">
              <w:rPr>
                <w:rtl/>
              </w:rPr>
            </w:rPrChange>
          </w:rPr>
          <w:t xml:space="preserve"> </w:t>
        </w:r>
        <w:r w:rsidRPr="00B05B6C">
          <w:rPr>
            <w:rFonts w:cs="Arial" w:hint="cs"/>
            <w:rtl/>
            <w:rPrChange w:id="816" w:author="yara ahmad" w:date="2021-04-18T14:57:00Z">
              <w:rPr>
                <w:rFonts w:hint="cs"/>
                <w:rtl/>
              </w:rPr>
            </w:rPrChange>
          </w:rPr>
          <w:t>הצעות</w:t>
        </w:r>
        <w:r w:rsidRPr="00B05B6C">
          <w:rPr>
            <w:rFonts w:cs="Arial"/>
            <w:rtl/>
            <w:rPrChange w:id="817" w:author="yara ahmad" w:date="2021-04-18T14:57:00Z">
              <w:rPr>
                <w:rtl/>
              </w:rPr>
            </w:rPrChange>
          </w:rPr>
          <w:t xml:space="preserve"> </w:t>
        </w:r>
        <w:r w:rsidRPr="00B05B6C">
          <w:rPr>
            <w:rFonts w:cs="Arial" w:hint="cs"/>
            <w:rtl/>
            <w:rPrChange w:id="818" w:author="yara ahmad" w:date="2021-04-18T14:57:00Z">
              <w:rPr>
                <w:rFonts w:hint="cs"/>
                <w:rtl/>
              </w:rPr>
            </w:rPrChange>
          </w:rPr>
          <w:t>גדולות</w:t>
        </w:r>
        <w:r w:rsidRPr="00B05B6C">
          <w:rPr>
            <w:rFonts w:cs="Arial"/>
            <w:rtl/>
            <w:rPrChange w:id="819" w:author="yara ahmad" w:date="2021-04-18T14:57:00Z">
              <w:rPr>
                <w:rtl/>
              </w:rPr>
            </w:rPrChange>
          </w:rPr>
          <w:t xml:space="preserve"> </w:t>
        </w:r>
        <w:r w:rsidRPr="00B05B6C">
          <w:rPr>
            <w:rFonts w:cs="Arial" w:hint="cs"/>
            <w:rtl/>
            <w:rPrChange w:id="820" w:author="yara ahmad" w:date="2021-04-18T14:57:00Z">
              <w:rPr>
                <w:rFonts w:hint="cs"/>
                <w:rtl/>
              </w:rPr>
            </w:rPrChange>
          </w:rPr>
          <w:t>יותר</w:t>
        </w:r>
        <w:r w:rsidRPr="00B05B6C">
          <w:rPr>
            <w:rFonts w:cs="Arial"/>
            <w:rtl/>
            <w:rPrChange w:id="821" w:author="yara ahmad" w:date="2021-04-18T14:57:00Z">
              <w:rPr>
                <w:rtl/>
              </w:rPr>
            </w:rPrChange>
          </w:rPr>
          <w:t xml:space="preserve"> </w:t>
        </w:r>
        <w:r w:rsidRPr="00B05B6C">
          <w:rPr>
            <w:rFonts w:cs="Arial" w:hint="cs"/>
            <w:rtl/>
            <w:rPrChange w:id="822" w:author="yara ahmad" w:date="2021-04-18T14:57:00Z">
              <w:rPr>
                <w:rFonts w:hint="cs"/>
                <w:rtl/>
              </w:rPr>
            </w:rPrChange>
          </w:rPr>
          <w:t>ממחיר</w:t>
        </w:r>
        <w:r>
          <w:t xml:space="preserve"> </w:t>
        </w:r>
        <w:r w:rsidRPr="00B05B6C">
          <w:rPr>
            <w:rFonts w:cs="Arial" w:hint="cs"/>
            <w:rtl/>
            <w:rPrChange w:id="823" w:author="yara ahmad" w:date="2021-04-18T14:57:00Z">
              <w:rPr>
                <w:rFonts w:hint="cs"/>
                <w:rtl/>
              </w:rPr>
            </w:rPrChange>
          </w:rPr>
          <w:t>הצעה</w:t>
        </w:r>
        <w:r w:rsidRPr="00B05B6C">
          <w:rPr>
            <w:rFonts w:cs="Arial"/>
            <w:rtl/>
            <w:rPrChange w:id="824" w:author="yara ahmad" w:date="2021-04-18T14:57:00Z">
              <w:rPr>
                <w:rtl/>
              </w:rPr>
            </w:rPrChange>
          </w:rPr>
          <w:t xml:space="preserve"> </w:t>
        </w:r>
        <w:r w:rsidRPr="00B05B6C">
          <w:rPr>
            <w:rFonts w:cs="Arial" w:hint="cs"/>
            <w:rtl/>
            <w:rPrChange w:id="825" w:author="yara ahmad" w:date="2021-04-18T14:57:00Z">
              <w:rPr>
                <w:rFonts w:hint="cs"/>
                <w:rtl/>
              </w:rPr>
            </w:rPrChange>
          </w:rPr>
          <w:t>ההתחלתי</w:t>
        </w:r>
        <w:r w:rsidRPr="00B05B6C">
          <w:rPr>
            <w:rFonts w:cs="Arial"/>
            <w:rtl/>
            <w:rPrChange w:id="826" w:author="yara ahmad" w:date="2021-04-18T14:57:00Z">
              <w:rPr>
                <w:rtl/>
              </w:rPr>
            </w:rPrChange>
          </w:rPr>
          <w:t xml:space="preserve"> </w:t>
        </w:r>
        <w:r w:rsidRPr="00B05B6C">
          <w:rPr>
            <w:rFonts w:cs="Arial" w:hint="cs"/>
            <w:rtl/>
            <w:rPrChange w:id="827" w:author="yara ahmad" w:date="2021-04-18T14:57:00Z">
              <w:rPr>
                <w:rFonts w:hint="cs"/>
                <w:rtl/>
              </w:rPr>
            </w:rPrChange>
          </w:rPr>
          <w:t>ומכל</w:t>
        </w:r>
        <w:r w:rsidRPr="00B05B6C">
          <w:rPr>
            <w:rFonts w:cs="Arial"/>
            <w:rtl/>
            <w:rPrChange w:id="828" w:author="yara ahmad" w:date="2021-04-18T14:57:00Z">
              <w:rPr>
                <w:rtl/>
              </w:rPr>
            </w:rPrChange>
          </w:rPr>
          <w:t xml:space="preserve"> </w:t>
        </w:r>
        <w:r w:rsidRPr="00B05B6C">
          <w:rPr>
            <w:rFonts w:cs="Arial" w:hint="cs"/>
            <w:rtl/>
            <w:rPrChange w:id="829" w:author="yara ahmad" w:date="2021-04-18T14:57:00Z">
              <w:rPr>
                <w:rFonts w:hint="cs"/>
                <w:rtl/>
              </w:rPr>
            </w:rPrChange>
          </w:rPr>
          <w:t>ההצעות</w:t>
        </w:r>
        <w:r w:rsidRPr="00B05B6C">
          <w:rPr>
            <w:rFonts w:cs="Arial"/>
            <w:rtl/>
            <w:rPrChange w:id="830" w:author="yara ahmad" w:date="2021-04-18T14:57:00Z">
              <w:rPr>
                <w:rtl/>
              </w:rPr>
            </w:rPrChange>
          </w:rPr>
          <w:t xml:space="preserve"> </w:t>
        </w:r>
        <w:r w:rsidRPr="00B05B6C">
          <w:rPr>
            <w:rFonts w:cs="Arial" w:hint="cs"/>
            <w:rtl/>
            <w:rPrChange w:id="831" w:author="yara ahmad" w:date="2021-04-18T14:57:00Z">
              <w:rPr>
                <w:rFonts w:hint="cs"/>
                <w:rtl/>
              </w:rPr>
            </w:rPrChange>
          </w:rPr>
          <w:t>הקודמות</w:t>
        </w:r>
        <w:r w:rsidRPr="00B05B6C">
          <w:rPr>
            <w:rFonts w:cs="Arial"/>
            <w:rtl/>
            <w:rPrChange w:id="832" w:author="yara ahmad" w:date="2021-04-18T14:57:00Z">
              <w:rPr>
                <w:rtl/>
              </w:rPr>
            </w:rPrChange>
          </w:rPr>
          <w:t xml:space="preserve"> </w:t>
        </w:r>
        <w:r w:rsidRPr="00B05B6C">
          <w:rPr>
            <w:rFonts w:cs="Arial" w:hint="cs"/>
            <w:rtl/>
            <w:rPrChange w:id="833" w:author="yara ahmad" w:date="2021-04-18T14:57:00Z">
              <w:rPr>
                <w:rFonts w:hint="cs"/>
                <w:rtl/>
              </w:rPr>
            </w:rPrChange>
          </w:rPr>
          <w:t>שהוגשו</w:t>
        </w:r>
        <w:r w:rsidRPr="00B05B6C">
          <w:rPr>
            <w:rFonts w:cs="Arial"/>
            <w:rtl/>
            <w:rPrChange w:id="834" w:author="yara ahmad" w:date="2021-04-18T14:57:00Z">
              <w:rPr>
                <w:rtl/>
              </w:rPr>
            </w:rPrChange>
          </w:rPr>
          <w:t xml:space="preserve"> </w:t>
        </w:r>
        <w:r w:rsidRPr="00B05B6C">
          <w:rPr>
            <w:rFonts w:cs="Arial" w:hint="cs"/>
            <w:rtl/>
            <w:rPrChange w:id="835" w:author="yara ahmad" w:date="2021-04-18T14:57:00Z">
              <w:rPr>
                <w:rFonts w:hint="cs"/>
                <w:rtl/>
              </w:rPr>
            </w:rPrChange>
          </w:rPr>
          <w:t>יתקבלו</w:t>
        </w:r>
        <w:r>
          <w:rPr>
            <w:rFonts w:hint="cs"/>
            <w:rtl/>
          </w:rPr>
          <w:t xml:space="preserve"> </w:t>
        </w:r>
        <w:r>
          <w:t>.</w:t>
        </w:r>
        <w:r w:rsidRPr="00B05B6C">
          <w:rPr>
            <w:rFonts w:cs="Arial" w:hint="cs"/>
            <w:rtl/>
            <w:rPrChange w:id="836" w:author="yara ahmad" w:date="2021-04-18T14:57:00Z">
              <w:rPr>
                <w:rFonts w:hint="cs"/>
                <w:rtl/>
              </w:rPr>
            </w:rPrChange>
          </w:rPr>
          <w:t xml:space="preserve"> אם</w:t>
        </w:r>
        <w:r w:rsidRPr="00B05B6C">
          <w:rPr>
            <w:rFonts w:cs="Arial"/>
            <w:rtl/>
            <w:rPrChange w:id="837" w:author="yara ahmad" w:date="2021-04-18T14:57:00Z">
              <w:rPr>
                <w:rtl/>
              </w:rPr>
            </w:rPrChange>
          </w:rPr>
          <w:t xml:space="preserve"> </w:t>
        </w:r>
        <w:r w:rsidRPr="00B05B6C">
          <w:rPr>
            <w:rFonts w:cs="Arial" w:hint="cs"/>
            <w:rtl/>
            <w:rPrChange w:id="838" w:author="yara ahmad" w:date="2021-04-18T14:57:00Z">
              <w:rPr>
                <w:rFonts w:hint="cs"/>
                <w:rtl/>
              </w:rPr>
            </w:rPrChange>
          </w:rPr>
          <w:t>אף</w:t>
        </w:r>
        <w:r w:rsidRPr="00B05B6C">
          <w:rPr>
            <w:rFonts w:cs="Arial"/>
            <w:rtl/>
            <w:rPrChange w:id="839" w:author="yara ahmad" w:date="2021-04-18T14:57:00Z">
              <w:rPr>
                <w:rtl/>
              </w:rPr>
            </w:rPrChange>
          </w:rPr>
          <w:t xml:space="preserve"> </w:t>
        </w:r>
        <w:r w:rsidRPr="00B05B6C">
          <w:rPr>
            <w:rFonts w:cs="Arial" w:hint="cs"/>
            <w:rtl/>
            <w:rPrChange w:id="840" w:author="yara ahmad" w:date="2021-04-18T14:57:00Z">
              <w:rPr>
                <w:rFonts w:hint="cs"/>
                <w:rtl/>
              </w:rPr>
            </w:rPrChange>
          </w:rPr>
          <w:t>מנוי</w:t>
        </w:r>
        <w:r w:rsidRPr="00B05B6C">
          <w:rPr>
            <w:rFonts w:cs="Arial"/>
            <w:rtl/>
            <w:rPrChange w:id="841" w:author="yara ahmad" w:date="2021-04-18T14:57:00Z">
              <w:rPr>
                <w:rtl/>
              </w:rPr>
            </w:rPrChange>
          </w:rPr>
          <w:t xml:space="preserve"> </w:t>
        </w:r>
        <w:r w:rsidRPr="00B05B6C">
          <w:rPr>
            <w:rFonts w:cs="Arial" w:hint="cs"/>
            <w:rtl/>
            <w:rPrChange w:id="842" w:author="yara ahmad" w:date="2021-04-18T14:57:00Z">
              <w:rPr>
                <w:rFonts w:hint="cs"/>
                <w:rtl/>
              </w:rPr>
            </w:rPrChange>
          </w:rPr>
          <w:t>לא</w:t>
        </w:r>
        <w:r w:rsidRPr="00B05B6C">
          <w:rPr>
            <w:rFonts w:cs="Arial"/>
            <w:rtl/>
            <w:rPrChange w:id="843" w:author="yara ahmad" w:date="2021-04-18T14:57:00Z">
              <w:rPr>
                <w:rtl/>
              </w:rPr>
            </w:rPrChange>
          </w:rPr>
          <w:t xml:space="preserve"> </w:t>
        </w:r>
        <w:r w:rsidRPr="00B05B6C">
          <w:rPr>
            <w:rFonts w:cs="Arial" w:hint="cs"/>
            <w:rtl/>
            <w:rPrChange w:id="844" w:author="yara ahmad" w:date="2021-04-18T14:57:00Z">
              <w:rPr>
                <w:rFonts w:hint="cs"/>
                <w:rtl/>
              </w:rPr>
            </w:rPrChange>
          </w:rPr>
          <w:t>הגיש</w:t>
        </w:r>
        <w:r w:rsidRPr="00B05B6C">
          <w:rPr>
            <w:rFonts w:cs="Arial"/>
            <w:rtl/>
            <w:rPrChange w:id="845" w:author="yara ahmad" w:date="2021-04-18T14:57:00Z">
              <w:rPr>
                <w:rtl/>
              </w:rPr>
            </w:rPrChange>
          </w:rPr>
          <w:t xml:space="preserve"> </w:t>
        </w:r>
        <w:r w:rsidRPr="00B05B6C">
          <w:rPr>
            <w:rFonts w:cs="Arial" w:hint="cs"/>
            <w:rtl/>
            <w:rPrChange w:id="846" w:author="yara ahmad" w:date="2021-04-18T14:57:00Z">
              <w:rPr>
                <w:rFonts w:hint="cs"/>
                <w:rtl/>
              </w:rPr>
            </w:rPrChange>
          </w:rPr>
          <w:t>הצעה</w:t>
        </w:r>
        <w:r w:rsidRPr="00B05B6C">
          <w:rPr>
            <w:rFonts w:cs="Arial"/>
            <w:rtl/>
            <w:rPrChange w:id="847" w:author="yara ahmad" w:date="2021-04-18T14:57:00Z">
              <w:rPr>
                <w:rtl/>
              </w:rPr>
            </w:rPrChange>
          </w:rPr>
          <w:t xml:space="preserve"> </w:t>
        </w:r>
        <w:r w:rsidRPr="00B05B6C">
          <w:rPr>
            <w:rFonts w:cs="Arial" w:hint="cs"/>
            <w:rtl/>
            <w:rPrChange w:id="848" w:author="yara ahmad" w:date="2021-04-18T14:57:00Z">
              <w:rPr>
                <w:rFonts w:hint="cs"/>
                <w:rtl/>
              </w:rPr>
            </w:rPrChange>
          </w:rPr>
          <w:t>חוקית</w:t>
        </w:r>
        <w:r w:rsidRPr="00B05B6C">
          <w:rPr>
            <w:rFonts w:cs="Arial"/>
            <w:rtl/>
            <w:rPrChange w:id="849" w:author="yara ahmad" w:date="2021-04-18T14:57:00Z">
              <w:rPr>
                <w:rtl/>
              </w:rPr>
            </w:rPrChange>
          </w:rPr>
          <w:t xml:space="preserve"> </w:t>
        </w:r>
        <w:r w:rsidRPr="00B05B6C">
          <w:rPr>
            <w:rFonts w:cs="Arial" w:hint="cs"/>
            <w:rtl/>
            <w:rPrChange w:id="850" w:author="yara ahmad" w:date="2021-04-18T14:57:00Z">
              <w:rPr>
                <w:rFonts w:hint="cs"/>
                <w:rtl/>
              </w:rPr>
            </w:rPrChange>
          </w:rPr>
          <w:t>המוצר</w:t>
        </w:r>
        <w:r w:rsidRPr="00B05B6C">
          <w:rPr>
            <w:rFonts w:cs="Arial"/>
            <w:rtl/>
            <w:rPrChange w:id="851" w:author="yara ahmad" w:date="2021-04-18T14:57:00Z">
              <w:rPr>
                <w:rtl/>
              </w:rPr>
            </w:rPrChange>
          </w:rPr>
          <w:t xml:space="preserve"> </w:t>
        </w:r>
        <w:r w:rsidRPr="00B05B6C">
          <w:rPr>
            <w:rFonts w:cs="Arial" w:hint="cs"/>
            <w:rtl/>
            <w:rPrChange w:id="852" w:author="yara ahmad" w:date="2021-04-18T14:57:00Z">
              <w:rPr>
                <w:rFonts w:hint="cs"/>
                <w:rtl/>
              </w:rPr>
            </w:rPrChange>
          </w:rPr>
          <w:t>לא</w:t>
        </w:r>
        <w:r>
          <w:t xml:space="preserve"> </w:t>
        </w:r>
        <w:r w:rsidRPr="00B05B6C">
          <w:rPr>
            <w:rFonts w:cs="Arial" w:hint="cs"/>
            <w:rtl/>
            <w:rPrChange w:id="853" w:author="yara ahmad" w:date="2021-04-18T14:57:00Z">
              <w:rPr>
                <w:rFonts w:hint="cs"/>
                <w:rtl/>
              </w:rPr>
            </w:rPrChange>
          </w:rPr>
          <w:t>נמכר</w:t>
        </w:r>
        <w:r w:rsidRPr="00B05B6C">
          <w:rPr>
            <w:rFonts w:cs="Arial"/>
            <w:rtl/>
            <w:rPrChange w:id="854" w:author="yara ahmad" w:date="2021-04-18T14:57:00Z">
              <w:rPr>
                <w:rtl/>
              </w:rPr>
            </w:rPrChange>
          </w:rPr>
          <w:t>.</w:t>
        </w:r>
      </w:ins>
    </w:p>
    <w:p w14:paraId="2EEFF07F" w14:textId="77777777" w:rsidR="00B05B6C" w:rsidRPr="00B05B6C" w:rsidRDefault="00B05B6C" w:rsidP="00B05B6C">
      <w:pPr>
        <w:pStyle w:val="ListParagraph"/>
        <w:rPr>
          <w:ins w:id="855" w:author="yara ahmad" w:date="2021-04-18T08:20:00Z"/>
          <w:rtl/>
          <w:rPrChange w:id="856" w:author="yara ahmad" w:date="2021-04-18T14:57:00Z">
            <w:rPr>
              <w:ins w:id="857" w:author="yara ahmad" w:date="2021-04-18T08:20:00Z"/>
              <w:color w:val="FF0000"/>
              <w:sz w:val="28"/>
              <w:szCs w:val="28"/>
              <w:rtl/>
            </w:rPr>
          </w:rPrChange>
        </w:rPr>
        <w:pPrChange w:id="858" w:author="yara ahmad" w:date="2021-04-18T14:57:00Z">
          <w:pPr/>
        </w:pPrChange>
      </w:pPr>
    </w:p>
    <w:p w14:paraId="52EFA572" w14:textId="2E7FBD49" w:rsidR="009A5E99" w:rsidRPr="00AE4B49" w:rsidRDefault="009A5E99">
      <w:pPr>
        <w:pStyle w:val="ListParagraph"/>
        <w:numPr>
          <w:ilvl w:val="0"/>
          <w:numId w:val="44"/>
        </w:numPr>
        <w:spacing w:line="360" w:lineRule="auto"/>
        <w:rPr>
          <w:rFonts w:asciiTheme="majorBidi" w:hAnsiTheme="majorBidi" w:cstheme="majorBidi"/>
          <w:color w:val="000000" w:themeColor="text1"/>
          <w:sz w:val="24"/>
          <w:szCs w:val="24"/>
          <w:rtl/>
          <w:rPrChange w:id="859" w:author="yara ahmad" w:date="2021-04-18T08:34:00Z">
            <w:rPr>
              <w:sz w:val="28"/>
              <w:szCs w:val="28"/>
              <w:u w:val="single"/>
              <w:rtl/>
            </w:rPr>
          </w:rPrChange>
        </w:rPr>
        <w:pPrChange w:id="860" w:author="yara ahmad" w:date="2021-04-18T08:32:00Z">
          <w:pPr/>
        </w:pPrChange>
      </w:pPr>
      <w:ins w:id="861" w:author="yara ahmad" w:date="2021-04-18T08:20:00Z">
        <w:r w:rsidRPr="00AE4B49">
          <w:rPr>
            <w:rFonts w:asciiTheme="majorBidi" w:hAnsiTheme="majorBidi" w:cstheme="majorBidi" w:hint="cs"/>
            <w:b/>
            <w:bCs/>
            <w:color w:val="000000" w:themeColor="text1"/>
            <w:sz w:val="24"/>
            <w:szCs w:val="24"/>
            <w:u w:val="single"/>
            <w:rtl/>
            <w:rPrChange w:id="862" w:author="yara ahmad" w:date="2021-04-18T08:34:00Z">
              <w:rPr>
                <w:rFonts w:hint="cs"/>
                <w:color w:val="FF0000"/>
                <w:sz w:val="28"/>
                <w:szCs w:val="28"/>
                <w:rtl/>
              </w:rPr>
            </w:rPrChange>
          </w:rPr>
          <w:t>מדיניות</w:t>
        </w:r>
        <w:r w:rsidRPr="00AE4B49">
          <w:rPr>
            <w:rFonts w:asciiTheme="majorBidi" w:hAnsiTheme="majorBidi" w:cstheme="majorBidi"/>
            <w:b/>
            <w:bCs/>
            <w:color w:val="000000" w:themeColor="text1"/>
            <w:sz w:val="24"/>
            <w:szCs w:val="24"/>
            <w:u w:val="single"/>
            <w:rtl/>
            <w:rPrChange w:id="863" w:author="yara ahmad" w:date="2021-04-18T08:34:00Z">
              <w:rPr>
                <w:color w:val="FF0000"/>
                <w:sz w:val="28"/>
                <w:szCs w:val="28"/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b/>
            <w:bCs/>
            <w:color w:val="000000" w:themeColor="text1"/>
            <w:sz w:val="24"/>
            <w:szCs w:val="24"/>
            <w:u w:val="single"/>
            <w:rtl/>
            <w:rPrChange w:id="864" w:author="yara ahmad" w:date="2021-04-18T08:34:00Z">
              <w:rPr>
                <w:rFonts w:hint="cs"/>
                <w:color w:val="FF0000"/>
                <w:sz w:val="28"/>
                <w:szCs w:val="28"/>
                <w:rtl/>
              </w:rPr>
            </w:rPrChange>
          </w:rPr>
          <w:t>ההנחה</w:t>
        </w:r>
        <w:r w:rsidRPr="00AE4B49">
          <w:rPr>
            <w:rFonts w:asciiTheme="majorBidi" w:hAnsiTheme="majorBidi" w:cstheme="majorBidi"/>
            <w:b/>
            <w:bCs/>
            <w:color w:val="000000" w:themeColor="text1"/>
            <w:sz w:val="24"/>
            <w:szCs w:val="24"/>
            <w:u w:val="single"/>
            <w:rtl/>
            <w:rPrChange w:id="865" w:author="yara ahmad" w:date="2021-04-18T08:34:00Z">
              <w:rPr>
                <w:color w:val="FF0000"/>
                <w:sz w:val="28"/>
                <w:szCs w:val="28"/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b/>
            <w:bCs/>
            <w:color w:val="000000" w:themeColor="text1"/>
            <w:sz w:val="24"/>
            <w:szCs w:val="24"/>
            <w:u w:val="single"/>
            <w:rtl/>
            <w:rPrChange w:id="866" w:author="yara ahmad" w:date="2021-04-18T08:34:00Z">
              <w:rPr>
                <w:rFonts w:hint="cs"/>
                <w:color w:val="FF0000"/>
                <w:sz w:val="28"/>
                <w:szCs w:val="28"/>
                <w:rtl/>
              </w:rPr>
            </w:rPrChange>
          </w:rPr>
          <w:t>של</w:t>
        </w:r>
        <w:r w:rsidRPr="00AE4B49">
          <w:rPr>
            <w:rFonts w:asciiTheme="majorBidi" w:hAnsiTheme="majorBidi" w:cstheme="majorBidi"/>
            <w:b/>
            <w:bCs/>
            <w:color w:val="000000" w:themeColor="text1"/>
            <w:sz w:val="24"/>
            <w:szCs w:val="24"/>
            <w:u w:val="single"/>
            <w:rtl/>
            <w:rPrChange w:id="867" w:author="yara ahmad" w:date="2021-04-18T08:34:00Z">
              <w:rPr>
                <w:color w:val="FF0000"/>
                <w:sz w:val="28"/>
                <w:szCs w:val="28"/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b/>
            <w:bCs/>
            <w:color w:val="000000" w:themeColor="text1"/>
            <w:sz w:val="24"/>
            <w:szCs w:val="24"/>
            <w:u w:val="single"/>
            <w:rtl/>
            <w:rPrChange w:id="868" w:author="yara ahmad" w:date="2021-04-18T08:34:00Z">
              <w:rPr>
                <w:rFonts w:hint="cs"/>
                <w:color w:val="FF0000"/>
                <w:sz w:val="28"/>
                <w:szCs w:val="28"/>
                <w:rtl/>
              </w:rPr>
            </w:rPrChange>
          </w:rPr>
          <w:t>מוצר</w:t>
        </w:r>
        <w:r w:rsidRPr="00AE4B49">
          <w:rPr>
            <w:rFonts w:asciiTheme="majorBidi" w:hAnsiTheme="majorBidi" w:cstheme="majorBidi"/>
            <w:b/>
            <w:bCs/>
            <w:color w:val="000000" w:themeColor="text1"/>
            <w:sz w:val="24"/>
            <w:szCs w:val="24"/>
            <w:u w:val="single"/>
            <w:rtl/>
            <w:rPrChange w:id="869" w:author="yara ahmad" w:date="2021-04-18T08:34:00Z">
              <w:rPr>
                <w:color w:val="FF0000"/>
                <w:sz w:val="28"/>
                <w:szCs w:val="28"/>
                <w:rtl/>
              </w:rPr>
            </w:rPrChange>
          </w:rPr>
          <w:t xml:space="preserve"> </w:t>
        </w:r>
      </w:ins>
      <w:ins w:id="870" w:author="yara ahmad" w:date="2021-04-18T08:21:00Z">
        <w:r w:rsidRPr="00AE4B49">
          <w:rPr>
            <w:rFonts w:asciiTheme="majorBidi" w:hAnsiTheme="majorBidi" w:cstheme="majorBidi"/>
            <w:b/>
            <w:bCs/>
            <w:color w:val="000000" w:themeColor="text1"/>
            <w:sz w:val="24"/>
            <w:szCs w:val="24"/>
            <w:u w:val="single"/>
            <w:rtl/>
            <w:rPrChange w:id="871" w:author="yara ahmad" w:date="2021-04-18T08:34:00Z">
              <w:rPr>
                <w:color w:val="FF0000"/>
                <w:sz w:val="28"/>
                <w:szCs w:val="28"/>
                <w:rtl/>
              </w:rPr>
            </w:rPrChange>
          </w:rPr>
          <w:t>:</w:t>
        </w:r>
        <w:r w:rsidRPr="00AE4B49">
          <w:rPr>
            <w:rFonts w:asciiTheme="majorBidi" w:hAnsiTheme="majorBidi" w:cstheme="majorBidi"/>
            <w:color w:val="000000" w:themeColor="text1"/>
            <w:sz w:val="24"/>
            <w:szCs w:val="24"/>
            <w:rtl/>
            <w:rPrChange w:id="872" w:author="yara ahmad" w:date="2021-04-18T08:34:00Z">
              <w:rPr>
                <w:color w:val="FF0000"/>
                <w:sz w:val="28"/>
                <w:szCs w:val="28"/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color w:val="000000" w:themeColor="text1"/>
            <w:sz w:val="24"/>
            <w:szCs w:val="24"/>
            <w:rtl/>
            <w:rPrChange w:id="873" w:author="yara ahmad" w:date="2021-04-18T08:34:00Z">
              <w:rPr>
                <w:rFonts w:hint="cs"/>
                <w:color w:val="FF0000"/>
                <w:sz w:val="28"/>
                <w:szCs w:val="28"/>
                <w:rtl/>
              </w:rPr>
            </w:rPrChange>
          </w:rPr>
          <w:t>הינה</w:t>
        </w:r>
        <w:r w:rsidRPr="00AE4B49">
          <w:rPr>
            <w:rFonts w:asciiTheme="majorBidi" w:hAnsiTheme="majorBidi" w:cstheme="majorBidi"/>
            <w:color w:val="000000" w:themeColor="text1"/>
            <w:sz w:val="24"/>
            <w:szCs w:val="24"/>
            <w:rtl/>
            <w:rPrChange w:id="874" w:author="yara ahmad" w:date="2021-04-18T08:34:00Z">
              <w:rPr>
                <w:color w:val="FF0000"/>
                <w:sz w:val="28"/>
                <w:szCs w:val="28"/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color w:val="000000" w:themeColor="text1"/>
            <w:sz w:val="24"/>
            <w:szCs w:val="24"/>
            <w:rtl/>
            <w:rPrChange w:id="875" w:author="yara ahmad" w:date="2021-04-18T08:34:00Z">
              <w:rPr>
                <w:rFonts w:hint="cs"/>
                <w:color w:val="FF0000"/>
                <w:sz w:val="28"/>
                <w:szCs w:val="28"/>
                <w:rtl/>
              </w:rPr>
            </w:rPrChange>
          </w:rPr>
          <w:t>כמה</w:t>
        </w:r>
        <w:r w:rsidRPr="00AE4B49">
          <w:rPr>
            <w:rFonts w:asciiTheme="majorBidi" w:hAnsiTheme="majorBidi" w:cstheme="majorBidi"/>
            <w:color w:val="000000" w:themeColor="text1"/>
            <w:sz w:val="24"/>
            <w:szCs w:val="24"/>
            <w:rtl/>
            <w:rPrChange w:id="876" w:author="yara ahmad" w:date="2021-04-18T08:34:00Z">
              <w:rPr>
                <w:color w:val="FF0000"/>
                <w:sz w:val="28"/>
                <w:szCs w:val="28"/>
                <w:rtl/>
              </w:rPr>
            </w:rPrChange>
          </w:rPr>
          <w:t xml:space="preserve"> </w:t>
        </w:r>
        <w:proofErr w:type="spellStart"/>
        <w:r w:rsidRPr="00AE4B49">
          <w:rPr>
            <w:rFonts w:asciiTheme="majorBidi" w:hAnsiTheme="majorBidi" w:cstheme="majorBidi" w:hint="cs"/>
            <w:color w:val="000000" w:themeColor="text1"/>
            <w:sz w:val="24"/>
            <w:szCs w:val="24"/>
            <w:rtl/>
            <w:rPrChange w:id="877" w:author="yara ahmad" w:date="2021-04-18T08:34:00Z">
              <w:rPr>
                <w:rFonts w:hint="cs"/>
                <w:color w:val="FF0000"/>
                <w:sz w:val="28"/>
                <w:szCs w:val="28"/>
                <w:rtl/>
              </w:rPr>
            </w:rPrChange>
          </w:rPr>
          <w:t>נוהלים</w:t>
        </w:r>
        <w:proofErr w:type="spellEnd"/>
        <w:r w:rsidRPr="00AE4B49">
          <w:rPr>
            <w:rFonts w:asciiTheme="majorBidi" w:hAnsiTheme="majorBidi" w:cstheme="majorBidi"/>
            <w:color w:val="000000" w:themeColor="text1"/>
            <w:sz w:val="24"/>
            <w:szCs w:val="24"/>
            <w:rtl/>
            <w:rPrChange w:id="878" w:author="yara ahmad" w:date="2021-04-18T08:34:00Z">
              <w:rPr>
                <w:color w:val="FF0000"/>
                <w:sz w:val="28"/>
                <w:szCs w:val="28"/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color w:val="000000" w:themeColor="text1"/>
            <w:sz w:val="24"/>
            <w:szCs w:val="24"/>
            <w:rtl/>
            <w:rPrChange w:id="879" w:author="yara ahmad" w:date="2021-04-18T08:34:00Z">
              <w:rPr>
                <w:rFonts w:hint="cs"/>
                <w:color w:val="FF0000"/>
                <w:sz w:val="28"/>
                <w:szCs w:val="28"/>
                <w:rtl/>
              </w:rPr>
            </w:rPrChange>
          </w:rPr>
          <w:t>המוגדרים</w:t>
        </w:r>
        <w:r w:rsidRPr="00AE4B49">
          <w:rPr>
            <w:rFonts w:asciiTheme="majorBidi" w:hAnsiTheme="majorBidi" w:cstheme="majorBidi"/>
            <w:color w:val="000000" w:themeColor="text1"/>
            <w:sz w:val="24"/>
            <w:szCs w:val="24"/>
            <w:rtl/>
            <w:rPrChange w:id="880" w:author="yara ahmad" w:date="2021-04-18T08:34:00Z">
              <w:rPr>
                <w:color w:val="FF0000"/>
                <w:sz w:val="28"/>
                <w:szCs w:val="28"/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color w:val="000000" w:themeColor="text1"/>
            <w:sz w:val="24"/>
            <w:szCs w:val="24"/>
            <w:rtl/>
            <w:rPrChange w:id="881" w:author="yara ahmad" w:date="2021-04-18T08:34:00Z">
              <w:rPr>
                <w:rFonts w:hint="cs"/>
                <w:color w:val="FF0000"/>
                <w:sz w:val="28"/>
                <w:szCs w:val="28"/>
                <w:rtl/>
              </w:rPr>
            </w:rPrChange>
          </w:rPr>
          <w:t>ע״י</w:t>
        </w:r>
        <w:r w:rsidRPr="00AE4B49">
          <w:rPr>
            <w:rFonts w:asciiTheme="majorBidi" w:hAnsiTheme="majorBidi" w:cstheme="majorBidi"/>
            <w:color w:val="000000" w:themeColor="text1"/>
            <w:sz w:val="24"/>
            <w:szCs w:val="24"/>
            <w:rtl/>
            <w:rPrChange w:id="882" w:author="yara ahmad" w:date="2021-04-18T08:34:00Z">
              <w:rPr>
                <w:color w:val="FF0000"/>
                <w:sz w:val="28"/>
                <w:szCs w:val="28"/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color w:val="000000" w:themeColor="text1"/>
            <w:sz w:val="24"/>
            <w:szCs w:val="24"/>
            <w:rtl/>
            <w:rPrChange w:id="883" w:author="yara ahmad" w:date="2021-04-18T08:34:00Z">
              <w:rPr>
                <w:rFonts w:hint="cs"/>
                <w:color w:val="FF0000"/>
                <w:sz w:val="28"/>
                <w:szCs w:val="28"/>
                <w:rtl/>
              </w:rPr>
            </w:rPrChange>
          </w:rPr>
          <w:t>מנהל</w:t>
        </w:r>
        <w:r w:rsidRPr="00AE4B49">
          <w:rPr>
            <w:rFonts w:asciiTheme="majorBidi" w:hAnsiTheme="majorBidi" w:cstheme="majorBidi"/>
            <w:color w:val="000000" w:themeColor="text1"/>
            <w:sz w:val="24"/>
            <w:szCs w:val="24"/>
            <w:rtl/>
            <w:rPrChange w:id="884" w:author="yara ahmad" w:date="2021-04-18T08:34:00Z">
              <w:rPr>
                <w:color w:val="FF0000"/>
                <w:sz w:val="28"/>
                <w:szCs w:val="28"/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color w:val="000000" w:themeColor="text1"/>
            <w:sz w:val="24"/>
            <w:szCs w:val="24"/>
            <w:rtl/>
            <w:rPrChange w:id="885" w:author="yara ahmad" w:date="2021-04-18T08:34:00Z">
              <w:rPr>
                <w:rFonts w:hint="cs"/>
                <w:color w:val="FF0000"/>
                <w:sz w:val="28"/>
                <w:szCs w:val="28"/>
                <w:rtl/>
              </w:rPr>
            </w:rPrChange>
          </w:rPr>
          <w:t>החנות</w:t>
        </w:r>
        <w:r w:rsidRPr="00AE4B49">
          <w:rPr>
            <w:rFonts w:asciiTheme="majorBidi" w:hAnsiTheme="majorBidi" w:cstheme="majorBidi"/>
            <w:color w:val="000000" w:themeColor="text1"/>
            <w:sz w:val="24"/>
            <w:szCs w:val="24"/>
            <w:rtl/>
            <w:rPrChange w:id="886" w:author="yara ahmad" w:date="2021-04-18T08:34:00Z">
              <w:rPr>
                <w:color w:val="FF0000"/>
                <w:sz w:val="28"/>
                <w:szCs w:val="28"/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color w:val="000000" w:themeColor="text1"/>
            <w:sz w:val="24"/>
            <w:szCs w:val="24"/>
            <w:rtl/>
            <w:rPrChange w:id="887" w:author="yara ahmad" w:date="2021-04-18T08:34:00Z">
              <w:rPr>
                <w:rFonts w:hint="cs"/>
                <w:color w:val="FF0000"/>
                <w:sz w:val="28"/>
                <w:szCs w:val="28"/>
                <w:rtl/>
              </w:rPr>
            </w:rPrChange>
          </w:rPr>
          <w:t>בעל</w:t>
        </w:r>
        <w:r w:rsidRPr="00AE4B49">
          <w:rPr>
            <w:rFonts w:asciiTheme="majorBidi" w:hAnsiTheme="majorBidi" w:cstheme="majorBidi"/>
            <w:color w:val="000000" w:themeColor="text1"/>
            <w:sz w:val="24"/>
            <w:szCs w:val="24"/>
            <w:rtl/>
            <w:rPrChange w:id="888" w:author="yara ahmad" w:date="2021-04-18T08:34:00Z">
              <w:rPr>
                <w:color w:val="FF0000"/>
                <w:sz w:val="28"/>
                <w:szCs w:val="28"/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color w:val="000000" w:themeColor="text1"/>
            <w:sz w:val="24"/>
            <w:szCs w:val="24"/>
            <w:rtl/>
            <w:rPrChange w:id="889" w:author="yara ahmad" w:date="2021-04-18T08:34:00Z">
              <w:rPr>
                <w:rFonts w:hint="cs"/>
                <w:color w:val="FF0000"/>
                <w:sz w:val="28"/>
                <w:szCs w:val="28"/>
                <w:rtl/>
              </w:rPr>
            </w:rPrChange>
          </w:rPr>
          <w:t>הרשאות</w:t>
        </w:r>
        <w:r w:rsidRPr="00AE4B49">
          <w:rPr>
            <w:rFonts w:asciiTheme="majorBidi" w:hAnsiTheme="majorBidi" w:cstheme="majorBidi"/>
            <w:color w:val="000000" w:themeColor="text1"/>
            <w:sz w:val="24"/>
            <w:szCs w:val="24"/>
            <w:rtl/>
            <w:rPrChange w:id="890" w:author="yara ahmad" w:date="2021-04-18T08:34:00Z">
              <w:rPr>
                <w:color w:val="FF0000"/>
                <w:sz w:val="28"/>
                <w:szCs w:val="28"/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color w:val="000000" w:themeColor="text1"/>
            <w:sz w:val="24"/>
            <w:szCs w:val="24"/>
            <w:rtl/>
            <w:rPrChange w:id="891" w:author="yara ahmad" w:date="2021-04-18T08:34:00Z">
              <w:rPr>
                <w:rFonts w:hint="cs"/>
                <w:color w:val="FF0000"/>
                <w:sz w:val="28"/>
                <w:szCs w:val="28"/>
                <w:rtl/>
              </w:rPr>
            </w:rPrChange>
          </w:rPr>
          <w:t>מתאימה</w:t>
        </w:r>
        <w:r w:rsidRPr="00AE4B49">
          <w:rPr>
            <w:rFonts w:asciiTheme="majorBidi" w:hAnsiTheme="majorBidi" w:cstheme="majorBidi"/>
            <w:color w:val="000000" w:themeColor="text1"/>
            <w:sz w:val="24"/>
            <w:szCs w:val="24"/>
            <w:rtl/>
            <w:rPrChange w:id="892" w:author="yara ahmad" w:date="2021-04-18T08:34:00Z">
              <w:rPr>
                <w:color w:val="FF0000"/>
                <w:sz w:val="28"/>
                <w:szCs w:val="28"/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color w:val="000000" w:themeColor="text1"/>
            <w:sz w:val="24"/>
            <w:szCs w:val="24"/>
            <w:rtl/>
            <w:rPrChange w:id="893" w:author="yara ahmad" w:date="2021-04-18T08:34:00Z">
              <w:rPr>
                <w:rFonts w:hint="cs"/>
                <w:color w:val="FF0000"/>
                <w:sz w:val="28"/>
                <w:szCs w:val="28"/>
                <w:rtl/>
              </w:rPr>
            </w:rPrChange>
          </w:rPr>
          <w:t>ל</w:t>
        </w:r>
      </w:ins>
      <w:ins w:id="894" w:author="yara ahmad" w:date="2021-04-18T08:22:00Z">
        <w:r w:rsidRPr="00AE4B49">
          <w:rPr>
            <w:rFonts w:asciiTheme="majorBidi" w:hAnsiTheme="majorBidi" w:cstheme="majorBidi" w:hint="cs"/>
            <w:color w:val="000000" w:themeColor="text1"/>
            <w:sz w:val="24"/>
            <w:szCs w:val="24"/>
            <w:rtl/>
            <w:rPrChange w:id="895" w:author="yara ahmad" w:date="2021-04-18T08:34:00Z">
              <w:rPr>
                <w:rFonts w:hint="cs"/>
                <w:color w:val="FF0000"/>
                <w:sz w:val="28"/>
                <w:szCs w:val="28"/>
                <w:rtl/>
              </w:rPr>
            </w:rPrChange>
          </w:rPr>
          <w:t>כך</w:t>
        </w:r>
        <w:r w:rsidRPr="00AE4B49">
          <w:rPr>
            <w:rFonts w:asciiTheme="majorBidi" w:hAnsiTheme="majorBidi" w:cstheme="majorBidi"/>
            <w:color w:val="000000" w:themeColor="text1"/>
            <w:sz w:val="24"/>
            <w:szCs w:val="24"/>
            <w:rtl/>
            <w:rPrChange w:id="896" w:author="yara ahmad" w:date="2021-04-18T08:34:00Z">
              <w:rPr>
                <w:color w:val="FF0000"/>
                <w:sz w:val="28"/>
                <w:szCs w:val="28"/>
                <w:rtl/>
              </w:rPr>
            </w:rPrChange>
          </w:rPr>
          <w:t xml:space="preserve"> , </w:t>
        </w:r>
        <w:r w:rsidRPr="00AE4B49">
          <w:rPr>
            <w:rFonts w:asciiTheme="majorBidi" w:hAnsiTheme="majorBidi" w:cstheme="majorBidi" w:hint="cs"/>
            <w:color w:val="000000" w:themeColor="text1"/>
            <w:sz w:val="24"/>
            <w:szCs w:val="24"/>
            <w:rtl/>
            <w:rPrChange w:id="897" w:author="yara ahmad" w:date="2021-04-18T08:34:00Z">
              <w:rPr>
                <w:rFonts w:hint="cs"/>
                <w:color w:val="FF0000"/>
                <w:sz w:val="28"/>
                <w:szCs w:val="28"/>
                <w:rtl/>
              </w:rPr>
            </w:rPrChange>
          </w:rPr>
          <w:t>כמו</w:t>
        </w:r>
        <w:r w:rsidRPr="00AE4B49">
          <w:rPr>
            <w:rFonts w:asciiTheme="majorBidi" w:hAnsiTheme="majorBidi" w:cstheme="majorBidi"/>
            <w:color w:val="000000" w:themeColor="text1"/>
            <w:sz w:val="24"/>
            <w:szCs w:val="24"/>
            <w:rtl/>
            <w:rPrChange w:id="898" w:author="yara ahmad" w:date="2021-04-18T08:34:00Z">
              <w:rPr>
                <w:color w:val="FF0000"/>
                <w:sz w:val="28"/>
                <w:szCs w:val="28"/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color w:val="000000" w:themeColor="text1"/>
            <w:sz w:val="24"/>
            <w:szCs w:val="24"/>
            <w:rtl/>
            <w:rPrChange w:id="899" w:author="yara ahmad" w:date="2021-04-18T08:34:00Z">
              <w:rPr>
                <w:rFonts w:hint="cs"/>
                <w:color w:val="FF0000"/>
                <w:sz w:val="28"/>
                <w:szCs w:val="28"/>
                <w:rtl/>
              </w:rPr>
            </w:rPrChange>
          </w:rPr>
          <w:t>כן</w:t>
        </w:r>
        <w:r w:rsidRPr="00AE4B49">
          <w:rPr>
            <w:rFonts w:asciiTheme="majorBidi" w:hAnsiTheme="majorBidi" w:cstheme="majorBidi"/>
            <w:color w:val="000000" w:themeColor="text1"/>
            <w:sz w:val="24"/>
            <w:szCs w:val="24"/>
            <w:rtl/>
            <w:rPrChange w:id="900" w:author="yara ahmad" w:date="2021-04-18T08:34:00Z">
              <w:rPr>
                <w:color w:val="FF0000"/>
                <w:sz w:val="28"/>
                <w:szCs w:val="28"/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color w:val="000000" w:themeColor="text1"/>
            <w:sz w:val="24"/>
            <w:szCs w:val="24"/>
            <w:rtl/>
            <w:rPrChange w:id="901" w:author="yara ahmad" w:date="2021-04-18T08:34:00Z">
              <w:rPr>
                <w:rFonts w:hint="cs"/>
                <w:color w:val="FF0000"/>
                <w:sz w:val="28"/>
                <w:szCs w:val="28"/>
                <w:rtl/>
              </w:rPr>
            </w:rPrChange>
          </w:rPr>
          <w:t>ישנם</w:t>
        </w:r>
        <w:r w:rsidRPr="00AE4B49">
          <w:rPr>
            <w:rFonts w:asciiTheme="majorBidi" w:hAnsiTheme="majorBidi" w:cstheme="majorBidi"/>
            <w:color w:val="000000" w:themeColor="text1"/>
            <w:sz w:val="24"/>
            <w:szCs w:val="24"/>
            <w:rtl/>
            <w:rPrChange w:id="902" w:author="yara ahmad" w:date="2021-04-18T08:34:00Z">
              <w:rPr>
                <w:color w:val="FF0000"/>
                <w:sz w:val="28"/>
                <w:szCs w:val="28"/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color w:val="000000" w:themeColor="text1"/>
            <w:sz w:val="24"/>
            <w:szCs w:val="24"/>
            <w:rtl/>
            <w:rPrChange w:id="903" w:author="yara ahmad" w:date="2021-04-18T08:34:00Z">
              <w:rPr>
                <w:rFonts w:hint="cs"/>
                <w:color w:val="FF0000"/>
                <w:sz w:val="28"/>
                <w:szCs w:val="28"/>
                <w:rtl/>
              </w:rPr>
            </w:rPrChange>
          </w:rPr>
          <w:t>כמה</w:t>
        </w:r>
        <w:r w:rsidRPr="00AE4B49">
          <w:rPr>
            <w:rFonts w:asciiTheme="majorBidi" w:hAnsiTheme="majorBidi" w:cstheme="majorBidi"/>
            <w:color w:val="000000" w:themeColor="text1"/>
            <w:sz w:val="24"/>
            <w:szCs w:val="24"/>
            <w:rtl/>
            <w:rPrChange w:id="904" w:author="yara ahmad" w:date="2021-04-18T08:34:00Z">
              <w:rPr>
                <w:color w:val="FF0000"/>
                <w:sz w:val="28"/>
                <w:szCs w:val="28"/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color w:val="000000" w:themeColor="text1"/>
            <w:sz w:val="24"/>
            <w:szCs w:val="24"/>
            <w:rtl/>
            <w:rPrChange w:id="905" w:author="yara ahmad" w:date="2021-04-18T08:34:00Z">
              <w:rPr>
                <w:rFonts w:hint="cs"/>
                <w:color w:val="FF0000"/>
                <w:sz w:val="28"/>
                <w:szCs w:val="28"/>
                <w:rtl/>
              </w:rPr>
            </w:rPrChange>
          </w:rPr>
          <w:t>סוגים</w:t>
        </w:r>
        <w:r w:rsidRPr="00AE4B49">
          <w:rPr>
            <w:rFonts w:asciiTheme="majorBidi" w:hAnsiTheme="majorBidi" w:cstheme="majorBidi"/>
            <w:color w:val="000000" w:themeColor="text1"/>
            <w:sz w:val="24"/>
            <w:szCs w:val="24"/>
            <w:rtl/>
            <w:rPrChange w:id="906" w:author="yara ahmad" w:date="2021-04-18T08:34:00Z">
              <w:rPr>
                <w:color w:val="FF0000"/>
                <w:sz w:val="28"/>
                <w:szCs w:val="28"/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color w:val="000000" w:themeColor="text1"/>
            <w:sz w:val="24"/>
            <w:szCs w:val="24"/>
            <w:rtl/>
            <w:rPrChange w:id="907" w:author="yara ahmad" w:date="2021-04-18T08:34:00Z">
              <w:rPr>
                <w:rFonts w:hint="cs"/>
                <w:color w:val="FF0000"/>
                <w:sz w:val="28"/>
                <w:szCs w:val="28"/>
                <w:rtl/>
              </w:rPr>
            </w:rPrChange>
          </w:rPr>
          <w:t>של</w:t>
        </w:r>
        <w:r w:rsidRPr="00AE4B49">
          <w:rPr>
            <w:rFonts w:asciiTheme="majorBidi" w:hAnsiTheme="majorBidi" w:cstheme="majorBidi"/>
            <w:color w:val="000000" w:themeColor="text1"/>
            <w:sz w:val="24"/>
            <w:szCs w:val="24"/>
            <w:rtl/>
            <w:rPrChange w:id="908" w:author="yara ahmad" w:date="2021-04-18T08:34:00Z">
              <w:rPr>
                <w:color w:val="FF0000"/>
                <w:sz w:val="28"/>
                <w:szCs w:val="28"/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color w:val="000000" w:themeColor="text1"/>
            <w:sz w:val="24"/>
            <w:szCs w:val="24"/>
            <w:rtl/>
            <w:rPrChange w:id="909" w:author="yara ahmad" w:date="2021-04-18T08:34:00Z">
              <w:rPr>
                <w:rFonts w:hint="cs"/>
                <w:color w:val="FF0000"/>
                <w:sz w:val="28"/>
                <w:szCs w:val="28"/>
                <w:rtl/>
              </w:rPr>
            </w:rPrChange>
          </w:rPr>
          <w:t>הנחה</w:t>
        </w:r>
        <w:r w:rsidRPr="00AE4B49">
          <w:rPr>
            <w:rFonts w:asciiTheme="majorBidi" w:hAnsiTheme="majorBidi" w:cstheme="majorBidi"/>
            <w:color w:val="000000" w:themeColor="text1"/>
            <w:sz w:val="24"/>
            <w:szCs w:val="24"/>
            <w:rtl/>
            <w:rPrChange w:id="910" w:author="yara ahmad" w:date="2021-04-18T08:34:00Z">
              <w:rPr>
                <w:color w:val="FF0000"/>
                <w:sz w:val="28"/>
                <w:szCs w:val="28"/>
                <w:rtl/>
              </w:rPr>
            </w:rPrChange>
          </w:rPr>
          <w:t xml:space="preserve"> ( </w:t>
        </w:r>
        <w:r w:rsidRPr="00AE4B49">
          <w:rPr>
            <w:rFonts w:asciiTheme="majorBidi" w:hAnsiTheme="majorBidi" w:cstheme="majorBidi" w:hint="cs"/>
            <w:color w:val="000000" w:themeColor="text1"/>
            <w:sz w:val="24"/>
            <w:szCs w:val="24"/>
            <w:rtl/>
            <w:rPrChange w:id="911" w:author="yara ahmad" w:date="2021-04-18T08:34:00Z">
              <w:rPr>
                <w:rFonts w:hint="cs"/>
                <w:color w:val="FF0000"/>
                <w:sz w:val="28"/>
                <w:szCs w:val="28"/>
                <w:rtl/>
              </w:rPr>
            </w:rPrChange>
          </w:rPr>
          <w:t>גלויה</w:t>
        </w:r>
        <w:r w:rsidRPr="00AE4B49">
          <w:rPr>
            <w:rFonts w:asciiTheme="majorBidi" w:hAnsiTheme="majorBidi" w:cstheme="majorBidi"/>
            <w:color w:val="000000" w:themeColor="text1"/>
            <w:sz w:val="24"/>
            <w:szCs w:val="24"/>
            <w:rtl/>
            <w:rPrChange w:id="912" w:author="yara ahmad" w:date="2021-04-18T08:34:00Z">
              <w:rPr>
                <w:color w:val="FF0000"/>
                <w:sz w:val="28"/>
                <w:szCs w:val="28"/>
                <w:rtl/>
              </w:rPr>
            </w:rPrChange>
          </w:rPr>
          <w:t xml:space="preserve"> , </w:t>
        </w:r>
        <w:r w:rsidRPr="00AE4B49">
          <w:rPr>
            <w:rFonts w:asciiTheme="majorBidi" w:hAnsiTheme="majorBidi" w:cstheme="majorBidi" w:hint="cs"/>
            <w:color w:val="000000" w:themeColor="text1"/>
            <w:sz w:val="24"/>
            <w:szCs w:val="24"/>
            <w:rtl/>
            <w:rPrChange w:id="913" w:author="yara ahmad" w:date="2021-04-18T08:34:00Z">
              <w:rPr>
                <w:rFonts w:hint="cs"/>
                <w:color w:val="FF0000"/>
                <w:sz w:val="28"/>
                <w:szCs w:val="28"/>
                <w:rtl/>
              </w:rPr>
            </w:rPrChange>
          </w:rPr>
          <w:t>מותנית</w:t>
        </w:r>
      </w:ins>
      <w:ins w:id="914" w:author="yara ahmad" w:date="2021-04-18T08:23:00Z">
        <w:r w:rsidRPr="00AE4B49">
          <w:rPr>
            <w:rFonts w:asciiTheme="majorBidi" w:hAnsiTheme="majorBidi" w:cstheme="majorBidi"/>
            <w:color w:val="000000" w:themeColor="text1"/>
            <w:sz w:val="24"/>
            <w:szCs w:val="24"/>
            <w:rtl/>
            <w:rPrChange w:id="915" w:author="yara ahmad" w:date="2021-04-18T08:34:00Z">
              <w:rPr>
                <w:color w:val="FF0000"/>
                <w:sz w:val="28"/>
                <w:szCs w:val="28"/>
                <w:rtl/>
              </w:rPr>
            </w:rPrChange>
          </w:rPr>
          <w:t xml:space="preserve">, </w:t>
        </w:r>
        <w:r w:rsidRPr="00AE4B49">
          <w:rPr>
            <w:rFonts w:asciiTheme="majorBidi" w:hAnsiTheme="majorBidi" w:cstheme="majorBidi" w:hint="cs"/>
            <w:color w:val="000000" w:themeColor="text1"/>
            <w:sz w:val="24"/>
            <w:szCs w:val="24"/>
            <w:rtl/>
            <w:rPrChange w:id="916" w:author="yara ahmad" w:date="2021-04-18T08:34:00Z">
              <w:rPr>
                <w:rFonts w:hint="cs"/>
                <w:color w:val="FF0000"/>
                <w:sz w:val="28"/>
                <w:szCs w:val="28"/>
                <w:rtl/>
              </w:rPr>
            </w:rPrChange>
          </w:rPr>
          <w:t>מוסתרת</w:t>
        </w:r>
        <w:r w:rsidRPr="00AE4B49">
          <w:rPr>
            <w:rFonts w:asciiTheme="majorBidi" w:hAnsiTheme="majorBidi" w:cstheme="majorBidi"/>
            <w:color w:val="000000" w:themeColor="text1"/>
            <w:sz w:val="24"/>
            <w:szCs w:val="24"/>
            <w:rtl/>
            <w:rPrChange w:id="917" w:author="yara ahmad" w:date="2021-04-18T08:34:00Z">
              <w:rPr>
                <w:color w:val="FF0000"/>
                <w:sz w:val="28"/>
                <w:szCs w:val="28"/>
                <w:rtl/>
              </w:rPr>
            </w:rPrChange>
          </w:rPr>
          <w:t xml:space="preserve"> ..) </w:t>
        </w:r>
      </w:ins>
    </w:p>
    <w:p w14:paraId="0EB84ADE" w14:textId="453342E5" w:rsidR="00C65FDC" w:rsidRPr="00AE4B49" w:rsidRDefault="00C65FDC">
      <w:pPr>
        <w:pStyle w:val="ListParagraph"/>
        <w:numPr>
          <w:ilvl w:val="0"/>
          <w:numId w:val="44"/>
        </w:numPr>
        <w:spacing w:line="360" w:lineRule="auto"/>
        <w:rPr>
          <w:rFonts w:asciiTheme="majorBidi" w:hAnsiTheme="majorBidi" w:cstheme="majorBidi"/>
          <w:color w:val="000000" w:themeColor="text1"/>
          <w:sz w:val="24"/>
          <w:szCs w:val="24"/>
          <w:rPrChange w:id="918" w:author="yara ahmad" w:date="2021-04-18T08:34:00Z">
            <w:rPr>
              <w:sz w:val="28"/>
              <w:szCs w:val="28"/>
              <w:u w:val="single"/>
            </w:rPr>
          </w:rPrChange>
        </w:rPr>
        <w:pPrChange w:id="919" w:author="yara ahmad" w:date="2021-04-18T08:32:00Z">
          <w:pPr/>
        </w:pPrChange>
      </w:pPr>
      <w:r w:rsidRPr="00AE4B49">
        <w:rPr>
          <w:rFonts w:asciiTheme="majorBidi" w:hAnsiTheme="majorBidi" w:cstheme="majorBidi" w:hint="cs"/>
          <w:b/>
          <w:bCs/>
          <w:color w:val="000000" w:themeColor="text1"/>
          <w:sz w:val="24"/>
          <w:szCs w:val="24"/>
          <w:u w:val="single"/>
          <w:rtl/>
          <w:rPrChange w:id="920" w:author="yara ahmad" w:date="2021-04-18T08:34:00Z">
            <w:rPr>
              <w:rFonts w:hint="cs"/>
              <w:sz w:val="28"/>
              <w:szCs w:val="28"/>
              <w:u w:val="single"/>
              <w:rtl/>
            </w:rPr>
          </w:rPrChange>
        </w:rPr>
        <w:t>מערכת</w:t>
      </w:r>
      <w:r w:rsidRPr="00AE4B49">
        <w:rPr>
          <w:rFonts w:asciiTheme="majorBidi" w:hAnsiTheme="majorBidi" w:cstheme="majorBidi"/>
          <w:b/>
          <w:bCs/>
          <w:color w:val="000000" w:themeColor="text1"/>
          <w:sz w:val="24"/>
          <w:szCs w:val="24"/>
          <w:u w:val="single"/>
          <w:rtl/>
          <w:rPrChange w:id="921" w:author="yara ahmad" w:date="2021-04-18T08:34:00Z">
            <w:rPr>
              <w:sz w:val="28"/>
              <w:szCs w:val="28"/>
              <w:u w:val="single"/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b/>
          <w:bCs/>
          <w:color w:val="000000" w:themeColor="text1"/>
          <w:sz w:val="24"/>
          <w:szCs w:val="24"/>
          <w:u w:val="single"/>
          <w:rtl/>
          <w:rPrChange w:id="922" w:author="yara ahmad" w:date="2021-04-18T08:34:00Z">
            <w:rPr>
              <w:rFonts w:hint="cs"/>
              <w:sz w:val="28"/>
              <w:szCs w:val="28"/>
              <w:u w:val="single"/>
              <w:rtl/>
            </w:rPr>
          </w:rPrChange>
        </w:rPr>
        <w:t>גביית</w:t>
      </w:r>
      <w:r w:rsidRPr="00AE4B49">
        <w:rPr>
          <w:rFonts w:asciiTheme="majorBidi" w:hAnsiTheme="majorBidi" w:cstheme="majorBidi"/>
          <w:b/>
          <w:bCs/>
          <w:color w:val="000000" w:themeColor="text1"/>
          <w:sz w:val="24"/>
          <w:szCs w:val="24"/>
          <w:u w:val="single"/>
          <w:rtl/>
          <w:rPrChange w:id="923" w:author="yara ahmad" w:date="2021-04-18T08:34:00Z">
            <w:rPr>
              <w:sz w:val="28"/>
              <w:szCs w:val="28"/>
              <w:u w:val="single"/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b/>
          <w:bCs/>
          <w:color w:val="000000" w:themeColor="text1"/>
          <w:sz w:val="24"/>
          <w:szCs w:val="24"/>
          <w:u w:val="single"/>
          <w:rtl/>
          <w:rPrChange w:id="924" w:author="yara ahmad" w:date="2021-04-18T08:34:00Z">
            <w:rPr>
              <w:rFonts w:hint="cs"/>
              <w:sz w:val="28"/>
              <w:szCs w:val="28"/>
              <w:u w:val="single"/>
              <w:rtl/>
            </w:rPr>
          </w:rPrChange>
        </w:rPr>
        <w:t>כספים</w:t>
      </w:r>
      <w:r w:rsidRPr="00AE4B49">
        <w:rPr>
          <w:rFonts w:asciiTheme="majorBidi" w:hAnsiTheme="majorBidi" w:cstheme="majorBidi"/>
          <w:b/>
          <w:bCs/>
          <w:color w:val="000000" w:themeColor="text1"/>
          <w:sz w:val="24"/>
          <w:szCs w:val="24"/>
          <w:u w:val="single"/>
          <w:rtl/>
          <w:rPrChange w:id="925" w:author="yara ahmad" w:date="2021-04-18T08:34:00Z">
            <w:rPr>
              <w:sz w:val="28"/>
              <w:szCs w:val="28"/>
              <w:u w:val="single"/>
              <w:rtl/>
            </w:rPr>
          </w:rPrChange>
        </w:rPr>
        <w:t>:</w:t>
      </w:r>
      <w:r w:rsidRPr="00AE4B49">
        <w:rPr>
          <w:rFonts w:asciiTheme="majorBidi" w:hAnsiTheme="majorBidi" w:cstheme="majorBidi"/>
          <w:color w:val="000000" w:themeColor="text1"/>
          <w:sz w:val="24"/>
          <w:szCs w:val="24"/>
          <w:rtl/>
          <w:rPrChange w:id="926" w:author="yara ahmad" w:date="2021-04-18T08:34:00Z">
            <w:rPr>
              <w:sz w:val="28"/>
              <w:szCs w:val="28"/>
              <w:u w:val="single"/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color w:val="000000" w:themeColor="text1"/>
          <w:sz w:val="24"/>
          <w:szCs w:val="24"/>
          <w:rtl/>
          <w:rPrChange w:id="927" w:author="yara ahmad" w:date="2021-04-18T08:34:00Z">
            <w:rPr>
              <w:rFonts w:hint="cs"/>
              <w:sz w:val="28"/>
              <w:szCs w:val="28"/>
              <w:rtl/>
            </w:rPr>
          </w:rPrChange>
        </w:rPr>
        <w:t>מערכת</w:t>
      </w:r>
      <w:r w:rsidRPr="00AE4B49">
        <w:rPr>
          <w:rFonts w:asciiTheme="majorBidi" w:hAnsiTheme="majorBidi" w:cstheme="majorBidi"/>
          <w:color w:val="000000" w:themeColor="text1"/>
          <w:sz w:val="24"/>
          <w:szCs w:val="24"/>
          <w:rtl/>
          <w:rPrChange w:id="928" w:author="yara ahmad" w:date="2021-04-18T08:34:00Z">
            <w:rPr>
              <w:sz w:val="28"/>
              <w:szCs w:val="28"/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color w:val="000000" w:themeColor="text1"/>
          <w:sz w:val="24"/>
          <w:szCs w:val="24"/>
          <w:rtl/>
          <w:rPrChange w:id="929" w:author="yara ahmad" w:date="2021-04-18T08:34:00Z">
            <w:rPr>
              <w:rFonts w:hint="cs"/>
              <w:sz w:val="28"/>
              <w:szCs w:val="28"/>
              <w:rtl/>
            </w:rPr>
          </w:rPrChange>
        </w:rPr>
        <w:t>חיצונית</w:t>
      </w:r>
      <w:r w:rsidRPr="00AE4B49">
        <w:rPr>
          <w:rFonts w:asciiTheme="majorBidi" w:hAnsiTheme="majorBidi" w:cstheme="majorBidi"/>
          <w:color w:val="000000" w:themeColor="text1"/>
          <w:sz w:val="24"/>
          <w:szCs w:val="24"/>
          <w:rtl/>
          <w:rPrChange w:id="930" w:author="yara ahmad" w:date="2021-04-18T08:34:00Z">
            <w:rPr>
              <w:sz w:val="28"/>
              <w:szCs w:val="28"/>
              <w:rtl/>
            </w:rPr>
          </w:rPrChange>
        </w:rPr>
        <w:t xml:space="preserve">  </w:t>
      </w:r>
      <w:r w:rsidRPr="00AE4B49">
        <w:rPr>
          <w:rFonts w:asciiTheme="majorBidi" w:hAnsiTheme="majorBidi" w:cstheme="majorBidi" w:hint="cs"/>
          <w:color w:val="000000" w:themeColor="text1"/>
          <w:sz w:val="24"/>
          <w:szCs w:val="24"/>
          <w:rtl/>
          <w:rPrChange w:id="931" w:author="yara ahmad" w:date="2021-04-18T08:34:00Z">
            <w:rPr>
              <w:rFonts w:hint="cs"/>
              <w:sz w:val="28"/>
              <w:szCs w:val="28"/>
              <w:rtl/>
            </w:rPr>
          </w:rPrChange>
        </w:rPr>
        <w:t>האחראית</w:t>
      </w:r>
      <w:r w:rsidRPr="00AE4B49">
        <w:rPr>
          <w:rFonts w:asciiTheme="majorBidi" w:hAnsiTheme="majorBidi" w:cstheme="majorBidi"/>
          <w:color w:val="000000" w:themeColor="text1"/>
          <w:sz w:val="24"/>
          <w:szCs w:val="24"/>
          <w:rtl/>
          <w:rPrChange w:id="932" w:author="yara ahmad" w:date="2021-04-18T08:34:00Z">
            <w:rPr>
              <w:sz w:val="28"/>
              <w:szCs w:val="28"/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color w:val="000000" w:themeColor="text1"/>
          <w:sz w:val="24"/>
          <w:szCs w:val="24"/>
          <w:rtl/>
          <w:rPrChange w:id="933" w:author="yara ahmad" w:date="2021-04-18T08:34:00Z">
            <w:rPr>
              <w:rFonts w:hint="cs"/>
              <w:sz w:val="28"/>
              <w:szCs w:val="28"/>
              <w:rtl/>
            </w:rPr>
          </w:rPrChange>
        </w:rPr>
        <w:t>על</w:t>
      </w:r>
      <w:r w:rsidRPr="00AE4B49">
        <w:rPr>
          <w:rFonts w:asciiTheme="majorBidi" w:hAnsiTheme="majorBidi" w:cstheme="majorBidi"/>
          <w:color w:val="000000" w:themeColor="text1"/>
          <w:sz w:val="24"/>
          <w:szCs w:val="24"/>
          <w:rtl/>
          <w:rPrChange w:id="934" w:author="yara ahmad" w:date="2021-04-18T08:34:00Z">
            <w:rPr>
              <w:sz w:val="28"/>
              <w:szCs w:val="28"/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color w:val="000000" w:themeColor="text1"/>
          <w:sz w:val="24"/>
          <w:szCs w:val="24"/>
          <w:rtl/>
          <w:rPrChange w:id="935" w:author="yara ahmad" w:date="2021-04-18T08:34:00Z">
            <w:rPr>
              <w:rFonts w:hint="cs"/>
              <w:sz w:val="28"/>
              <w:szCs w:val="28"/>
              <w:rtl/>
            </w:rPr>
          </w:rPrChange>
        </w:rPr>
        <w:t>ביצוע</w:t>
      </w:r>
      <w:r w:rsidRPr="00AE4B49">
        <w:rPr>
          <w:rFonts w:asciiTheme="majorBidi" w:hAnsiTheme="majorBidi" w:cstheme="majorBidi"/>
          <w:color w:val="000000" w:themeColor="text1"/>
          <w:sz w:val="24"/>
          <w:szCs w:val="24"/>
          <w:rtl/>
          <w:rPrChange w:id="936" w:author="yara ahmad" w:date="2021-04-18T08:34:00Z">
            <w:rPr>
              <w:sz w:val="28"/>
              <w:szCs w:val="28"/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color w:val="000000" w:themeColor="text1"/>
          <w:sz w:val="24"/>
          <w:szCs w:val="24"/>
          <w:rtl/>
          <w:rPrChange w:id="937" w:author="yara ahmad" w:date="2021-04-18T08:34:00Z">
            <w:rPr>
              <w:rFonts w:hint="cs"/>
              <w:sz w:val="28"/>
              <w:szCs w:val="28"/>
              <w:rtl/>
            </w:rPr>
          </w:rPrChange>
        </w:rPr>
        <w:t>פעולות</w:t>
      </w:r>
      <w:r w:rsidRPr="00AE4B49">
        <w:rPr>
          <w:rFonts w:asciiTheme="majorBidi" w:hAnsiTheme="majorBidi" w:cstheme="majorBidi"/>
          <w:color w:val="000000" w:themeColor="text1"/>
          <w:sz w:val="24"/>
          <w:szCs w:val="24"/>
          <w:rtl/>
          <w:rPrChange w:id="938" w:author="yara ahmad" w:date="2021-04-18T08:34:00Z">
            <w:rPr>
              <w:sz w:val="28"/>
              <w:szCs w:val="28"/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color w:val="000000" w:themeColor="text1"/>
          <w:sz w:val="24"/>
          <w:szCs w:val="24"/>
          <w:rtl/>
          <w:rPrChange w:id="939" w:author="yara ahmad" w:date="2021-04-18T08:34:00Z">
            <w:rPr>
              <w:rFonts w:hint="cs"/>
              <w:sz w:val="28"/>
              <w:szCs w:val="28"/>
              <w:rtl/>
            </w:rPr>
          </w:rPrChange>
        </w:rPr>
        <w:t>הקשורות</w:t>
      </w:r>
      <w:r w:rsidRPr="00AE4B49">
        <w:rPr>
          <w:rFonts w:asciiTheme="majorBidi" w:hAnsiTheme="majorBidi" w:cstheme="majorBidi"/>
          <w:color w:val="000000" w:themeColor="text1"/>
          <w:sz w:val="24"/>
          <w:szCs w:val="24"/>
          <w:rtl/>
          <w:rPrChange w:id="940" w:author="yara ahmad" w:date="2021-04-18T08:34:00Z">
            <w:rPr>
              <w:sz w:val="28"/>
              <w:szCs w:val="28"/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color w:val="000000" w:themeColor="text1"/>
          <w:sz w:val="24"/>
          <w:szCs w:val="24"/>
          <w:rtl/>
          <w:rPrChange w:id="941" w:author="yara ahmad" w:date="2021-04-18T08:34:00Z">
            <w:rPr>
              <w:rFonts w:hint="cs"/>
              <w:sz w:val="28"/>
              <w:szCs w:val="28"/>
              <w:rtl/>
            </w:rPr>
          </w:rPrChange>
        </w:rPr>
        <w:t>בכספים</w:t>
      </w:r>
      <w:r w:rsidRPr="00AE4B49">
        <w:rPr>
          <w:rFonts w:asciiTheme="majorBidi" w:hAnsiTheme="majorBidi" w:cstheme="majorBidi"/>
          <w:color w:val="000000" w:themeColor="text1"/>
          <w:sz w:val="24"/>
          <w:szCs w:val="24"/>
          <w:rtl/>
          <w:rPrChange w:id="942" w:author="yara ahmad" w:date="2021-04-18T08:34:00Z">
            <w:rPr>
              <w:sz w:val="28"/>
              <w:szCs w:val="28"/>
              <w:rtl/>
            </w:rPr>
          </w:rPrChange>
        </w:rPr>
        <w:t xml:space="preserve">( </w:t>
      </w:r>
      <w:r w:rsidRPr="00AE4B49">
        <w:rPr>
          <w:rFonts w:asciiTheme="majorBidi" w:hAnsiTheme="majorBidi" w:cstheme="majorBidi" w:hint="cs"/>
          <w:color w:val="000000" w:themeColor="text1"/>
          <w:sz w:val="24"/>
          <w:szCs w:val="24"/>
          <w:rtl/>
          <w:rPrChange w:id="943" w:author="yara ahmad" w:date="2021-04-18T08:34:00Z">
            <w:rPr>
              <w:rFonts w:hint="cs"/>
              <w:sz w:val="28"/>
              <w:szCs w:val="28"/>
              <w:rtl/>
            </w:rPr>
          </w:rPrChange>
        </w:rPr>
        <w:t>חיובים</w:t>
      </w:r>
      <w:r w:rsidRPr="00AE4B49">
        <w:rPr>
          <w:rFonts w:asciiTheme="majorBidi" w:hAnsiTheme="majorBidi" w:cstheme="majorBidi"/>
          <w:color w:val="000000" w:themeColor="text1"/>
          <w:sz w:val="24"/>
          <w:szCs w:val="24"/>
          <w:rtl/>
          <w:rPrChange w:id="944" w:author="yara ahmad" w:date="2021-04-18T08:34:00Z">
            <w:rPr>
              <w:sz w:val="28"/>
              <w:szCs w:val="28"/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color w:val="000000" w:themeColor="text1"/>
          <w:sz w:val="24"/>
          <w:szCs w:val="24"/>
          <w:rtl/>
          <w:rPrChange w:id="945" w:author="yara ahmad" w:date="2021-04-18T08:34:00Z">
            <w:rPr>
              <w:rFonts w:hint="cs"/>
              <w:sz w:val="28"/>
              <w:szCs w:val="28"/>
              <w:rtl/>
            </w:rPr>
          </w:rPrChange>
        </w:rPr>
        <w:t>החזרים</w:t>
      </w:r>
      <w:r w:rsidRPr="00AE4B49">
        <w:rPr>
          <w:rFonts w:asciiTheme="majorBidi" w:hAnsiTheme="majorBidi" w:cstheme="majorBidi"/>
          <w:color w:val="000000" w:themeColor="text1"/>
          <w:sz w:val="24"/>
          <w:szCs w:val="24"/>
          <w:rtl/>
          <w:rPrChange w:id="946" w:author="yara ahmad" w:date="2021-04-18T08:34:00Z">
            <w:rPr>
              <w:sz w:val="28"/>
              <w:szCs w:val="28"/>
              <w:rtl/>
            </w:rPr>
          </w:rPrChange>
        </w:rPr>
        <w:t xml:space="preserve"> </w:t>
      </w:r>
      <w:proofErr w:type="spellStart"/>
      <w:r w:rsidRPr="00AE4B49">
        <w:rPr>
          <w:rFonts w:asciiTheme="majorBidi" w:hAnsiTheme="majorBidi" w:cstheme="majorBidi" w:hint="cs"/>
          <w:color w:val="000000" w:themeColor="text1"/>
          <w:sz w:val="24"/>
          <w:szCs w:val="24"/>
          <w:rtl/>
          <w:rPrChange w:id="947" w:author="yara ahmad" w:date="2021-04-18T08:34:00Z">
            <w:rPr>
              <w:rFonts w:hint="cs"/>
              <w:sz w:val="28"/>
              <w:szCs w:val="28"/>
              <w:rtl/>
            </w:rPr>
          </w:rPrChange>
        </w:rPr>
        <w:t>וכו</w:t>
      </w:r>
      <w:proofErr w:type="spellEnd"/>
      <w:r w:rsidRPr="00AE4B49">
        <w:rPr>
          <w:rFonts w:asciiTheme="majorBidi" w:hAnsiTheme="majorBidi" w:cstheme="majorBidi"/>
          <w:color w:val="000000" w:themeColor="text1"/>
          <w:sz w:val="24"/>
          <w:szCs w:val="24"/>
          <w:rtl/>
          <w:rPrChange w:id="948" w:author="yara ahmad" w:date="2021-04-18T08:34:00Z">
            <w:rPr>
              <w:sz w:val="28"/>
              <w:szCs w:val="28"/>
              <w:rtl/>
            </w:rPr>
          </w:rPrChange>
        </w:rPr>
        <w:t>..).</w:t>
      </w:r>
    </w:p>
    <w:p w14:paraId="6BBCB3B2" w14:textId="3EA7C258" w:rsidR="00364686" w:rsidRPr="00AE4B49" w:rsidRDefault="009A5E99">
      <w:pPr>
        <w:pStyle w:val="ListParagraph"/>
        <w:numPr>
          <w:ilvl w:val="0"/>
          <w:numId w:val="44"/>
        </w:numPr>
        <w:spacing w:line="360" w:lineRule="auto"/>
        <w:rPr>
          <w:ins w:id="949" w:author="yara ahmad" w:date="2021-04-18T08:25:00Z"/>
          <w:rFonts w:asciiTheme="majorBidi" w:hAnsiTheme="majorBidi" w:cstheme="majorBidi"/>
          <w:color w:val="000000" w:themeColor="text1"/>
          <w:sz w:val="24"/>
          <w:szCs w:val="24"/>
          <w:rtl/>
          <w:rPrChange w:id="950" w:author="yara ahmad" w:date="2021-04-18T08:34:00Z">
            <w:rPr>
              <w:ins w:id="951" w:author="yara ahmad" w:date="2021-04-18T08:25:00Z"/>
              <w:sz w:val="28"/>
              <w:szCs w:val="28"/>
              <w:u w:val="single"/>
              <w:rtl/>
            </w:rPr>
          </w:rPrChange>
        </w:rPr>
        <w:pPrChange w:id="952" w:author="yara ahmad" w:date="2021-04-18T08:32:00Z">
          <w:pPr/>
        </w:pPrChange>
      </w:pPr>
      <w:ins w:id="953" w:author="yara ahmad" w:date="2021-04-18T08:23:00Z">
        <w:r w:rsidRPr="00AE4B49">
          <w:rPr>
            <w:rFonts w:asciiTheme="majorBidi" w:hAnsiTheme="majorBidi" w:cstheme="majorBidi" w:hint="cs"/>
            <w:b/>
            <w:bCs/>
            <w:color w:val="000000" w:themeColor="text1"/>
            <w:sz w:val="24"/>
            <w:szCs w:val="24"/>
            <w:u w:val="single"/>
            <w:rtl/>
            <w:rPrChange w:id="954" w:author="yara ahmad" w:date="2021-04-18T08:34:00Z">
              <w:rPr>
                <w:rFonts w:hint="cs"/>
                <w:sz w:val="28"/>
                <w:szCs w:val="28"/>
                <w:u w:val="single"/>
                <w:rtl/>
              </w:rPr>
            </w:rPrChange>
          </w:rPr>
          <w:lastRenderedPageBreak/>
          <w:t>מערכת</w:t>
        </w:r>
        <w:r w:rsidRPr="00AE4B49">
          <w:rPr>
            <w:rFonts w:asciiTheme="majorBidi" w:hAnsiTheme="majorBidi" w:cstheme="majorBidi"/>
            <w:b/>
            <w:bCs/>
            <w:color w:val="000000" w:themeColor="text1"/>
            <w:sz w:val="24"/>
            <w:szCs w:val="24"/>
            <w:u w:val="single"/>
            <w:rtl/>
            <w:rPrChange w:id="955" w:author="yara ahmad" w:date="2021-04-18T08:34:00Z">
              <w:rPr>
                <w:sz w:val="28"/>
                <w:szCs w:val="28"/>
                <w:u w:val="single"/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b/>
            <w:bCs/>
            <w:color w:val="000000" w:themeColor="text1"/>
            <w:sz w:val="24"/>
            <w:szCs w:val="24"/>
            <w:u w:val="single"/>
            <w:rtl/>
            <w:rPrChange w:id="956" w:author="yara ahmad" w:date="2021-04-18T08:34:00Z">
              <w:rPr>
                <w:rFonts w:hint="cs"/>
                <w:sz w:val="28"/>
                <w:szCs w:val="28"/>
                <w:u w:val="single"/>
                <w:rtl/>
              </w:rPr>
            </w:rPrChange>
          </w:rPr>
          <w:t>אס</w:t>
        </w:r>
      </w:ins>
      <w:ins w:id="957" w:author="yara ahmad" w:date="2021-04-18T08:24:00Z">
        <w:r w:rsidRPr="00AE4B49">
          <w:rPr>
            <w:rFonts w:asciiTheme="majorBidi" w:hAnsiTheme="majorBidi" w:cstheme="majorBidi" w:hint="cs"/>
            <w:b/>
            <w:bCs/>
            <w:color w:val="000000" w:themeColor="text1"/>
            <w:sz w:val="24"/>
            <w:szCs w:val="24"/>
            <w:u w:val="single"/>
            <w:rtl/>
            <w:rPrChange w:id="958" w:author="yara ahmad" w:date="2021-04-18T08:34:00Z">
              <w:rPr>
                <w:rFonts w:hint="cs"/>
                <w:sz w:val="28"/>
                <w:szCs w:val="28"/>
                <w:u w:val="single"/>
                <w:rtl/>
              </w:rPr>
            </w:rPrChange>
          </w:rPr>
          <w:t>פקת</w:t>
        </w:r>
        <w:r w:rsidRPr="00AE4B49">
          <w:rPr>
            <w:rFonts w:asciiTheme="majorBidi" w:hAnsiTheme="majorBidi" w:cstheme="majorBidi"/>
            <w:b/>
            <w:bCs/>
            <w:color w:val="000000" w:themeColor="text1"/>
            <w:sz w:val="24"/>
            <w:szCs w:val="24"/>
            <w:u w:val="single"/>
            <w:rtl/>
            <w:rPrChange w:id="959" w:author="yara ahmad" w:date="2021-04-18T08:34:00Z">
              <w:rPr>
                <w:sz w:val="28"/>
                <w:szCs w:val="28"/>
                <w:u w:val="single"/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b/>
            <w:bCs/>
            <w:color w:val="000000" w:themeColor="text1"/>
            <w:sz w:val="24"/>
            <w:szCs w:val="24"/>
            <w:u w:val="single"/>
            <w:rtl/>
            <w:rPrChange w:id="960" w:author="yara ahmad" w:date="2021-04-18T08:34:00Z">
              <w:rPr>
                <w:rFonts w:hint="cs"/>
                <w:sz w:val="28"/>
                <w:szCs w:val="28"/>
                <w:u w:val="single"/>
                <w:rtl/>
              </w:rPr>
            </w:rPrChange>
          </w:rPr>
          <w:t>מוצרים</w:t>
        </w:r>
        <w:r w:rsidRPr="00AE4B49">
          <w:rPr>
            <w:rFonts w:asciiTheme="majorBidi" w:hAnsiTheme="majorBidi" w:cstheme="majorBidi"/>
            <w:b/>
            <w:bCs/>
            <w:color w:val="000000" w:themeColor="text1"/>
            <w:sz w:val="24"/>
            <w:szCs w:val="24"/>
            <w:u w:val="single"/>
            <w:rtl/>
            <w:rPrChange w:id="961" w:author="yara ahmad" w:date="2021-04-18T08:34:00Z">
              <w:rPr>
                <w:sz w:val="28"/>
                <w:szCs w:val="28"/>
                <w:u w:val="single"/>
                <w:rtl/>
              </w:rPr>
            </w:rPrChange>
          </w:rPr>
          <w:t xml:space="preserve"> :</w:t>
        </w:r>
        <w:r w:rsidRPr="00AE4B49">
          <w:rPr>
            <w:rFonts w:asciiTheme="majorBidi" w:hAnsiTheme="majorBidi" w:cstheme="majorBidi"/>
            <w:color w:val="000000" w:themeColor="text1"/>
            <w:sz w:val="24"/>
            <w:szCs w:val="24"/>
            <w:rtl/>
            <w:rPrChange w:id="962" w:author="yara ahmad" w:date="2021-04-18T08:34:00Z">
              <w:rPr>
                <w:sz w:val="28"/>
                <w:szCs w:val="28"/>
                <w:u w:val="single"/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color w:val="000000" w:themeColor="text1"/>
            <w:sz w:val="24"/>
            <w:szCs w:val="24"/>
            <w:rtl/>
            <w:rPrChange w:id="963" w:author="yara ahmad" w:date="2021-04-18T08:34:00Z">
              <w:rPr>
                <w:rFonts w:hint="cs"/>
                <w:sz w:val="28"/>
                <w:szCs w:val="28"/>
                <w:u w:val="single"/>
                <w:rtl/>
              </w:rPr>
            </w:rPrChange>
          </w:rPr>
          <w:t>היא</w:t>
        </w:r>
        <w:r w:rsidRPr="00AE4B49">
          <w:rPr>
            <w:rFonts w:asciiTheme="majorBidi" w:hAnsiTheme="majorBidi" w:cstheme="majorBidi"/>
            <w:color w:val="000000" w:themeColor="text1"/>
            <w:sz w:val="24"/>
            <w:szCs w:val="24"/>
            <w:rtl/>
            <w:rPrChange w:id="964" w:author="yara ahmad" w:date="2021-04-18T08:34:00Z">
              <w:rPr>
                <w:sz w:val="28"/>
                <w:szCs w:val="28"/>
                <w:u w:val="single"/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color w:val="000000" w:themeColor="text1"/>
            <w:sz w:val="24"/>
            <w:szCs w:val="24"/>
            <w:rtl/>
            <w:rPrChange w:id="965" w:author="yara ahmad" w:date="2021-04-18T08:34:00Z">
              <w:rPr>
                <w:rFonts w:hint="cs"/>
                <w:sz w:val="28"/>
                <w:szCs w:val="28"/>
                <w:u w:val="single"/>
                <w:rtl/>
              </w:rPr>
            </w:rPrChange>
          </w:rPr>
          <w:t>מערכת</w:t>
        </w:r>
        <w:r w:rsidRPr="00AE4B49">
          <w:rPr>
            <w:rFonts w:asciiTheme="majorBidi" w:hAnsiTheme="majorBidi" w:cstheme="majorBidi"/>
            <w:color w:val="000000" w:themeColor="text1"/>
            <w:sz w:val="24"/>
            <w:szCs w:val="24"/>
            <w:rtl/>
            <w:rPrChange w:id="966" w:author="yara ahmad" w:date="2021-04-18T08:34:00Z">
              <w:rPr>
                <w:sz w:val="28"/>
                <w:szCs w:val="28"/>
                <w:u w:val="single"/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color w:val="000000" w:themeColor="text1"/>
            <w:sz w:val="24"/>
            <w:szCs w:val="24"/>
            <w:rtl/>
            <w:rPrChange w:id="967" w:author="yara ahmad" w:date="2021-04-18T08:34:00Z">
              <w:rPr>
                <w:rFonts w:hint="cs"/>
                <w:sz w:val="28"/>
                <w:szCs w:val="28"/>
                <w:u w:val="single"/>
                <w:rtl/>
              </w:rPr>
            </w:rPrChange>
          </w:rPr>
          <w:t>חיצונית</w:t>
        </w:r>
        <w:r w:rsidRPr="00AE4B49">
          <w:rPr>
            <w:rFonts w:asciiTheme="majorBidi" w:hAnsiTheme="majorBidi" w:cstheme="majorBidi"/>
            <w:color w:val="000000" w:themeColor="text1"/>
            <w:sz w:val="24"/>
            <w:szCs w:val="24"/>
            <w:rtl/>
            <w:rPrChange w:id="968" w:author="yara ahmad" w:date="2021-04-18T08:34:00Z">
              <w:rPr>
                <w:sz w:val="28"/>
                <w:szCs w:val="28"/>
                <w:u w:val="single"/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color w:val="000000" w:themeColor="text1"/>
            <w:sz w:val="24"/>
            <w:szCs w:val="24"/>
            <w:rtl/>
            <w:rPrChange w:id="969" w:author="yara ahmad" w:date="2021-04-18T08:34:00Z">
              <w:rPr>
                <w:rFonts w:hint="cs"/>
                <w:sz w:val="28"/>
                <w:szCs w:val="28"/>
                <w:u w:val="single"/>
                <w:rtl/>
              </w:rPr>
            </w:rPrChange>
          </w:rPr>
          <w:t>שמקבלת</w:t>
        </w:r>
        <w:r w:rsidRPr="00AE4B49">
          <w:rPr>
            <w:rFonts w:asciiTheme="majorBidi" w:hAnsiTheme="majorBidi" w:cstheme="majorBidi"/>
            <w:color w:val="000000" w:themeColor="text1"/>
            <w:sz w:val="24"/>
            <w:szCs w:val="24"/>
            <w:rtl/>
            <w:rPrChange w:id="970" w:author="yara ahmad" w:date="2021-04-18T08:34:00Z">
              <w:rPr>
                <w:sz w:val="28"/>
                <w:szCs w:val="28"/>
                <w:u w:val="single"/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color w:val="000000" w:themeColor="text1"/>
            <w:sz w:val="24"/>
            <w:szCs w:val="24"/>
            <w:rtl/>
            <w:rPrChange w:id="971" w:author="yara ahmad" w:date="2021-04-18T08:34:00Z">
              <w:rPr>
                <w:rFonts w:hint="cs"/>
                <w:sz w:val="28"/>
                <w:szCs w:val="28"/>
                <w:u w:val="single"/>
                <w:rtl/>
              </w:rPr>
            </w:rPrChange>
          </w:rPr>
          <w:t>את</w:t>
        </w:r>
        <w:r w:rsidRPr="00AE4B49">
          <w:rPr>
            <w:rFonts w:asciiTheme="majorBidi" w:hAnsiTheme="majorBidi" w:cstheme="majorBidi"/>
            <w:color w:val="000000" w:themeColor="text1"/>
            <w:sz w:val="24"/>
            <w:szCs w:val="24"/>
            <w:rtl/>
            <w:rPrChange w:id="972" w:author="yara ahmad" w:date="2021-04-18T08:34:00Z">
              <w:rPr>
                <w:sz w:val="28"/>
                <w:szCs w:val="28"/>
                <w:u w:val="single"/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color w:val="000000" w:themeColor="text1"/>
            <w:sz w:val="24"/>
            <w:szCs w:val="24"/>
            <w:rtl/>
            <w:rPrChange w:id="973" w:author="yara ahmad" w:date="2021-04-18T08:34:00Z">
              <w:rPr>
                <w:rFonts w:hint="cs"/>
                <w:sz w:val="28"/>
                <w:szCs w:val="28"/>
                <w:u w:val="single"/>
                <w:rtl/>
              </w:rPr>
            </w:rPrChange>
          </w:rPr>
          <w:t>פרטי</w:t>
        </w:r>
        <w:r w:rsidRPr="00AE4B49">
          <w:rPr>
            <w:rFonts w:asciiTheme="majorBidi" w:hAnsiTheme="majorBidi" w:cstheme="majorBidi"/>
            <w:color w:val="000000" w:themeColor="text1"/>
            <w:sz w:val="24"/>
            <w:szCs w:val="24"/>
            <w:rtl/>
            <w:rPrChange w:id="974" w:author="yara ahmad" w:date="2021-04-18T08:34:00Z">
              <w:rPr>
                <w:sz w:val="28"/>
                <w:szCs w:val="28"/>
                <w:u w:val="single"/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color w:val="000000" w:themeColor="text1"/>
            <w:sz w:val="24"/>
            <w:szCs w:val="24"/>
            <w:rtl/>
            <w:rPrChange w:id="975" w:author="yara ahmad" w:date="2021-04-18T08:34:00Z">
              <w:rPr>
                <w:rFonts w:hint="cs"/>
                <w:sz w:val="28"/>
                <w:szCs w:val="28"/>
                <w:u w:val="single"/>
                <w:rtl/>
              </w:rPr>
            </w:rPrChange>
          </w:rPr>
          <w:t>הקנייה</w:t>
        </w:r>
        <w:r w:rsidRPr="00AE4B49">
          <w:rPr>
            <w:rFonts w:asciiTheme="majorBidi" w:hAnsiTheme="majorBidi" w:cstheme="majorBidi"/>
            <w:color w:val="000000" w:themeColor="text1"/>
            <w:sz w:val="24"/>
            <w:szCs w:val="24"/>
            <w:rtl/>
            <w:rPrChange w:id="976" w:author="yara ahmad" w:date="2021-04-18T08:34:00Z">
              <w:rPr>
                <w:sz w:val="28"/>
                <w:szCs w:val="28"/>
                <w:u w:val="single"/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color w:val="000000" w:themeColor="text1"/>
            <w:sz w:val="24"/>
            <w:szCs w:val="24"/>
            <w:rtl/>
            <w:rPrChange w:id="977" w:author="yara ahmad" w:date="2021-04-18T08:34:00Z">
              <w:rPr>
                <w:rFonts w:hint="cs"/>
                <w:sz w:val="28"/>
                <w:szCs w:val="28"/>
                <w:u w:val="single"/>
                <w:rtl/>
              </w:rPr>
            </w:rPrChange>
          </w:rPr>
          <w:t>וגם</w:t>
        </w:r>
        <w:r w:rsidRPr="00AE4B49">
          <w:rPr>
            <w:rFonts w:asciiTheme="majorBidi" w:hAnsiTheme="majorBidi" w:cstheme="majorBidi"/>
            <w:color w:val="000000" w:themeColor="text1"/>
            <w:sz w:val="24"/>
            <w:szCs w:val="24"/>
            <w:rtl/>
            <w:rPrChange w:id="978" w:author="yara ahmad" w:date="2021-04-18T08:34:00Z">
              <w:rPr>
                <w:sz w:val="28"/>
                <w:szCs w:val="28"/>
                <w:u w:val="single"/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color w:val="000000" w:themeColor="text1"/>
            <w:sz w:val="24"/>
            <w:szCs w:val="24"/>
            <w:rtl/>
            <w:rPrChange w:id="979" w:author="yara ahmad" w:date="2021-04-18T08:34:00Z">
              <w:rPr>
                <w:rFonts w:hint="cs"/>
                <w:sz w:val="28"/>
                <w:szCs w:val="28"/>
                <w:u w:val="single"/>
                <w:rtl/>
              </w:rPr>
            </w:rPrChange>
          </w:rPr>
          <w:t>כן</w:t>
        </w:r>
        <w:r w:rsidRPr="00AE4B49">
          <w:rPr>
            <w:rFonts w:asciiTheme="majorBidi" w:hAnsiTheme="majorBidi" w:cstheme="majorBidi"/>
            <w:color w:val="000000" w:themeColor="text1"/>
            <w:sz w:val="24"/>
            <w:szCs w:val="24"/>
            <w:rtl/>
            <w:rPrChange w:id="980" w:author="yara ahmad" w:date="2021-04-18T08:34:00Z">
              <w:rPr>
                <w:sz w:val="28"/>
                <w:szCs w:val="28"/>
                <w:u w:val="single"/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color w:val="000000" w:themeColor="text1"/>
            <w:sz w:val="24"/>
            <w:szCs w:val="24"/>
            <w:rtl/>
            <w:rPrChange w:id="981" w:author="yara ahmad" w:date="2021-04-18T08:34:00Z">
              <w:rPr>
                <w:rFonts w:hint="cs"/>
                <w:sz w:val="28"/>
                <w:szCs w:val="28"/>
                <w:u w:val="single"/>
                <w:rtl/>
              </w:rPr>
            </w:rPrChange>
          </w:rPr>
          <w:t>פרטי</w:t>
        </w:r>
        <w:r w:rsidRPr="00AE4B49">
          <w:rPr>
            <w:rFonts w:asciiTheme="majorBidi" w:hAnsiTheme="majorBidi" w:cstheme="majorBidi"/>
            <w:color w:val="000000" w:themeColor="text1"/>
            <w:sz w:val="24"/>
            <w:szCs w:val="24"/>
            <w:rtl/>
            <w:rPrChange w:id="982" w:author="yara ahmad" w:date="2021-04-18T08:34:00Z">
              <w:rPr>
                <w:sz w:val="28"/>
                <w:szCs w:val="28"/>
                <w:u w:val="single"/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color w:val="000000" w:themeColor="text1"/>
            <w:sz w:val="24"/>
            <w:szCs w:val="24"/>
            <w:rtl/>
            <w:rPrChange w:id="983" w:author="yara ahmad" w:date="2021-04-18T08:34:00Z">
              <w:rPr>
                <w:rFonts w:hint="cs"/>
                <w:sz w:val="28"/>
                <w:szCs w:val="28"/>
                <w:u w:val="single"/>
                <w:rtl/>
              </w:rPr>
            </w:rPrChange>
          </w:rPr>
          <w:t>הלק</w:t>
        </w:r>
      </w:ins>
      <w:ins w:id="984" w:author="yara ahmad" w:date="2021-04-18T08:25:00Z">
        <w:r w:rsidRPr="00AE4B49">
          <w:rPr>
            <w:rFonts w:asciiTheme="majorBidi" w:hAnsiTheme="majorBidi" w:cstheme="majorBidi" w:hint="cs"/>
            <w:color w:val="000000" w:themeColor="text1"/>
            <w:sz w:val="24"/>
            <w:szCs w:val="24"/>
            <w:rtl/>
            <w:rPrChange w:id="985" w:author="yara ahmad" w:date="2021-04-18T08:34:00Z">
              <w:rPr>
                <w:rFonts w:hint="cs"/>
                <w:sz w:val="28"/>
                <w:szCs w:val="28"/>
                <w:u w:val="single"/>
                <w:rtl/>
              </w:rPr>
            </w:rPrChange>
          </w:rPr>
          <w:t>וח</w:t>
        </w:r>
        <w:r w:rsidRPr="00AE4B49">
          <w:rPr>
            <w:rFonts w:asciiTheme="majorBidi" w:hAnsiTheme="majorBidi" w:cstheme="majorBidi"/>
            <w:color w:val="000000" w:themeColor="text1"/>
            <w:sz w:val="24"/>
            <w:szCs w:val="24"/>
            <w:rtl/>
            <w:rPrChange w:id="986" w:author="yara ahmad" w:date="2021-04-18T08:34:00Z">
              <w:rPr>
                <w:sz w:val="28"/>
                <w:szCs w:val="28"/>
                <w:u w:val="single"/>
                <w:rtl/>
              </w:rPr>
            </w:rPrChange>
          </w:rPr>
          <w:t xml:space="preserve"> </w:t>
        </w:r>
        <w:r w:rsidR="00AE4B49" w:rsidRPr="00AE4B49">
          <w:rPr>
            <w:rFonts w:asciiTheme="majorBidi" w:hAnsiTheme="majorBidi" w:cstheme="majorBidi"/>
            <w:color w:val="000000" w:themeColor="text1"/>
            <w:sz w:val="24"/>
            <w:szCs w:val="24"/>
            <w:rtl/>
            <w:rPrChange w:id="987" w:author="yara ahmad" w:date="2021-04-18T08:34:00Z">
              <w:rPr>
                <w:sz w:val="28"/>
                <w:szCs w:val="28"/>
                <w:u w:val="single"/>
                <w:rtl/>
              </w:rPr>
            </w:rPrChange>
          </w:rPr>
          <w:t xml:space="preserve">, </w:t>
        </w:r>
        <w:r w:rsidR="00AE4B49" w:rsidRPr="00AE4B49">
          <w:rPr>
            <w:rFonts w:asciiTheme="majorBidi" w:hAnsiTheme="majorBidi" w:cstheme="majorBidi" w:hint="cs"/>
            <w:color w:val="000000" w:themeColor="text1"/>
            <w:sz w:val="24"/>
            <w:szCs w:val="24"/>
            <w:rtl/>
            <w:rPrChange w:id="988" w:author="yara ahmad" w:date="2021-04-18T08:34:00Z">
              <w:rPr>
                <w:rFonts w:hint="cs"/>
                <w:sz w:val="28"/>
                <w:szCs w:val="28"/>
                <w:u w:val="single"/>
                <w:rtl/>
              </w:rPr>
            </w:rPrChange>
          </w:rPr>
          <w:t>ובעת</w:t>
        </w:r>
        <w:r w:rsidR="00AE4B49" w:rsidRPr="00AE4B49">
          <w:rPr>
            <w:rFonts w:asciiTheme="majorBidi" w:hAnsiTheme="majorBidi" w:cstheme="majorBidi"/>
            <w:color w:val="000000" w:themeColor="text1"/>
            <w:sz w:val="24"/>
            <w:szCs w:val="24"/>
            <w:rtl/>
            <w:rPrChange w:id="989" w:author="yara ahmad" w:date="2021-04-18T08:34:00Z">
              <w:rPr>
                <w:sz w:val="28"/>
                <w:szCs w:val="28"/>
                <w:u w:val="single"/>
                <w:rtl/>
              </w:rPr>
            </w:rPrChange>
          </w:rPr>
          <w:t xml:space="preserve"> </w:t>
        </w:r>
        <w:r w:rsidR="00AE4B49" w:rsidRPr="00AE4B49">
          <w:rPr>
            <w:rFonts w:asciiTheme="majorBidi" w:hAnsiTheme="majorBidi" w:cstheme="majorBidi" w:hint="cs"/>
            <w:color w:val="000000" w:themeColor="text1"/>
            <w:sz w:val="24"/>
            <w:szCs w:val="24"/>
            <w:rtl/>
            <w:rPrChange w:id="990" w:author="yara ahmad" w:date="2021-04-18T08:34:00Z">
              <w:rPr>
                <w:rFonts w:hint="cs"/>
                <w:sz w:val="28"/>
                <w:szCs w:val="28"/>
                <w:u w:val="single"/>
                <w:rtl/>
              </w:rPr>
            </w:rPrChange>
          </w:rPr>
          <w:t>קבלת</w:t>
        </w:r>
        <w:r w:rsidR="00AE4B49" w:rsidRPr="00AE4B49">
          <w:rPr>
            <w:rFonts w:asciiTheme="majorBidi" w:hAnsiTheme="majorBidi" w:cstheme="majorBidi"/>
            <w:color w:val="000000" w:themeColor="text1"/>
            <w:sz w:val="24"/>
            <w:szCs w:val="24"/>
            <w:rtl/>
            <w:rPrChange w:id="991" w:author="yara ahmad" w:date="2021-04-18T08:34:00Z">
              <w:rPr>
                <w:sz w:val="28"/>
                <w:szCs w:val="28"/>
                <w:u w:val="single"/>
                <w:rtl/>
              </w:rPr>
            </w:rPrChange>
          </w:rPr>
          <w:t xml:space="preserve"> </w:t>
        </w:r>
        <w:r w:rsidR="00AE4B49" w:rsidRPr="00AE4B49">
          <w:rPr>
            <w:rFonts w:asciiTheme="majorBidi" w:hAnsiTheme="majorBidi" w:cstheme="majorBidi" w:hint="cs"/>
            <w:color w:val="000000" w:themeColor="text1"/>
            <w:sz w:val="24"/>
            <w:szCs w:val="24"/>
            <w:rtl/>
            <w:rPrChange w:id="992" w:author="yara ahmad" w:date="2021-04-18T08:34:00Z">
              <w:rPr>
                <w:rFonts w:hint="cs"/>
                <w:sz w:val="28"/>
                <w:szCs w:val="28"/>
                <w:u w:val="single"/>
                <w:rtl/>
              </w:rPr>
            </w:rPrChange>
          </w:rPr>
          <w:t>את</w:t>
        </w:r>
        <w:r w:rsidR="00AE4B49" w:rsidRPr="00AE4B49">
          <w:rPr>
            <w:rFonts w:asciiTheme="majorBidi" w:hAnsiTheme="majorBidi" w:cstheme="majorBidi"/>
            <w:color w:val="000000" w:themeColor="text1"/>
            <w:sz w:val="24"/>
            <w:szCs w:val="24"/>
            <w:rtl/>
            <w:rPrChange w:id="993" w:author="yara ahmad" w:date="2021-04-18T08:34:00Z">
              <w:rPr>
                <w:sz w:val="28"/>
                <w:szCs w:val="28"/>
                <w:u w:val="single"/>
                <w:rtl/>
              </w:rPr>
            </w:rPrChange>
          </w:rPr>
          <w:t xml:space="preserve"> </w:t>
        </w:r>
        <w:r w:rsidR="00AE4B49" w:rsidRPr="00AE4B49">
          <w:rPr>
            <w:rFonts w:asciiTheme="majorBidi" w:hAnsiTheme="majorBidi" w:cstheme="majorBidi" w:hint="cs"/>
            <w:color w:val="000000" w:themeColor="text1"/>
            <w:sz w:val="24"/>
            <w:szCs w:val="24"/>
            <w:rtl/>
            <w:rPrChange w:id="994" w:author="yara ahmad" w:date="2021-04-18T08:34:00Z">
              <w:rPr>
                <w:rFonts w:hint="cs"/>
                <w:sz w:val="28"/>
                <w:szCs w:val="28"/>
                <w:u w:val="single"/>
                <w:rtl/>
              </w:rPr>
            </w:rPrChange>
          </w:rPr>
          <w:t>כל</w:t>
        </w:r>
        <w:r w:rsidR="00AE4B49" w:rsidRPr="00AE4B49">
          <w:rPr>
            <w:rFonts w:asciiTheme="majorBidi" w:hAnsiTheme="majorBidi" w:cstheme="majorBidi"/>
            <w:color w:val="000000" w:themeColor="text1"/>
            <w:sz w:val="24"/>
            <w:szCs w:val="24"/>
            <w:rtl/>
            <w:rPrChange w:id="995" w:author="yara ahmad" w:date="2021-04-18T08:34:00Z">
              <w:rPr>
                <w:sz w:val="28"/>
                <w:szCs w:val="28"/>
                <w:u w:val="single"/>
                <w:rtl/>
              </w:rPr>
            </w:rPrChange>
          </w:rPr>
          <w:t xml:space="preserve"> </w:t>
        </w:r>
        <w:r w:rsidR="00AE4B49" w:rsidRPr="00AE4B49">
          <w:rPr>
            <w:rFonts w:asciiTheme="majorBidi" w:hAnsiTheme="majorBidi" w:cstheme="majorBidi" w:hint="cs"/>
            <w:color w:val="000000" w:themeColor="text1"/>
            <w:sz w:val="24"/>
            <w:szCs w:val="24"/>
            <w:rtl/>
            <w:rPrChange w:id="996" w:author="yara ahmad" w:date="2021-04-18T08:34:00Z">
              <w:rPr>
                <w:rFonts w:hint="cs"/>
                <w:sz w:val="28"/>
                <w:szCs w:val="28"/>
                <w:u w:val="single"/>
                <w:rtl/>
              </w:rPr>
            </w:rPrChange>
          </w:rPr>
          <w:t>הפרטים</w:t>
        </w:r>
        <w:r w:rsidR="00AE4B49" w:rsidRPr="00AE4B49">
          <w:rPr>
            <w:rFonts w:asciiTheme="majorBidi" w:hAnsiTheme="majorBidi" w:cstheme="majorBidi"/>
            <w:color w:val="000000" w:themeColor="text1"/>
            <w:sz w:val="24"/>
            <w:szCs w:val="24"/>
            <w:rtl/>
            <w:rPrChange w:id="997" w:author="yara ahmad" w:date="2021-04-18T08:34:00Z">
              <w:rPr>
                <w:sz w:val="28"/>
                <w:szCs w:val="28"/>
                <w:u w:val="single"/>
                <w:rtl/>
              </w:rPr>
            </w:rPrChange>
          </w:rPr>
          <w:t xml:space="preserve"> , </w:t>
        </w:r>
        <w:r w:rsidR="00AE4B49" w:rsidRPr="00AE4B49">
          <w:rPr>
            <w:rFonts w:asciiTheme="majorBidi" w:hAnsiTheme="majorBidi" w:cstheme="majorBidi" w:hint="cs"/>
            <w:color w:val="000000" w:themeColor="text1"/>
            <w:sz w:val="24"/>
            <w:szCs w:val="24"/>
            <w:rtl/>
            <w:rPrChange w:id="998" w:author="yara ahmad" w:date="2021-04-18T08:34:00Z">
              <w:rPr>
                <w:rFonts w:hint="cs"/>
                <w:sz w:val="28"/>
                <w:szCs w:val="28"/>
                <w:u w:val="single"/>
                <w:rtl/>
              </w:rPr>
            </w:rPrChange>
          </w:rPr>
          <w:t>מחזירה</w:t>
        </w:r>
        <w:r w:rsidR="00AE4B49" w:rsidRPr="00AE4B49">
          <w:rPr>
            <w:rFonts w:asciiTheme="majorBidi" w:hAnsiTheme="majorBidi" w:cstheme="majorBidi"/>
            <w:color w:val="000000" w:themeColor="text1"/>
            <w:sz w:val="24"/>
            <w:szCs w:val="24"/>
            <w:rtl/>
            <w:rPrChange w:id="999" w:author="yara ahmad" w:date="2021-04-18T08:34:00Z">
              <w:rPr>
                <w:sz w:val="28"/>
                <w:szCs w:val="28"/>
                <w:u w:val="single"/>
                <w:rtl/>
              </w:rPr>
            </w:rPrChange>
          </w:rPr>
          <w:t xml:space="preserve"> </w:t>
        </w:r>
        <w:r w:rsidR="00AE4B49" w:rsidRPr="00AE4B49">
          <w:rPr>
            <w:rFonts w:asciiTheme="majorBidi" w:hAnsiTheme="majorBidi" w:cstheme="majorBidi" w:hint="cs"/>
            <w:color w:val="000000" w:themeColor="text1"/>
            <w:sz w:val="24"/>
            <w:szCs w:val="24"/>
            <w:rtl/>
            <w:rPrChange w:id="1000" w:author="yara ahmad" w:date="2021-04-18T08:34:00Z">
              <w:rPr>
                <w:rFonts w:hint="cs"/>
                <w:sz w:val="28"/>
                <w:szCs w:val="28"/>
                <w:u w:val="single"/>
                <w:rtl/>
              </w:rPr>
            </w:rPrChange>
          </w:rPr>
          <w:t>אישור</w:t>
        </w:r>
        <w:r w:rsidR="00AE4B49" w:rsidRPr="00AE4B49">
          <w:rPr>
            <w:rFonts w:asciiTheme="majorBidi" w:hAnsiTheme="majorBidi" w:cstheme="majorBidi"/>
            <w:color w:val="000000" w:themeColor="text1"/>
            <w:sz w:val="24"/>
            <w:szCs w:val="24"/>
            <w:rtl/>
            <w:rPrChange w:id="1001" w:author="yara ahmad" w:date="2021-04-18T08:34:00Z">
              <w:rPr>
                <w:sz w:val="28"/>
                <w:szCs w:val="28"/>
                <w:u w:val="single"/>
                <w:rtl/>
              </w:rPr>
            </w:rPrChange>
          </w:rPr>
          <w:t xml:space="preserve"> </w:t>
        </w:r>
        <w:r w:rsidR="00AE4B49" w:rsidRPr="00AE4B49">
          <w:rPr>
            <w:rFonts w:asciiTheme="majorBidi" w:hAnsiTheme="majorBidi" w:cstheme="majorBidi" w:hint="cs"/>
            <w:color w:val="000000" w:themeColor="text1"/>
            <w:sz w:val="24"/>
            <w:szCs w:val="24"/>
            <w:rtl/>
            <w:rPrChange w:id="1002" w:author="yara ahmad" w:date="2021-04-18T08:34:00Z">
              <w:rPr>
                <w:rFonts w:hint="cs"/>
                <w:sz w:val="28"/>
                <w:szCs w:val="28"/>
                <w:u w:val="single"/>
                <w:rtl/>
              </w:rPr>
            </w:rPrChange>
          </w:rPr>
          <w:t>על</w:t>
        </w:r>
        <w:r w:rsidR="00AE4B49" w:rsidRPr="00AE4B49">
          <w:rPr>
            <w:rFonts w:asciiTheme="majorBidi" w:hAnsiTheme="majorBidi" w:cstheme="majorBidi"/>
            <w:color w:val="000000" w:themeColor="text1"/>
            <w:sz w:val="24"/>
            <w:szCs w:val="24"/>
            <w:rtl/>
            <w:rPrChange w:id="1003" w:author="yara ahmad" w:date="2021-04-18T08:34:00Z">
              <w:rPr>
                <w:sz w:val="28"/>
                <w:szCs w:val="28"/>
                <w:u w:val="single"/>
                <w:rtl/>
              </w:rPr>
            </w:rPrChange>
          </w:rPr>
          <w:t xml:space="preserve"> </w:t>
        </w:r>
        <w:r w:rsidR="00AE4B49" w:rsidRPr="00AE4B49">
          <w:rPr>
            <w:rFonts w:asciiTheme="majorBidi" w:hAnsiTheme="majorBidi" w:cstheme="majorBidi" w:hint="cs"/>
            <w:color w:val="000000" w:themeColor="text1"/>
            <w:sz w:val="24"/>
            <w:szCs w:val="24"/>
            <w:rtl/>
            <w:rPrChange w:id="1004" w:author="yara ahmad" w:date="2021-04-18T08:34:00Z">
              <w:rPr>
                <w:rFonts w:hint="cs"/>
                <w:sz w:val="28"/>
                <w:szCs w:val="28"/>
                <w:u w:val="single"/>
                <w:rtl/>
              </w:rPr>
            </w:rPrChange>
          </w:rPr>
          <w:t>קבלת</w:t>
        </w:r>
        <w:r w:rsidR="00AE4B49" w:rsidRPr="00AE4B49">
          <w:rPr>
            <w:rFonts w:asciiTheme="majorBidi" w:hAnsiTheme="majorBidi" w:cstheme="majorBidi"/>
            <w:color w:val="000000" w:themeColor="text1"/>
            <w:sz w:val="24"/>
            <w:szCs w:val="24"/>
            <w:rtl/>
            <w:rPrChange w:id="1005" w:author="yara ahmad" w:date="2021-04-18T08:34:00Z">
              <w:rPr>
                <w:sz w:val="28"/>
                <w:szCs w:val="28"/>
                <w:u w:val="single"/>
                <w:rtl/>
              </w:rPr>
            </w:rPrChange>
          </w:rPr>
          <w:t xml:space="preserve"> </w:t>
        </w:r>
        <w:r w:rsidR="00AE4B49" w:rsidRPr="00AE4B49">
          <w:rPr>
            <w:rFonts w:asciiTheme="majorBidi" w:hAnsiTheme="majorBidi" w:cstheme="majorBidi" w:hint="cs"/>
            <w:color w:val="000000" w:themeColor="text1"/>
            <w:sz w:val="24"/>
            <w:szCs w:val="24"/>
            <w:rtl/>
            <w:rPrChange w:id="1006" w:author="yara ahmad" w:date="2021-04-18T08:34:00Z">
              <w:rPr>
                <w:rFonts w:hint="cs"/>
                <w:sz w:val="28"/>
                <w:szCs w:val="28"/>
                <w:u w:val="single"/>
                <w:rtl/>
              </w:rPr>
            </w:rPrChange>
          </w:rPr>
          <w:t>החבילה</w:t>
        </w:r>
        <w:r w:rsidR="00AE4B49" w:rsidRPr="00AE4B49">
          <w:rPr>
            <w:rFonts w:asciiTheme="majorBidi" w:hAnsiTheme="majorBidi" w:cstheme="majorBidi"/>
            <w:color w:val="000000" w:themeColor="text1"/>
            <w:sz w:val="24"/>
            <w:szCs w:val="24"/>
            <w:rtl/>
            <w:rPrChange w:id="1007" w:author="yara ahmad" w:date="2021-04-18T08:34:00Z">
              <w:rPr>
                <w:sz w:val="28"/>
                <w:szCs w:val="28"/>
                <w:u w:val="single"/>
                <w:rtl/>
              </w:rPr>
            </w:rPrChange>
          </w:rPr>
          <w:t xml:space="preserve"> </w:t>
        </w:r>
        <w:r w:rsidR="00AE4B49" w:rsidRPr="00AE4B49">
          <w:rPr>
            <w:rFonts w:asciiTheme="majorBidi" w:hAnsiTheme="majorBidi" w:cstheme="majorBidi" w:hint="cs"/>
            <w:color w:val="000000" w:themeColor="text1"/>
            <w:sz w:val="24"/>
            <w:szCs w:val="24"/>
            <w:rtl/>
            <w:rPrChange w:id="1008" w:author="yara ahmad" w:date="2021-04-18T08:34:00Z">
              <w:rPr>
                <w:rFonts w:hint="cs"/>
                <w:sz w:val="28"/>
                <w:szCs w:val="28"/>
                <w:u w:val="single"/>
                <w:rtl/>
              </w:rPr>
            </w:rPrChange>
          </w:rPr>
          <w:t>והינה</w:t>
        </w:r>
        <w:r w:rsidR="00AE4B49" w:rsidRPr="00AE4B49">
          <w:rPr>
            <w:rFonts w:asciiTheme="majorBidi" w:hAnsiTheme="majorBidi" w:cstheme="majorBidi"/>
            <w:color w:val="000000" w:themeColor="text1"/>
            <w:sz w:val="24"/>
            <w:szCs w:val="24"/>
            <w:rtl/>
            <w:rPrChange w:id="1009" w:author="yara ahmad" w:date="2021-04-18T08:34:00Z">
              <w:rPr>
                <w:sz w:val="28"/>
                <w:szCs w:val="28"/>
                <w:u w:val="single"/>
                <w:rtl/>
              </w:rPr>
            </w:rPrChange>
          </w:rPr>
          <w:t xml:space="preserve"> </w:t>
        </w:r>
        <w:r w:rsidR="00AE4B49" w:rsidRPr="00AE4B49">
          <w:rPr>
            <w:rFonts w:asciiTheme="majorBidi" w:hAnsiTheme="majorBidi" w:cstheme="majorBidi" w:hint="cs"/>
            <w:color w:val="000000" w:themeColor="text1"/>
            <w:sz w:val="24"/>
            <w:szCs w:val="24"/>
            <w:rtl/>
            <w:rPrChange w:id="1010" w:author="yara ahmad" w:date="2021-04-18T08:34:00Z">
              <w:rPr>
                <w:rFonts w:hint="cs"/>
                <w:sz w:val="28"/>
                <w:szCs w:val="28"/>
                <w:u w:val="single"/>
                <w:rtl/>
              </w:rPr>
            </w:rPrChange>
          </w:rPr>
          <w:t>בדרכה</w:t>
        </w:r>
        <w:r w:rsidR="00AE4B49" w:rsidRPr="00AE4B49">
          <w:rPr>
            <w:rFonts w:asciiTheme="majorBidi" w:hAnsiTheme="majorBidi" w:cstheme="majorBidi"/>
            <w:color w:val="000000" w:themeColor="text1"/>
            <w:sz w:val="24"/>
            <w:szCs w:val="24"/>
            <w:rtl/>
            <w:rPrChange w:id="1011" w:author="yara ahmad" w:date="2021-04-18T08:34:00Z">
              <w:rPr>
                <w:sz w:val="28"/>
                <w:szCs w:val="28"/>
                <w:u w:val="single"/>
                <w:rtl/>
              </w:rPr>
            </w:rPrChange>
          </w:rPr>
          <w:t xml:space="preserve"> </w:t>
        </w:r>
        <w:r w:rsidR="00AE4B49" w:rsidRPr="00AE4B49">
          <w:rPr>
            <w:rFonts w:asciiTheme="majorBidi" w:hAnsiTheme="majorBidi" w:cstheme="majorBidi" w:hint="cs"/>
            <w:color w:val="000000" w:themeColor="text1"/>
            <w:sz w:val="24"/>
            <w:szCs w:val="24"/>
            <w:rtl/>
            <w:rPrChange w:id="1012" w:author="yara ahmad" w:date="2021-04-18T08:34:00Z">
              <w:rPr>
                <w:rFonts w:hint="cs"/>
                <w:sz w:val="28"/>
                <w:szCs w:val="28"/>
                <w:u w:val="single"/>
                <w:rtl/>
              </w:rPr>
            </w:rPrChange>
          </w:rPr>
          <w:t>ללקוח</w:t>
        </w:r>
        <w:r w:rsidR="00AE4B49" w:rsidRPr="00AE4B49">
          <w:rPr>
            <w:rFonts w:asciiTheme="majorBidi" w:hAnsiTheme="majorBidi" w:cstheme="majorBidi"/>
            <w:color w:val="000000" w:themeColor="text1"/>
            <w:sz w:val="24"/>
            <w:szCs w:val="24"/>
            <w:rtl/>
            <w:rPrChange w:id="1013" w:author="yara ahmad" w:date="2021-04-18T08:34:00Z">
              <w:rPr>
                <w:sz w:val="28"/>
                <w:szCs w:val="28"/>
                <w:u w:val="single"/>
                <w:rtl/>
              </w:rPr>
            </w:rPrChange>
          </w:rPr>
          <w:t xml:space="preserve">. </w:t>
        </w:r>
      </w:ins>
    </w:p>
    <w:p w14:paraId="2528F0FE" w14:textId="47EA1F00" w:rsidR="00AE4B49" w:rsidRPr="00AE4B49" w:rsidRDefault="00AE4B49">
      <w:pPr>
        <w:pStyle w:val="ListParagraph"/>
        <w:numPr>
          <w:ilvl w:val="0"/>
          <w:numId w:val="44"/>
        </w:numPr>
        <w:spacing w:line="360" w:lineRule="auto"/>
        <w:rPr>
          <w:ins w:id="1014" w:author="yara ahmad" w:date="2021-04-18T08:27:00Z"/>
          <w:rFonts w:asciiTheme="majorBidi" w:hAnsiTheme="majorBidi" w:cstheme="majorBidi"/>
          <w:color w:val="000000" w:themeColor="text1"/>
          <w:sz w:val="24"/>
          <w:szCs w:val="24"/>
          <w:rtl/>
          <w:rPrChange w:id="1015" w:author="yara ahmad" w:date="2021-04-18T08:34:00Z">
            <w:rPr>
              <w:ins w:id="1016" w:author="yara ahmad" w:date="2021-04-18T08:27:00Z"/>
              <w:sz w:val="28"/>
              <w:szCs w:val="28"/>
              <w:u w:val="single"/>
              <w:rtl/>
            </w:rPr>
          </w:rPrChange>
        </w:rPr>
        <w:pPrChange w:id="1017" w:author="yara ahmad" w:date="2021-04-18T08:32:00Z">
          <w:pPr/>
        </w:pPrChange>
      </w:pPr>
      <w:ins w:id="1018" w:author="yara ahmad" w:date="2021-04-18T08:26:00Z">
        <w:r w:rsidRPr="00AE4B49">
          <w:rPr>
            <w:rFonts w:asciiTheme="majorBidi" w:hAnsiTheme="majorBidi" w:cstheme="majorBidi" w:hint="cs"/>
            <w:b/>
            <w:bCs/>
            <w:color w:val="000000" w:themeColor="text1"/>
            <w:sz w:val="24"/>
            <w:szCs w:val="24"/>
            <w:u w:val="single"/>
            <w:rtl/>
            <w:rPrChange w:id="1019" w:author="yara ahmad" w:date="2021-04-18T08:34:00Z">
              <w:rPr>
                <w:rFonts w:hint="cs"/>
                <w:sz w:val="28"/>
                <w:szCs w:val="28"/>
                <w:u w:val="single"/>
                <w:rtl/>
              </w:rPr>
            </w:rPrChange>
          </w:rPr>
          <w:t>התראת</w:t>
        </w:r>
        <w:r w:rsidRPr="00AE4B49">
          <w:rPr>
            <w:rFonts w:asciiTheme="majorBidi" w:hAnsiTheme="majorBidi" w:cstheme="majorBidi"/>
            <w:b/>
            <w:bCs/>
            <w:color w:val="000000" w:themeColor="text1"/>
            <w:sz w:val="24"/>
            <w:szCs w:val="24"/>
            <w:u w:val="single"/>
            <w:rtl/>
            <w:rPrChange w:id="1020" w:author="yara ahmad" w:date="2021-04-18T08:34:00Z">
              <w:rPr>
                <w:sz w:val="28"/>
                <w:szCs w:val="28"/>
                <w:u w:val="single"/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b/>
            <w:bCs/>
            <w:color w:val="000000" w:themeColor="text1"/>
            <w:sz w:val="24"/>
            <w:szCs w:val="24"/>
            <w:u w:val="single"/>
            <w:rtl/>
            <w:rPrChange w:id="1021" w:author="yara ahmad" w:date="2021-04-18T08:34:00Z">
              <w:rPr>
                <w:rFonts w:hint="cs"/>
                <w:sz w:val="28"/>
                <w:szCs w:val="28"/>
                <w:u w:val="single"/>
                <w:rtl/>
              </w:rPr>
            </w:rPrChange>
          </w:rPr>
          <w:t>זמן</w:t>
        </w:r>
        <w:r w:rsidRPr="00AE4B49">
          <w:rPr>
            <w:rFonts w:asciiTheme="majorBidi" w:hAnsiTheme="majorBidi" w:cstheme="majorBidi"/>
            <w:b/>
            <w:bCs/>
            <w:color w:val="000000" w:themeColor="text1"/>
            <w:sz w:val="24"/>
            <w:szCs w:val="24"/>
            <w:u w:val="single"/>
            <w:rtl/>
            <w:rPrChange w:id="1022" w:author="yara ahmad" w:date="2021-04-18T08:34:00Z">
              <w:rPr>
                <w:sz w:val="28"/>
                <w:szCs w:val="28"/>
                <w:u w:val="single"/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b/>
            <w:bCs/>
            <w:color w:val="000000" w:themeColor="text1"/>
            <w:sz w:val="24"/>
            <w:szCs w:val="24"/>
            <w:u w:val="single"/>
            <w:rtl/>
            <w:rPrChange w:id="1023" w:author="yara ahmad" w:date="2021-04-18T08:34:00Z">
              <w:rPr>
                <w:rFonts w:hint="cs"/>
                <w:sz w:val="28"/>
                <w:szCs w:val="28"/>
                <w:u w:val="single"/>
                <w:rtl/>
              </w:rPr>
            </w:rPrChange>
          </w:rPr>
          <w:t>אמת</w:t>
        </w:r>
        <w:r w:rsidRPr="00AE4B49">
          <w:rPr>
            <w:rFonts w:asciiTheme="majorBidi" w:hAnsiTheme="majorBidi" w:cstheme="majorBidi"/>
            <w:b/>
            <w:bCs/>
            <w:color w:val="000000" w:themeColor="text1"/>
            <w:sz w:val="24"/>
            <w:szCs w:val="24"/>
            <w:u w:val="single"/>
            <w:rtl/>
            <w:rPrChange w:id="1024" w:author="yara ahmad" w:date="2021-04-18T08:34:00Z">
              <w:rPr>
                <w:sz w:val="28"/>
                <w:szCs w:val="28"/>
                <w:u w:val="single"/>
                <w:rtl/>
              </w:rPr>
            </w:rPrChange>
          </w:rPr>
          <w:t xml:space="preserve"> :</w:t>
        </w:r>
        <w:r w:rsidRPr="00AE4B49">
          <w:rPr>
            <w:rFonts w:asciiTheme="majorBidi" w:hAnsiTheme="majorBidi" w:cstheme="majorBidi"/>
            <w:color w:val="000000" w:themeColor="text1"/>
            <w:sz w:val="24"/>
            <w:szCs w:val="24"/>
            <w:rtl/>
            <w:rPrChange w:id="1025" w:author="yara ahmad" w:date="2021-04-18T08:34:00Z">
              <w:rPr>
                <w:sz w:val="28"/>
                <w:szCs w:val="28"/>
                <w:u w:val="single"/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color w:val="000000" w:themeColor="text1"/>
            <w:sz w:val="24"/>
            <w:szCs w:val="24"/>
            <w:rtl/>
            <w:rPrChange w:id="1026" w:author="yara ahmad" w:date="2021-04-18T08:34:00Z">
              <w:rPr>
                <w:rFonts w:hint="cs"/>
                <w:sz w:val="28"/>
                <w:szCs w:val="28"/>
                <w:u w:val="single"/>
                <w:rtl/>
              </w:rPr>
            </w:rPrChange>
          </w:rPr>
          <w:t>המערכת</w:t>
        </w:r>
        <w:r w:rsidRPr="00AE4B49">
          <w:rPr>
            <w:rFonts w:asciiTheme="majorBidi" w:hAnsiTheme="majorBidi" w:cstheme="majorBidi"/>
            <w:color w:val="000000" w:themeColor="text1"/>
            <w:sz w:val="24"/>
            <w:szCs w:val="24"/>
            <w:rtl/>
            <w:rPrChange w:id="1027" w:author="yara ahmad" w:date="2021-04-18T08:34:00Z">
              <w:rPr>
                <w:sz w:val="28"/>
                <w:szCs w:val="28"/>
                <w:u w:val="single"/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color w:val="000000" w:themeColor="text1"/>
            <w:sz w:val="24"/>
            <w:szCs w:val="24"/>
            <w:rtl/>
            <w:rPrChange w:id="1028" w:author="yara ahmad" w:date="2021-04-18T08:34:00Z">
              <w:rPr>
                <w:rFonts w:hint="cs"/>
                <w:sz w:val="28"/>
                <w:szCs w:val="28"/>
                <w:u w:val="single"/>
                <w:rtl/>
              </w:rPr>
            </w:rPrChange>
          </w:rPr>
          <w:t>מספקת</w:t>
        </w:r>
        <w:r w:rsidRPr="00AE4B49">
          <w:rPr>
            <w:rFonts w:asciiTheme="majorBidi" w:hAnsiTheme="majorBidi" w:cstheme="majorBidi"/>
            <w:color w:val="000000" w:themeColor="text1"/>
            <w:sz w:val="24"/>
            <w:szCs w:val="24"/>
            <w:rtl/>
            <w:rPrChange w:id="1029" w:author="yara ahmad" w:date="2021-04-18T08:34:00Z">
              <w:rPr>
                <w:sz w:val="28"/>
                <w:szCs w:val="28"/>
                <w:u w:val="single"/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color w:val="000000" w:themeColor="text1"/>
            <w:sz w:val="24"/>
            <w:szCs w:val="24"/>
            <w:rtl/>
            <w:rPrChange w:id="1030" w:author="yara ahmad" w:date="2021-04-18T08:34:00Z">
              <w:rPr>
                <w:rFonts w:hint="cs"/>
                <w:sz w:val="28"/>
                <w:szCs w:val="28"/>
                <w:u w:val="single"/>
                <w:rtl/>
              </w:rPr>
            </w:rPrChange>
          </w:rPr>
          <w:t>התראות</w:t>
        </w:r>
        <w:r w:rsidRPr="00AE4B49">
          <w:rPr>
            <w:rFonts w:asciiTheme="majorBidi" w:hAnsiTheme="majorBidi" w:cstheme="majorBidi"/>
            <w:color w:val="000000" w:themeColor="text1"/>
            <w:sz w:val="24"/>
            <w:szCs w:val="24"/>
            <w:rtl/>
            <w:rPrChange w:id="1031" w:author="yara ahmad" w:date="2021-04-18T08:34:00Z">
              <w:rPr>
                <w:sz w:val="28"/>
                <w:szCs w:val="28"/>
                <w:u w:val="single"/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color w:val="000000" w:themeColor="text1"/>
            <w:sz w:val="24"/>
            <w:szCs w:val="24"/>
            <w:rtl/>
            <w:rPrChange w:id="1032" w:author="yara ahmad" w:date="2021-04-18T08:34:00Z">
              <w:rPr>
                <w:rFonts w:hint="cs"/>
                <w:sz w:val="28"/>
                <w:szCs w:val="28"/>
                <w:u w:val="single"/>
                <w:rtl/>
              </w:rPr>
            </w:rPrChange>
          </w:rPr>
          <w:t>בזמן</w:t>
        </w:r>
        <w:r w:rsidRPr="00AE4B49">
          <w:rPr>
            <w:rFonts w:asciiTheme="majorBidi" w:hAnsiTheme="majorBidi" w:cstheme="majorBidi"/>
            <w:color w:val="000000" w:themeColor="text1"/>
            <w:sz w:val="24"/>
            <w:szCs w:val="24"/>
            <w:rtl/>
            <w:rPrChange w:id="1033" w:author="yara ahmad" w:date="2021-04-18T08:34:00Z">
              <w:rPr>
                <w:sz w:val="28"/>
                <w:szCs w:val="28"/>
                <w:u w:val="single"/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color w:val="000000" w:themeColor="text1"/>
            <w:sz w:val="24"/>
            <w:szCs w:val="24"/>
            <w:rtl/>
            <w:rPrChange w:id="1034" w:author="yara ahmad" w:date="2021-04-18T08:34:00Z">
              <w:rPr>
                <w:rFonts w:hint="cs"/>
                <w:sz w:val="28"/>
                <w:szCs w:val="28"/>
                <w:u w:val="single"/>
                <w:rtl/>
              </w:rPr>
            </w:rPrChange>
          </w:rPr>
          <w:t>אמת</w:t>
        </w:r>
        <w:r w:rsidRPr="00AE4B49">
          <w:rPr>
            <w:rFonts w:asciiTheme="majorBidi" w:hAnsiTheme="majorBidi" w:cstheme="majorBidi"/>
            <w:color w:val="000000" w:themeColor="text1"/>
            <w:sz w:val="24"/>
            <w:szCs w:val="24"/>
            <w:rtl/>
            <w:rPrChange w:id="1035" w:author="yara ahmad" w:date="2021-04-18T08:34:00Z">
              <w:rPr>
                <w:sz w:val="28"/>
                <w:szCs w:val="28"/>
                <w:u w:val="single"/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color w:val="000000" w:themeColor="text1"/>
            <w:sz w:val="24"/>
            <w:szCs w:val="24"/>
            <w:rtl/>
            <w:rPrChange w:id="1036" w:author="yara ahmad" w:date="2021-04-18T08:34:00Z">
              <w:rPr>
                <w:rFonts w:hint="cs"/>
                <w:sz w:val="28"/>
                <w:szCs w:val="28"/>
                <w:u w:val="single"/>
                <w:rtl/>
              </w:rPr>
            </w:rPrChange>
          </w:rPr>
          <w:t>למשתמשים</w:t>
        </w:r>
        <w:r w:rsidRPr="00AE4B49">
          <w:rPr>
            <w:rFonts w:asciiTheme="majorBidi" w:hAnsiTheme="majorBidi" w:cstheme="majorBidi"/>
            <w:color w:val="000000" w:themeColor="text1"/>
            <w:sz w:val="24"/>
            <w:szCs w:val="24"/>
            <w:rtl/>
            <w:rPrChange w:id="1037" w:author="yara ahmad" w:date="2021-04-18T08:34:00Z">
              <w:rPr>
                <w:sz w:val="28"/>
                <w:szCs w:val="28"/>
                <w:u w:val="single"/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color w:val="000000" w:themeColor="text1"/>
            <w:sz w:val="24"/>
            <w:szCs w:val="24"/>
            <w:rtl/>
            <w:rPrChange w:id="1038" w:author="yara ahmad" w:date="2021-04-18T08:34:00Z">
              <w:rPr>
                <w:rFonts w:hint="cs"/>
                <w:sz w:val="28"/>
                <w:szCs w:val="28"/>
                <w:u w:val="single"/>
                <w:rtl/>
              </w:rPr>
            </w:rPrChange>
          </w:rPr>
          <w:t>בזמן</w:t>
        </w:r>
        <w:r w:rsidRPr="00AE4B49">
          <w:rPr>
            <w:rFonts w:asciiTheme="majorBidi" w:hAnsiTheme="majorBidi" w:cstheme="majorBidi"/>
            <w:color w:val="000000" w:themeColor="text1"/>
            <w:sz w:val="24"/>
            <w:szCs w:val="24"/>
            <w:rtl/>
            <w:rPrChange w:id="1039" w:author="yara ahmad" w:date="2021-04-18T08:34:00Z">
              <w:rPr>
                <w:sz w:val="28"/>
                <w:szCs w:val="28"/>
                <w:u w:val="single"/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color w:val="000000" w:themeColor="text1"/>
            <w:sz w:val="24"/>
            <w:szCs w:val="24"/>
            <w:rtl/>
            <w:rPrChange w:id="1040" w:author="yara ahmad" w:date="2021-04-18T08:34:00Z">
              <w:rPr>
                <w:rFonts w:hint="cs"/>
                <w:sz w:val="28"/>
                <w:szCs w:val="28"/>
                <w:u w:val="single"/>
                <w:rtl/>
              </w:rPr>
            </w:rPrChange>
          </w:rPr>
          <w:t>שיש</w:t>
        </w:r>
        <w:r w:rsidRPr="00AE4B49">
          <w:rPr>
            <w:rFonts w:asciiTheme="majorBidi" w:hAnsiTheme="majorBidi" w:cstheme="majorBidi"/>
            <w:color w:val="000000" w:themeColor="text1"/>
            <w:sz w:val="24"/>
            <w:szCs w:val="24"/>
            <w:rtl/>
            <w:rPrChange w:id="1041" w:author="yara ahmad" w:date="2021-04-18T08:34:00Z">
              <w:rPr>
                <w:sz w:val="28"/>
                <w:szCs w:val="28"/>
                <w:u w:val="single"/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color w:val="000000" w:themeColor="text1"/>
            <w:sz w:val="24"/>
            <w:szCs w:val="24"/>
            <w:rtl/>
            <w:rPrChange w:id="1042" w:author="yara ahmad" w:date="2021-04-18T08:34:00Z">
              <w:rPr>
                <w:rFonts w:hint="cs"/>
                <w:sz w:val="28"/>
                <w:szCs w:val="28"/>
                <w:u w:val="single"/>
                <w:rtl/>
              </w:rPr>
            </w:rPrChange>
          </w:rPr>
          <w:t>צורך</w:t>
        </w:r>
        <w:r w:rsidRPr="00AE4B49">
          <w:rPr>
            <w:rFonts w:asciiTheme="majorBidi" w:hAnsiTheme="majorBidi" w:cstheme="majorBidi"/>
            <w:color w:val="000000" w:themeColor="text1"/>
            <w:sz w:val="24"/>
            <w:szCs w:val="24"/>
            <w:rtl/>
            <w:rPrChange w:id="1043" w:author="yara ahmad" w:date="2021-04-18T08:34:00Z">
              <w:rPr>
                <w:sz w:val="28"/>
                <w:szCs w:val="28"/>
                <w:u w:val="single"/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color w:val="000000" w:themeColor="text1"/>
            <w:sz w:val="24"/>
            <w:szCs w:val="24"/>
            <w:rtl/>
            <w:rPrChange w:id="1044" w:author="yara ahmad" w:date="2021-04-18T08:34:00Z">
              <w:rPr>
                <w:rFonts w:hint="cs"/>
                <w:sz w:val="28"/>
                <w:szCs w:val="28"/>
                <w:u w:val="single"/>
                <w:rtl/>
              </w:rPr>
            </w:rPrChange>
          </w:rPr>
          <w:t>להצג</w:t>
        </w:r>
      </w:ins>
      <w:ins w:id="1045" w:author="yara ahmad" w:date="2021-04-18T08:27:00Z">
        <w:r w:rsidRPr="00AE4B49">
          <w:rPr>
            <w:rFonts w:asciiTheme="majorBidi" w:hAnsiTheme="majorBidi" w:cstheme="majorBidi" w:hint="cs"/>
            <w:color w:val="000000" w:themeColor="text1"/>
            <w:sz w:val="24"/>
            <w:szCs w:val="24"/>
            <w:rtl/>
            <w:rPrChange w:id="1046" w:author="yara ahmad" w:date="2021-04-18T08:34:00Z">
              <w:rPr>
                <w:rFonts w:hint="cs"/>
                <w:sz w:val="28"/>
                <w:szCs w:val="28"/>
                <w:u w:val="single"/>
                <w:rtl/>
              </w:rPr>
            </w:rPrChange>
          </w:rPr>
          <w:t>ת</w:t>
        </w:r>
        <w:r w:rsidRPr="00AE4B49">
          <w:rPr>
            <w:rFonts w:asciiTheme="majorBidi" w:hAnsiTheme="majorBidi" w:cstheme="majorBidi"/>
            <w:color w:val="000000" w:themeColor="text1"/>
            <w:sz w:val="24"/>
            <w:szCs w:val="24"/>
            <w:rtl/>
            <w:rPrChange w:id="1047" w:author="yara ahmad" w:date="2021-04-18T08:34:00Z">
              <w:rPr>
                <w:sz w:val="28"/>
                <w:szCs w:val="28"/>
                <w:u w:val="single"/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color w:val="000000" w:themeColor="text1"/>
            <w:sz w:val="24"/>
            <w:szCs w:val="24"/>
            <w:rtl/>
            <w:rPrChange w:id="1048" w:author="yara ahmad" w:date="2021-04-18T08:34:00Z">
              <w:rPr>
                <w:rFonts w:hint="cs"/>
                <w:sz w:val="28"/>
                <w:szCs w:val="28"/>
                <w:u w:val="single"/>
                <w:rtl/>
              </w:rPr>
            </w:rPrChange>
          </w:rPr>
          <w:t>התראה</w:t>
        </w:r>
        <w:r w:rsidRPr="00AE4B49">
          <w:rPr>
            <w:rFonts w:asciiTheme="majorBidi" w:hAnsiTheme="majorBidi" w:cstheme="majorBidi"/>
            <w:color w:val="000000" w:themeColor="text1"/>
            <w:sz w:val="24"/>
            <w:szCs w:val="24"/>
            <w:rtl/>
            <w:rPrChange w:id="1049" w:author="yara ahmad" w:date="2021-04-18T08:34:00Z">
              <w:rPr>
                <w:sz w:val="28"/>
                <w:szCs w:val="28"/>
                <w:u w:val="single"/>
                <w:rtl/>
              </w:rPr>
            </w:rPrChange>
          </w:rPr>
          <w:t xml:space="preserve"> . </w:t>
        </w:r>
      </w:ins>
    </w:p>
    <w:p w14:paraId="3362E9AA" w14:textId="63169D2C" w:rsidR="00AE4B49" w:rsidDel="00AE4B49" w:rsidRDefault="00AE4B49" w:rsidP="00AE4B49">
      <w:pPr>
        <w:pStyle w:val="ListParagraph"/>
        <w:numPr>
          <w:ilvl w:val="0"/>
          <w:numId w:val="44"/>
        </w:numPr>
        <w:rPr>
          <w:del w:id="1050" w:author="yara ahmad" w:date="2021-04-18T08:33:00Z"/>
          <w:rFonts w:asciiTheme="majorBidi" w:hAnsiTheme="majorBidi" w:cstheme="majorBidi"/>
          <w:color w:val="000000" w:themeColor="text1"/>
          <w:sz w:val="24"/>
          <w:szCs w:val="24"/>
        </w:rPr>
      </w:pPr>
      <w:ins w:id="1051" w:author="yara ahmad" w:date="2021-04-18T08:27:00Z">
        <w:r w:rsidRPr="00AE4B49">
          <w:rPr>
            <w:rFonts w:asciiTheme="majorBidi" w:hAnsiTheme="majorBidi" w:cstheme="majorBidi" w:hint="cs"/>
            <w:b/>
            <w:bCs/>
            <w:color w:val="000000" w:themeColor="text1"/>
            <w:sz w:val="24"/>
            <w:szCs w:val="24"/>
            <w:u w:val="single"/>
            <w:rtl/>
            <w:rPrChange w:id="1052" w:author="yara ahmad" w:date="2021-04-18T08:34:00Z">
              <w:rPr>
                <w:rFonts w:hint="cs"/>
                <w:sz w:val="28"/>
                <w:szCs w:val="28"/>
                <w:u w:val="single"/>
                <w:rtl/>
              </w:rPr>
            </w:rPrChange>
          </w:rPr>
          <w:t>מערכת</w:t>
        </w:r>
        <w:r w:rsidRPr="00AE4B49">
          <w:rPr>
            <w:rFonts w:asciiTheme="majorBidi" w:hAnsiTheme="majorBidi" w:cstheme="majorBidi"/>
            <w:b/>
            <w:bCs/>
            <w:color w:val="000000" w:themeColor="text1"/>
            <w:sz w:val="24"/>
            <w:szCs w:val="24"/>
            <w:u w:val="single"/>
            <w:rtl/>
            <w:rPrChange w:id="1053" w:author="yara ahmad" w:date="2021-04-18T08:34:00Z">
              <w:rPr>
                <w:sz w:val="28"/>
                <w:szCs w:val="28"/>
                <w:u w:val="single"/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b/>
            <w:bCs/>
            <w:color w:val="000000" w:themeColor="text1"/>
            <w:sz w:val="24"/>
            <w:szCs w:val="24"/>
            <w:u w:val="single"/>
            <w:rtl/>
            <w:rPrChange w:id="1054" w:author="yara ahmad" w:date="2021-04-18T08:34:00Z">
              <w:rPr>
                <w:rFonts w:hint="cs"/>
                <w:sz w:val="28"/>
                <w:szCs w:val="28"/>
                <w:u w:val="single"/>
                <w:rtl/>
              </w:rPr>
            </w:rPrChange>
          </w:rPr>
          <w:t>אבטחה</w:t>
        </w:r>
        <w:r w:rsidRPr="00AE4B49">
          <w:rPr>
            <w:rFonts w:asciiTheme="majorBidi" w:hAnsiTheme="majorBidi" w:cstheme="majorBidi"/>
            <w:b/>
            <w:bCs/>
            <w:color w:val="000000" w:themeColor="text1"/>
            <w:sz w:val="24"/>
            <w:szCs w:val="24"/>
            <w:u w:val="single"/>
            <w:rtl/>
            <w:rPrChange w:id="1055" w:author="yara ahmad" w:date="2021-04-18T08:34:00Z">
              <w:rPr>
                <w:sz w:val="28"/>
                <w:szCs w:val="28"/>
                <w:u w:val="single"/>
                <w:rtl/>
              </w:rPr>
            </w:rPrChange>
          </w:rPr>
          <w:t xml:space="preserve"> :</w:t>
        </w:r>
        <w:r w:rsidRPr="00AE4B49">
          <w:rPr>
            <w:rFonts w:asciiTheme="majorBidi" w:hAnsiTheme="majorBidi" w:cstheme="majorBidi"/>
            <w:color w:val="000000" w:themeColor="text1"/>
            <w:sz w:val="24"/>
            <w:szCs w:val="24"/>
            <w:rtl/>
            <w:rPrChange w:id="1056" w:author="yara ahmad" w:date="2021-04-18T08:34:00Z">
              <w:rPr>
                <w:sz w:val="28"/>
                <w:szCs w:val="28"/>
                <w:u w:val="single"/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color w:val="000000" w:themeColor="text1"/>
            <w:sz w:val="24"/>
            <w:szCs w:val="24"/>
            <w:rtl/>
            <w:rPrChange w:id="1057" w:author="yara ahmad" w:date="2021-04-18T08:34:00Z">
              <w:rPr>
                <w:rFonts w:hint="cs"/>
                <w:sz w:val="28"/>
                <w:szCs w:val="28"/>
                <w:u w:val="single"/>
                <w:rtl/>
              </w:rPr>
            </w:rPrChange>
          </w:rPr>
          <w:t>היא</w:t>
        </w:r>
        <w:r w:rsidRPr="00AE4B49">
          <w:rPr>
            <w:rFonts w:asciiTheme="majorBidi" w:hAnsiTheme="majorBidi" w:cstheme="majorBidi"/>
            <w:color w:val="000000" w:themeColor="text1"/>
            <w:sz w:val="24"/>
            <w:szCs w:val="24"/>
            <w:rtl/>
            <w:rPrChange w:id="1058" w:author="yara ahmad" w:date="2021-04-18T08:34:00Z">
              <w:rPr>
                <w:sz w:val="28"/>
                <w:szCs w:val="28"/>
                <w:u w:val="single"/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color w:val="000000" w:themeColor="text1"/>
            <w:sz w:val="24"/>
            <w:szCs w:val="24"/>
            <w:rtl/>
            <w:rPrChange w:id="1059" w:author="yara ahmad" w:date="2021-04-18T08:34:00Z">
              <w:rPr>
                <w:rFonts w:hint="cs"/>
                <w:sz w:val="28"/>
                <w:szCs w:val="28"/>
                <w:u w:val="single"/>
                <w:rtl/>
              </w:rPr>
            </w:rPrChange>
          </w:rPr>
          <w:t>מערכת</w:t>
        </w:r>
        <w:r w:rsidRPr="00AE4B49">
          <w:rPr>
            <w:rFonts w:asciiTheme="majorBidi" w:hAnsiTheme="majorBidi" w:cstheme="majorBidi"/>
            <w:color w:val="000000" w:themeColor="text1"/>
            <w:sz w:val="24"/>
            <w:szCs w:val="24"/>
            <w:rtl/>
            <w:rPrChange w:id="1060" w:author="yara ahmad" w:date="2021-04-18T08:34:00Z">
              <w:rPr>
                <w:sz w:val="28"/>
                <w:szCs w:val="28"/>
                <w:u w:val="single"/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color w:val="000000" w:themeColor="text1"/>
            <w:sz w:val="24"/>
            <w:szCs w:val="24"/>
            <w:rtl/>
            <w:rPrChange w:id="1061" w:author="yara ahmad" w:date="2021-04-18T08:34:00Z">
              <w:rPr>
                <w:rFonts w:hint="cs"/>
                <w:sz w:val="28"/>
                <w:szCs w:val="28"/>
                <w:u w:val="single"/>
                <w:rtl/>
              </w:rPr>
            </w:rPrChange>
          </w:rPr>
          <w:t>ששומרת</w:t>
        </w:r>
        <w:r w:rsidRPr="00AE4B49">
          <w:rPr>
            <w:rFonts w:asciiTheme="majorBidi" w:hAnsiTheme="majorBidi" w:cstheme="majorBidi"/>
            <w:color w:val="000000" w:themeColor="text1"/>
            <w:sz w:val="24"/>
            <w:szCs w:val="24"/>
            <w:rtl/>
            <w:rPrChange w:id="1062" w:author="yara ahmad" w:date="2021-04-18T08:34:00Z">
              <w:rPr>
                <w:sz w:val="28"/>
                <w:szCs w:val="28"/>
                <w:u w:val="single"/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color w:val="000000" w:themeColor="text1"/>
            <w:sz w:val="24"/>
            <w:szCs w:val="24"/>
            <w:rtl/>
            <w:rPrChange w:id="1063" w:author="yara ahmad" w:date="2021-04-18T08:34:00Z">
              <w:rPr>
                <w:rFonts w:hint="cs"/>
                <w:sz w:val="28"/>
                <w:szCs w:val="28"/>
                <w:u w:val="single"/>
                <w:rtl/>
              </w:rPr>
            </w:rPrChange>
          </w:rPr>
          <w:t>על</w:t>
        </w:r>
        <w:r w:rsidRPr="00AE4B49">
          <w:rPr>
            <w:rFonts w:asciiTheme="majorBidi" w:hAnsiTheme="majorBidi" w:cstheme="majorBidi"/>
            <w:color w:val="000000" w:themeColor="text1"/>
            <w:sz w:val="24"/>
            <w:szCs w:val="24"/>
            <w:rtl/>
            <w:rPrChange w:id="1064" w:author="yara ahmad" w:date="2021-04-18T08:34:00Z">
              <w:rPr>
                <w:sz w:val="28"/>
                <w:szCs w:val="28"/>
                <w:u w:val="single"/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color w:val="000000" w:themeColor="text1"/>
            <w:sz w:val="24"/>
            <w:szCs w:val="24"/>
            <w:rtl/>
            <w:rPrChange w:id="1065" w:author="yara ahmad" w:date="2021-04-18T08:34:00Z">
              <w:rPr>
                <w:rFonts w:hint="cs"/>
                <w:sz w:val="28"/>
                <w:szCs w:val="28"/>
                <w:u w:val="single"/>
                <w:rtl/>
              </w:rPr>
            </w:rPrChange>
          </w:rPr>
          <w:t>פרטיות</w:t>
        </w:r>
        <w:r w:rsidRPr="00AE4B49">
          <w:rPr>
            <w:rFonts w:asciiTheme="majorBidi" w:hAnsiTheme="majorBidi" w:cstheme="majorBidi"/>
            <w:color w:val="000000" w:themeColor="text1"/>
            <w:sz w:val="24"/>
            <w:szCs w:val="24"/>
            <w:rtl/>
            <w:rPrChange w:id="1066" w:author="yara ahmad" w:date="2021-04-18T08:34:00Z">
              <w:rPr>
                <w:sz w:val="28"/>
                <w:szCs w:val="28"/>
                <w:u w:val="single"/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color w:val="000000" w:themeColor="text1"/>
            <w:sz w:val="24"/>
            <w:szCs w:val="24"/>
            <w:rtl/>
            <w:rPrChange w:id="1067" w:author="yara ahmad" w:date="2021-04-18T08:34:00Z">
              <w:rPr>
                <w:rFonts w:hint="cs"/>
                <w:sz w:val="28"/>
                <w:szCs w:val="28"/>
                <w:u w:val="single"/>
                <w:rtl/>
              </w:rPr>
            </w:rPrChange>
          </w:rPr>
          <w:t>המשתמשים</w:t>
        </w:r>
      </w:ins>
      <w:ins w:id="1068" w:author="yara ahmad" w:date="2021-04-18T08:28:00Z">
        <w:r w:rsidRPr="00AE4B49">
          <w:rPr>
            <w:rFonts w:asciiTheme="majorBidi" w:hAnsiTheme="majorBidi" w:cstheme="majorBidi"/>
            <w:color w:val="000000" w:themeColor="text1"/>
            <w:sz w:val="24"/>
            <w:szCs w:val="24"/>
            <w:rtl/>
            <w:rPrChange w:id="1069" w:author="yara ahmad" w:date="2021-04-18T08:34:00Z">
              <w:rPr>
                <w:sz w:val="28"/>
                <w:szCs w:val="28"/>
                <w:u w:val="single"/>
                <w:rtl/>
              </w:rPr>
            </w:rPrChange>
          </w:rPr>
          <w:t xml:space="preserve">, </w:t>
        </w:r>
        <w:r w:rsidRPr="00AE4B49">
          <w:rPr>
            <w:rFonts w:asciiTheme="majorBidi" w:hAnsiTheme="majorBidi" w:cstheme="majorBidi" w:hint="cs"/>
            <w:color w:val="000000" w:themeColor="text1"/>
            <w:sz w:val="24"/>
            <w:szCs w:val="24"/>
            <w:rtl/>
            <w:rPrChange w:id="1070" w:author="yara ahmad" w:date="2021-04-18T08:34:00Z">
              <w:rPr>
                <w:rFonts w:hint="cs"/>
                <w:sz w:val="28"/>
                <w:szCs w:val="28"/>
                <w:u w:val="single"/>
                <w:rtl/>
              </w:rPr>
            </w:rPrChange>
          </w:rPr>
          <w:t>אין</w:t>
        </w:r>
        <w:r w:rsidRPr="00AE4B49">
          <w:rPr>
            <w:rFonts w:asciiTheme="majorBidi" w:hAnsiTheme="majorBidi" w:cstheme="majorBidi"/>
            <w:color w:val="000000" w:themeColor="text1"/>
            <w:sz w:val="24"/>
            <w:szCs w:val="24"/>
            <w:rtl/>
            <w:rPrChange w:id="1071" w:author="yara ahmad" w:date="2021-04-18T08:34:00Z">
              <w:rPr>
                <w:sz w:val="28"/>
                <w:szCs w:val="28"/>
                <w:u w:val="single"/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color w:val="000000" w:themeColor="text1"/>
            <w:sz w:val="24"/>
            <w:szCs w:val="24"/>
            <w:rtl/>
            <w:rPrChange w:id="1072" w:author="yara ahmad" w:date="2021-04-18T08:34:00Z">
              <w:rPr>
                <w:rFonts w:hint="cs"/>
                <w:sz w:val="28"/>
                <w:szCs w:val="28"/>
                <w:u w:val="single"/>
                <w:rtl/>
              </w:rPr>
            </w:rPrChange>
          </w:rPr>
          <w:t>אפשרות</w:t>
        </w:r>
        <w:r w:rsidRPr="00AE4B49">
          <w:rPr>
            <w:rFonts w:asciiTheme="majorBidi" w:hAnsiTheme="majorBidi" w:cstheme="majorBidi"/>
            <w:color w:val="000000" w:themeColor="text1"/>
            <w:sz w:val="24"/>
            <w:szCs w:val="24"/>
            <w:rtl/>
            <w:rPrChange w:id="1073" w:author="yara ahmad" w:date="2021-04-18T08:34:00Z">
              <w:rPr>
                <w:sz w:val="28"/>
                <w:szCs w:val="28"/>
                <w:u w:val="single"/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color w:val="000000" w:themeColor="text1"/>
            <w:sz w:val="24"/>
            <w:szCs w:val="24"/>
            <w:rtl/>
            <w:rPrChange w:id="1074" w:author="yara ahmad" w:date="2021-04-18T08:34:00Z">
              <w:rPr>
                <w:rFonts w:hint="cs"/>
                <w:sz w:val="28"/>
                <w:szCs w:val="28"/>
                <w:u w:val="single"/>
                <w:rtl/>
              </w:rPr>
            </w:rPrChange>
          </w:rPr>
          <w:t>שמשתמש</w:t>
        </w:r>
        <w:r w:rsidRPr="00AE4B49">
          <w:rPr>
            <w:rFonts w:asciiTheme="majorBidi" w:hAnsiTheme="majorBidi" w:cstheme="majorBidi"/>
            <w:color w:val="000000" w:themeColor="text1"/>
            <w:sz w:val="24"/>
            <w:szCs w:val="24"/>
            <w:rtl/>
            <w:rPrChange w:id="1075" w:author="yara ahmad" w:date="2021-04-18T08:34:00Z">
              <w:rPr>
                <w:sz w:val="28"/>
                <w:szCs w:val="28"/>
                <w:u w:val="single"/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color w:val="000000" w:themeColor="text1"/>
            <w:sz w:val="24"/>
            <w:szCs w:val="24"/>
            <w:rtl/>
            <w:rPrChange w:id="1076" w:author="yara ahmad" w:date="2021-04-18T08:34:00Z">
              <w:rPr>
                <w:rFonts w:hint="cs"/>
                <w:sz w:val="28"/>
                <w:szCs w:val="28"/>
                <w:u w:val="single"/>
                <w:rtl/>
              </w:rPr>
            </w:rPrChange>
          </w:rPr>
          <w:t>אחר</w:t>
        </w:r>
        <w:r w:rsidRPr="00AE4B49">
          <w:rPr>
            <w:rFonts w:asciiTheme="majorBidi" w:hAnsiTheme="majorBidi" w:cstheme="majorBidi"/>
            <w:color w:val="000000" w:themeColor="text1"/>
            <w:sz w:val="24"/>
            <w:szCs w:val="24"/>
            <w:rtl/>
            <w:rPrChange w:id="1077" w:author="yara ahmad" w:date="2021-04-18T08:34:00Z">
              <w:rPr>
                <w:sz w:val="28"/>
                <w:szCs w:val="28"/>
                <w:u w:val="single"/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color w:val="000000" w:themeColor="text1"/>
            <w:sz w:val="24"/>
            <w:szCs w:val="24"/>
            <w:rtl/>
            <w:rPrChange w:id="1078" w:author="yara ahmad" w:date="2021-04-18T08:34:00Z">
              <w:rPr>
                <w:rFonts w:hint="cs"/>
                <w:sz w:val="28"/>
                <w:szCs w:val="28"/>
                <w:u w:val="single"/>
                <w:rtl/>
              </w:rPr>
            </w:rPrChange>
          </w:rPr>
          <w:t>יגלה</w:t>
        </w:r>
        <w:r w:rsidRPr="00AE4B49">
          <w:rPr>
            <w:rFonts w:asciiTheme="majorBidi" w:hAnsiTheme="majorBidi" w:cstheme="majorBidi"/>
            <w:color w:val="000000" w:themeColor="text1"/>
            <w:sz w:val="24"/>
            <w:szCs w:val="24"/>
            <w:rtl/>
            <w:rPrChange w:id="1079" w:author="yara ahmad" w:date="2021-04-18T08:34:00Z">
              <w:rPr>
                <w:sz w:val="28"/>
                <w:szCs w:val="28"/>
                <w:u w:val="single"/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color w:val="000000" w:themeColor="text1"/>
            <w:sz w:val="24"/>
            <w:szCs w:val="24"/>
            <w:rtl/>
            <w:rPrChange w:id="1080" w:author="yara ahmad" w:date="2021-04-18T08:34:00Z">
              <w:rPr>
                <w:rFonts w:hint="cs"/>
                <w:sz w:val="28"/>
                <w:szCs w:val="28"/>
                <w:u w:val="single"/>
                <w:rtl/>
              </w:rPr>
            </w:rPrChange>
          </w:rPr>
          <w:t>את</w:t>
        </w:r>
        <w:r w:rsidRPr="00AE4B49">
          <w:rPr>
            <w:rFonts w:asciiTheme="majorBidi" w:hAnsiTheme="majorBidi" w:cstheme="majorBidi"/>
            <w:color w:val="000000" w:themeColor="text1"/>
            <w:sz w:val="24"/>
            <w:szCs w:val="24"/>
            <w:rtl/>
            <w:rPrChange w:id="1081" w:author="yara ahmad" w:date="2021-04-18T08:34:00Z">
              <w:rPr>
                <w:sz w:val="28"/>
                <w:szCs w:val="28"/>
                <w:u w:val="single"/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color w:val="000000" w:themeColor="text1"/>
            <w:sz w:val="24"/>
            <w:szCs w:val="24"/>
            <w:rtl/>
            <w:rPrChange w:id="1082" w:author="yara ahmad" w:date="2021-04-18T08:34:00Z">
              <w:rPr>
                <w:rFonts w:hint="cs"/>
                <w:sz w:val="28"/>
                <w:szCs w:val="28"/>
                <w:u w:val="single"/>
                <w:rtl/>
              </w:rPr>
            </w:rPrChange>
          </w:rPr>
          <w:t>פרטי</w:t>
        </w:r>
        <w:r w:rsidRPr="00AE4B49">
          <w:rPr>
            <w:rFonts w:asciiTheme="majorBidi" w:hAnsiTheme="majorBidi" w:cstheme="majorBidi"/>
            <w:color w:val="000000" w:themeColor="text1"/>
            <w:sz w:val="24"/>
            <w:szCs w:val="24"/>
            <w:rtl/>
            <w:rPrChange w:id="1083" w:author="yara ahmad" w:date="2021-04-18T08:34:00Z">
              <w:rPr>
                <w:sz w:val="28"/>
                <w:szCs w:val="28"/>
                <w:u w:val="single"/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color w:val="000000" w:themeColor="text1"/>
            <w:sz w:val="24"/>
            <w:szCs w:val="24"/>
            <w:rtl/>
            <w:rPrChange w:id="1084" w:author="yara ahmad" w:date="2021-04-18T08:34:00Z">
              <w:rPr>
                <w:rFonts w:hint="cs"/>
                <w:sz w:val="28"/>
                <w:szCs w:val="28"/>
                <w:u w:val="single"/>
                <w:rtl/>
              </w:rPr>
            </w:rPrChange>
          </w:rPr>
          <w:t>משתמש</w:t>
        </w:r>
        <w:r w:rsidRPr="00AE4B49">
          <w:rPr>
            <w:rFonts w:asciiTheme="majorBidi" w:hAnsiTheme="majorBidi" w:cstheme="majorBidi"/>
            <w:color w:val="000000" w:themeColor="text1"/>
            <w:sz w:val="24"/>
            <w:szCs w:val="24"/>
            <w:rtl/>
            <w:rPrChange w:id="1085" w:author="yara ahmad" w:date="2021-04-18T08:34:00Z">
              <w:rPr>
                <w:sz w:val="28"/>
                <w:szCs w:val="28"/>
                <w:u w:val="single"/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color w:val="000000" w:themeColor="text1"/>
            <w:sz w:val="24"/>
            <w:szCs w:val="24"/>
            <w:rtl/>
            <w:rPrChange w:id="1086" w:author="yara ahmad" w:date="2021-04-18T08:34:00Z">
              <w:rPr>
                <w:rFonts w:hint="cs"/>
                <w:sz w:val="28"/>
                <w:szCs w:val="28"/>
                <w:u w:val="single"/>
                <w:rtl/>
              </w:rPr>
            </w:rPrChange>
          </w:rPr>
          <w:t>אחר</w:t>
        </w:r>
        <w:r w:rsidRPr="00AE4B49">
          <w:rPr>
            <w:rFonts w:asciiTheme="majorBidi" w:hAnsiTheme="majorBidi" w:cstheme="majorBidi"/>
            <w:color w:val="000000" w:themeColor="text1"/>
            <w:sz w:val="24"/>
            <w:szCs w:val="24"/>
            <w:rtl/>
            <w:rPrChange w:id="1087" w:author="yara ahmad" w:date="2021-04-18T08:34:00Z">
              <w:rPr>
                <w:sz w:val="28"/>
                <w:szCs w:val="28"/>
                <w:u w:val="single"/>
                <w:rtl/>
              </w:rPr>
            </w:rPrChange>
          </w:rPr>
          <w:t xml:space="preserve"> , </w:t>
        </w:r>
        <w:r w:rsidRPr="00AE4B49">
          <w:rPr>
            <w:rFonts w:asciiTheme="majorBidi" w:hAnsiTheme="majorBidi" w:cstheme="majorBidi" w:hint="cs"/>
            <w:color w:val="000000" w:themeColor="text1"/>
            <w:sz w:val="24"/>
            <w:szCs w:val="24"/>
            <w:rtl/>
            <w:rPrChange w:id="1088" w:author="yara ahmad" w:date="2021-04-18T08:34:00Z">
              <w:rPr>
                <w:rFonts w:hint="cs"/>
                <w:sz w:val="28"/>
                <w:szCs w:val="28"/>
                <w:u w:val="single"/>
                <w:rtl/>
              </w:rPr>
            </w:rPrChange>
          </w:rPr>
          <w:t>מסתירה</w:t>
        </w:r>
        <w:r w:rsidRPr="00AE4B49">
          <w:rPr>
            <w:rFonts w:asciiTheme="majorBidi" w:hAnsiTheme="majorBidi" w:cstheme="majorBidi"/>
            <w:color w:val="000000" w:themeColor="text1"/>
            <w:sz w:val="24"/>
            <w:szCs w:val="24"/>
            <w:rtl/>
            <w:rPrChange w:id="1089" w:author="yara ahmad" w:date="2021-04-18T08:34:00Z">
              <w:rPr>
                <w:sz w:val="28"/>
                <w:szCs w:val="28"/>
                <w:u w:val="single"/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color w:val="000000" w:themeColor="text1"/>
            <w:sz w:val="24"/>
            <w:szCs w:val="24"/>
            <w:rtl/>
            <w:rPrChange w:id="1090" w:author="yara ahmad" w:date="2021-04-18T08:34:00Z">
              <w:rPr>
                <w:rFonts w:hint="cs"/>
                <w:sz w:val="28"/>
                <w:szCs w:val="28"/>
                <w:u w:val="single"/>
                <w:rtl/>
              </w:rPr>
            </w:rPrChange>
          </w:rPr>
          <w:t>את</w:t>
        </w:r>
        <w:r w:rsidRPr="00AE4B49">
          <w:rPr>
            <w:rFonts w:asciiTheme="majorBidi" w:hAnsiTheme="majorBidi" w:cstheme="majorBidi"/>
            <w:color w:val="000000" w:themeColor="text1"/>
            <w:sz w:val="24"/>
            <w:szCs w:val="24"/>
            <w:rtl/>
            <w:rPrChange w:id="1091" w:author="yara ahmad" w:date="2021-04-18T08:34:00Z">
              <w:rPr>
                <w:sz w:val="28"/>
                <w:szCs w:val="28"/>
                <w:u w:val="single"/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color w:val="000000" w:themeColor="text1"/>
            <w:sz w:val="24"/>
            <w:szCs w:val="24"/>
            <w:rtl/>
            <w:rPrChange w:id="1092" w:author="yara ahmad" w:date="2021-04-18T08:34:00Z">
              <w:rPr>
                <w:rFonts w:hint="cs"/>
                <w:sz w:val="28"/>
                <w:szCs w:val="28"/>
                <w:u w:val="single"/>
                <w:rtl/>
              </w:rPr>
            </w:rPrChange>
          </w:rPr>
          <w:t>המידע</w:t>
        </w:r>
        <w:r w:rsidRPr="00AE4B49">
          <w:rPr>
            <w:rFonts w:asciiTheme="majorBidi" w:hAnsiTheme="majorBidi" w:cstheme="majorBidi"/>
            <w:color w:val="000000" w:themeColor="text1"/>
            <w:sz w:val="24"/>
            <w:szCs w:val="24"/>
            <w:rtl/>
            <w:rPrChange w:id="1093" w:author="yara ahmad" w:date="2021-04-18T08:34:00Z">
              <w:rPr>
                <w:sz w:val="28"/>
                <w:szCs w:val="28"/>
                <w:u w:val="single"/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color w:val="000000" w:themeColor="text1"/>
            <w:sz w:val="24"/>
            <w:szCs w:val="24"/>
            <w:rtl/>
            <w:rPrChange w:id="1094" w:author="yara ahmad" w:date="2021-04-18T08:34:00Z">
              <w:rPr>
                <w:rFonts w:hint="cs"/>
                <w:sz w:val="28"/>
                <w:szCs w:val="28"/>
                <w:u w:val="single"/>
                <w:rtl/>
              </w:rPr>
            </w:rPrChange>
          </w:rPr>
          <w:t>שלהם</w:t>
        </w:r>
        <w:r w:rsidRPr="00AE4B49">
          <w:rPr>
            <w:rFonts w:asciiTheme="majorBidi" w:hAnsiTheme="majorBidi" w:cstheme="majorBidi"/>
            <w:color w:val="000000" w:themeColor="text1"/>
            <w:sz w:val="24"/>
            <w:szCs w:val="24"/>
            <w:rtl/>
            <w:rPrChange w:id="1095" w:author="yara ahmad" w:date="2021-04-18T08:34:00Z">
              <w:rPr>
                <w:sz w:val="28"/>
                <w:szCs w:val="28"/>
                <w:u w:val="single"/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color w:val="000000" w:themeColor="text1"/>
            <w:sz w:val="24"/>
            <w:szCs w:val="24"/>
            <w:rtl/>
            <w:rPrChange w:id="1096" w:author="yara ahmad" w:date="2021-04-18T08:34:00Z">
              <w:rPr>
                <w:rFonts w:hint="cs"/>
                <w:sz w:val="28"/>
                <w:szCs w:val="28"/>
                <w:u w:val="single"/>
                <w:rtl/>
              </w:rPr>
            </w:rPrChange>
          </w:rPr>
          <w:t>כמו</w:t>
        </w:r>
        <w:r w:rsidRPr="00AE4B49">
          <w:rPr>
            <w:rFonts w:asciiTheme="majorBidi" w:hAnsiTheme="majorBidi" w:cstheme="majorBidi"/>
            <w:color w:val="000000" w:themeColor="text1"/>
            <w:sz w:val="24"/>
            <w:szCs w:val="24"/>
            <w:rtl/>
            <w:rPrChange w:id="1097" w:author="yara ahmad" w:date="2021-04-18T08:34:00Z">
              <w:rPr>
                <w:sz w:val="28"/>
                <w:szCs w:val="28"/>
                <w:u w:val="single"/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color w:val="000000" w:themeColor="text1"/>
            <w:sz w:val="24"/>
            <w:szCs w:val="24"/>
            <w:rtl/>
            <w:rPrChange w:id="1098" w:author="yara ahmad" w:date="2021-04-18T08:34:00Z">
              <w:rPr>
                <w:rFonts w:hint="cs"/>
                <w:sz w:val="28"/>
                <w:szCs w:val="28"/>
                <w:u w:val="single"/>
                <w:rtl/>
              </w:rPr>
            </w:rPrChange>
          </w:rPr>
          <w:t>סיסמאות</w:t>
        </w:r>
        <w:r w:rsidRPr="00AE4B49">
          <w:rPr>
            <w:rFonts w:asciiTheme="majorBidi" w:hAnsiTheme="majorBidi" w:cstheme="majorBidi"/>
            <w:color w:val="000000" w:themeColor="text1"/>
            <w:sz w:val="24"/>
            <w:szCs w:val="24"/>
            <w:rtl/>
            <w:rPrChange w:id="1099" w:author="yara ahmad" w:date="2021-04-18T08:34:00Z">
              <w:rPr>
                <w:sz w:val="28"/>
                <w:szCs w:val="28"/>
                <w:u w:val="single"/>
                <w:rtl/>
              </w:rPr>
            </w:rPrChange>
          </w:rPr>
          <w:t xml:space="preserve"> </w:t>
        </w:r>
        <w:proofErr w:type="spellStart"/>
        <w:r w:rsidRPr="00AE4B49">
          <w:rPr>
            <w:rFonts w:asciiTheme="majorBidi" w:hAnsiTheme="majorBidi" w:cstheme="majorBidi" w:hint="cs"/>
            <w:color w:val="000000" w:themeColor="text1"/>
            <w:sz w:val="24"/>
            <w:szCs w:val="24"/>
            <w:rtl/>
            <w:rPrChange w:id="1100" w:author="yara ahmad" w:date="2021-04-18T08:34:00Z">
              <w:rPr>
                <w:rFonts w:hint="cs"/>
                <w:sz w:val="28"/>
                <w:szCs w:val="28"/>
                <w:u w:val="single"/>
                <w:rtl/>
              </w:rPr>
            </w:rPrChange>
          </w:rPr>
          <w:t>וכו</w:t>
        </w:r>
      </w:ins>
      <w:proofErr w:type="spellEnd"/>
      <w:ins w:id="1101" w:author="yara ahmad" w:date="2021-04-18T08:33:00Z">
        <w:r w:rsidRPr="00AE4B49">
          <w:rPr>
            <w:rFonts w:asciiTheme="majorBidi" w:hAnsiTheme="majorBidi" w:cstheme="majorBidi"/>
            <w:color w:val="000000" w:themeColor="text1"/>
            <w:sz w:val="24"/>
            <w:szCs w:val="24"/>
            <w:rtl/>
            <w:rPrChange w:id="1102" w:author="yara ahmad" w:date="2021-04-18T08:34:00Z">
              <w:rPr>
                <w:rtl/>
              </w:rPr>
            </w:rPrChange>
          </w:rPr>
          <w:t>.</w:t>
        </w:r>
      </w:ins>
    </w:p>
    <w:p w14:paraId="75988948" w14:textId="77777777" w:rsidR="00AE4B49" w:rsidRPr="00AE4B49" w:rsidRDefault="00AE4B49">
      <w:pPr>
        <w:pStyle w:val="ListParagraph"/>
        <w:rPr>
          <w:ins w:id="1103" w:author="yara ahmad" w:date="2021-04-18T08:34:00Z"/>
          <w:rFonts w:asciiTheme="majorBidi" w:hAnsiTheme="majorBidi" w:cstheme="majorBidi"/>
          <w:color w:val="000000" w:themeColor="text1"/>
          <w:sz w:val="24"/>
          <w:szCs w:val="24"/>
          <w:rPrChange w:id="1104" w:author="yara ahmad" w:date="2021-04-18T08:34:00Z">
            <w:rPr>
              <w:ins w:id="1105" w:author="yara ahmad" w:date="2021-04-18T08:34:00Z"/>
              <w:sz w:val="28"/>
              <w:szCs w:val="28"/>
              <w:u w:val="single"/>
            </w:rPr>
          </w:rPrChange>
        </w:rPr>
        <w:pPrChange w:id="1106" w:author="yara ahmad" w:date="2021-04-18T08:34:00Z">
          <w:pPr/>
        </w:pPrChange>
      </w:pPr>
    </w:p>
    <w:p w14:paraId="4CC6078E" w14:textId="45E9FDAC" w:rsidR="00364686" w:rsidDel="00B05B6C" w:rsidRDefault="00364686">
      <w:pPr>
        <w:pStyle w:val="ListParagraph"/>
        <w:rPr>
          <w:del w:id="1107" w:author="yara ahmad" w:date="2021-04-18T08:33:00Z"/>
          <w:rFonts w:asciiTheme="majorBidi" w:hAnsiTheme="majorBidi" w:cstheme="majorBidi"/>
          <w:rtl/>
        </w:rPr>
      </w:pPr>
    </w:p>
    <w:p w14:paraId="3CB5788A" w14:textId="18DE23CC" w:rsidR="00B05B6C" w:rsidRDefault="00B05B6C">
      <w:pPr>
        <w:pStyle w:val="ListParagraph"/>
        <w:rPr>
          <w:ins w:id="1108" w:author="yara ahmad" w:date="2021-04-18T14:57:00Z"/>
          <w:rFonts w:asciiTheme="majorBidi" w:hAnsiTheme="majorBidi" w:cstheme="majorBidi"/>
          <w:rtl/>
        </w:rPr>
      </w:pPr>
    </w:p>
    <w:p w14:paraId="1D0FFE89" w14:textId="09A494CE" w:rsidR="00B05B6C" w:rsidRDefault="00B05B6C">
      <w:pPr>
        <w:pStyle w:val="ListParagraph"/>
        <w:rPr>
          <w:ins w:id="1109" w:author="yara ahmad" w:date="2021-04-18T14:57:00Z"/>
          <w:rFonts w:asciiTheme="majorBidi" w:hAnsiTheme="majorBidi" w:cstheme="majorBidi"/>
          <w:rtl/>
        </w:rPr>
      </w:pPr>
    </w:p>
    <w:p w14:paraId="09ED5DCF" w14:textId="72347FCD" w:rsidR="00B05B6C" w:rsidRDefault="00B05B6C">
      <w:pPr>
        <w:pStyle w:val="ListParagraph"/>
        <w:rPr>
          <w:ins w:id="1110" w:author="yara ahmad" w:date="2021-04-18T14:57:00Z"/>
          <w:rFonts w:asciiTheme="majorBidi" w:hAnsiTheme="majorBidi" w:cstheme="majorBidi"/>
          <w:rtl/>
        </w:rPr>
      </w:pPr>
    </w:p>
    <w:p w14:paraId="6317BEC0" w14:textId="20FDBF84" w:rsidR="00B05B6C" w:rsidRDefault="00B05B6C">
      <w:pPr>
        <w:pStyle w:val="ListParagraph"/>
        <w:rPr>
          <w:ins w:id="1111" w:author="yara ahmad" w:date="2021-04-18T14:57:00Z"/>
          <w:rFonts w:asciiTheme="majorBidi" w:hAnsiTheme="majorBidi" w:cstheme="majorBidi"/>
          <w:rtl/>
        </w:rPr>
      </w:pPr>
    </w:p>
    <w:p w14:paraId="41A8F6C8" w14:textId="0A10299B" w:rsidR="00B05B6C" w:rsidRDefault="00B05B6C">
      <w:pPr>
        <w:pStyle w:val="ListParagraph"/>
        <w:rPr>
          <w:ins w:id="1112" w:author="yara ahmad" w:date="2021-04-18T14:57:00Z"/>
          <w:rFonts w:asciiTheme="majorBidi" w:hAnsiTheme="majorBidi" w:cstheme="majorBidi"/>
          <w:rtl/>
        </w:rPr>
      </w:pPr>
    </w:p>
    <w:p w14:paraId="2918D5B5" w14:textId="38CB55A6" w:rsidR="00B05B6C" w:rsidRDefault="00B05B6C">
      <w:pPr>
        <w:pStyle w:val="ListParagraph"/>
        <w:rPr>
          <w:ins w:id="1113" w:author="yara ahmad" w:date="2021-04-18T14:57:00Z"/>
          <w:rFonts w:asciiTheme="majorBidi" w:hAnsiTheme="majorBidi" w:cstheme="majorBidi"/>
          <w:rtl/>
        </w:rPr>
      </w:pPr>
    </w:p>
    <w:p w14:paraId="6BA1936C" w14:textId="30A1996F" w:rsidR="00B05B6C" w:rsidRDefault="00B05B6C">
      <w:pPr>
        <w:pStyle w:val="ListParagraph"/>
        <w:rPr>
          <w:ins w:id="1114" w:author="yara ahmad" w:date="2021-04-18T14:57:00Z"/>
          <w:rFonts w:asciiTheme="majorBidi" w:hAnsiTheme="majorBidi" w:cstheme="majorBidi"/>
          <w:rtl/>
        </w:rPr>
      </w:pPr>
    </w:p>
    <w:p w14:paraId="42881343" w14:textId="7957C64E" w:rsidR="00B05B6C" w:rsidRDefault="00B05B6C">
      <w:pPr>
        <w:pStyle w:val="ListParagraph"/>
        <w:rPr>
          <w:ins w:id="1115" w:author="yara ahmad" w:date="2021-04-18T14:57:00Z"/>
          <w:rFonts w:asciiTheme="majorBidi" w:hAnsiTheme="majorBidi" w:cstheme="majorBidi"/>
          <w:rtl/>
        </w:rPr>
      </w:pPr>
    </w:p>
    <w:p w14:paraId="375F9DCA" w14:textId="6A35272C" w:rsidR="00B05B6C" w:rsidRDefault="00B05B6C">
      <w:pPr>
        <w:pStyle w:val="ListParagraph"/>
        <w:rPr>
          <w:ins w:id="1116" w:author="yara ahmad" w:date="2021-04-18T14:57:00Z"/>
          <w:rFonts w:asciiTheme="majorBidi" w:hAnsiTheme="majorBidi" w:cstheme="majorBidi"/>
          <w:rtl/>
        </w:rPr>
      </w:pPr>
    </w:p>
    <w:p w14:paraId="142CA631" w14:textId="0FF06C29" w:rsidR="00B05B6C" w:rsidRDefault="00B05B6C">
      <w:pPr>
        <w:pStyle w:val="ListParagraph"/>
        <w:rPr>
          <w:ins w:id="1117" w:author="yara ahmad" w:date="2021-04-18T14:57:00Z"/>
          <w:rFonts w:asciiTheme="majorBidi" w:hAnsiTheme="majorBidi" w:cstheme="majorBidi"/>
          <w:rtl/>
        </w:rPr>
      </w:pPr>
    </w:p>
    <w:p w14:paraId="157229E1" w14:textId="57BD4D11" w:rsidR="00B05B6C" w:rsidRDefault="00B05B6C">
      <w:pPr>
        <w:pStyle w:val="ListParagraph"/>
        <w:rPr>
          <w:ins w:id="1118" w:author="yara ahmad" w:date="2021-04-18T14:57:00Z"/>
          <w:rFonts w:asciiTheme="majorBidi" w:hAnsiTheme="majorBidi" w:cstheme="majorBidi"/>
          <w:rtl/>
        </w:rPr>
      </w:pPr>
    </w:p>
    <w:p w14:paraId="14426516" w14:textId="522CC3A6" w:rsidR="00B05B6C" w:rsidRDefault="00B05B6C">
      <w:pPr>
        <w:pStyle w:val="ListParagraph"/>
        <w:rPr>
          <w:ins w:id="1119" w:author="yara ahmad" w:date="2021-04-18T14:57:00Z"/>
          <w:rFonts w:asciiTheme="majorBidi" w:hAnsiTheme="majorBidi" w:cstheme="majorBidi"/>
          <w:rtl/>
        </w:rPr>
      </w:pPr>
    </w:p>
    <w:p w14:paraId="1A5A9C29" w14:textId="2125971B" w:rsidR="00B05B6C" w:rsidRDefault="00B05B6C">
      <w:pPr>
        <w:pStyle w:val="ListParagraph"/>
        <w:rPr>
          <w:ins w:id="1120" w:author="yara ahmad" w:date="2021-04-18T14:57:00Z"/>
          <w:rFonts w:asciiTheme="majorBidi" w:hAnsiTheme="majorBidi" w:cstheme="majorBidi"/>
          <w:rtl/>
        </w:rPr>
      </w:pPr>
    </w:p>
    <w:p w14:paraId="3A22A1DA" w14:textId="5DA80721" w:rsidR="00B05B6C" w:rsidRDefault="00B05B6C">
      <w:pPr>
        <w:pStyle w:val="ListParagraph"/>
        <w:rPr>
          <w:ins w:id="1121" w:author="yara ahmad" w:date="2021-04-18T14:57:00Z"/>
          <w:rFonts w:asciiTheme="majorBidi" w:hAnsiTheme="majorBidi" w:cstheme="majorBidi"/>
          <w:rtl/>
        </w:rPr>
      </w:pPr>
    </w:p>
    <w:p w14:paraId="12265C26" w14:textId="64A9EB81" w:rsidR="00B05B6C" w:rsidRDefault="00B05B6C">
      <w:pPr>
        <w:pStyle w:val="ListParagraph"/>
        <w:rPr>
          <w:ins w:id="1122" w:author="yara ahmad" w:date="2021-04-18T14:57:00Z"/>
          <w:rFonts w:asciiTheme="majorBidi" w:hAnsiTheme="majorBidi" w:cstheme="majorBidi"/>
          <w:rtl/>
        </w:rPr>
      </w:pPr>
    </w:p>
    <w:p w14:paraId="65BC9B90" w14:textId="0FA8CC24" w:rsidR="00B05B6C" w:rsidRDefault="00B05B6C">
      <w:pPr>
        <w:pStyle w:val="ListParagraph"/>
        <w:rPr>
          <w:ins w:id="1123" w:author="yara ahmad" w:date="2021-04-18T14:57:00Z"/>
          <w:rFonts w:asciiTheme="majorBidi" w:hAnsiTheme="majorBidi" w:cstheme="majorBidi"/>
          <w:rtl/>
        </w:rPr>
      </w:pPr>
    </w:p>
    <w:p w14:paraId="59AC38F9" w14:textId="3F1295A1" w:rsidR="00B05B6C" w:rsidRDefault="00B05B6C">
      <w:pPr>
        <w:pStyle w:val="ListParagraph"/>
        <w:rPr>
          <w:ins w:id="1124" w:author="yara ahmad" w:date="2021-04-18T14:57:00Z"/>
          <w:rFonts w:asciiTheme="majorBidi" w:hAnsiTheme="majorBidi" w:cstheme="majorBidi"/>
          <w:rtl/>
        </w:rPr>
      </w:pPr>
    </w:p>
    <w:p w14:paraId="47030DEA" w14:textId="5B39AE56" w:rsidR="00B05B6C" w:rsidRDefault="00B05B6C">
      <w:pPr>
        <w:pStyle w:val="ListParagraph"/>
        <w:rPr>
          <w:ins w:id="1125" w:author="yara ahmad" w:date="2021-04-18T14:57:00Z"/>
          <w:rFonts w:asciiTheme="majorBidi" w:hAnsiTheme="majorBidi" w:cstheme="majorBidi"/>
          <w:rtl/>
        </w:rPr>
      </w:pPr>
    </w:p>
    <w:p w14:paraId="4EE1FB66" w14:textId="4E764FF2" w:rsidR="00B05B6C" w:rsidRDefault="00B05B6C">
      <w:pPr>
        <w:pStyle w:val="ListParagraph"/>
        <w:rPr>
          <w:ins w:id="1126" w:author="yara ahmad" w:date="2021-04-18T14:57:00Z"/>
          <w:rFonts w:asciiTheme="majorBidi" w:hAnsiTheme="majorBidi" w:cstheme="majorBidi"/>
          <w:rtl/>
        </w:rPr>
      </w:pPr>
    </w:p>
    <w:p w14:paraId="2BE5D33A" w14:textId="2AE52985" w:rsidR="00B05B6C" w:rsidRDefault="00B05B6C">
      <w:pPr>
        <w:pStyle w:val="ListParagraph"/>
        <w:rPr>
          <w:ins w:id="1127" w:author="yara ahmad" w:date="2021-04-18T14:57:00Z"/>
          <w:rFonts w:asciiTheme="majorBidi" w:hAnsiTheme="majorBidi" w:cstheme="majorBidi"/>
          <w:rtl/>
        </w:rPr>
      </w:pPr>
    </w:p>
    <w:p w14:paraId="347697CD" w14:textId="44AA6E10" w:rsidR="00B05B6C" w:rsidRDefault="00B05B6C">
      <w:pPr>
        <w:pStyle w:val="ListParagraph"/>
        <w:rPr>
          <w:ins w:id="1128" w:author="yara ahmad" w:date="2021-04-18T14:57:00Z"/>
          <w:rFonts w:asciiTheme="majorBidi" w:hAnsiTheme="majorBidi" w:cstheme="majorBidi"/>
          <w:rtl/>
        </w:rPr>
      </w:pPr>
    </w:p>
    <w:p w14:paraId="594D2671" w14:textId="7FC89397" w:rsidR="00B05B6C" w:rsidRDefault="00B05B6C">
      <w:pPr>
        <w:pStyle w:val="ListParagraph"/>
        <w:rPr>
          <w:ins w:id="1129" w:author="yara ahmad" w:date="2021-04-18T14:57:00Z"/>
          <w:rFonts w:asciiTheme="majorBidi" w:hAnsiTheme="majorBidi" w:cstheme="majorBidi"/>
          <w:rtl/>
        </w:rPr>
      </w:pPr>
    </w:p>
    <w:p w14:paraId="4CD30031" w14:textId="55BB26D9" w:rsidR="00B05B6C" w:rsidRDefault="00B05B6C">
      <w:pPr>
        <w:pStyle w:val="ListParagraph"/>
        <w:rPr>
          <w:ins w:id="1130" w:author="yara ahmad" w:date="2021-04-18T14:57:00Z"/>
          <w:rFonts w:asciiTheme="majorBidi" w:hAnsiTheme="majorBidi" w:cstheme="majorBidi"/>
          <w:rtl/>
        </w:rPr>
      </w:pPr>
    </w:p>
    <w:p w14:paraId="07CE44E0" w14:textId="0F350A63" w:rsidR="00B05B6C" w:rsidRDefault="00B05B6C">
      <w:pPr>
        <w:pStyle w:val="ListParagraph"/>
        <w:rPr>
          <w:ins w:id="1131" w:author="yara ahmad" w:date="2021-04-18T14:57:00Z"/>
          <w:rFonts w:asciiTheme="majorBidi" w:hAnsiTheme="majorBidi" w:cstheme="majorBidi"/>
          <w:rtl/>
        </w:rPr>
      </w:pPr>
    </w:p>
    <w:p w14:paraId="00DC369C" w14:textId="1B27AC75" w:rsidR="00B05B6C" w:rsidRDefault="00B05B6C">
      <w:pPr>
        <w:pStyle w:val="ListParagraph"/>
        <w:rPr>
          <w:ins w:id="1132" w:author="yara ahmad" w:date="2021-04-18T14:57:00Z"/>
          <w:rFonts w:asciiTheme="majorBidi" w:hAnsiTheme="majorBidi" w:cstheme="majorBidi"/>
          <w:rtl/>
        </w:rPr>
      </w:pPr>
    </w:p>
    <w:p w14:paraId="5C0FB74E" w14:textId="61F81685" w:rsidR="00B05B6C" w:rsidRDefault="00B05B6C">
      <w:pPr>
        <w:pStyle w:val="ListParagraph"/>
        <w:rPr>
          <w:ins w:id="1133" w:author="yara ahmad" w:date="2021-04-18T14:57:00Z"/>
          <w:rFonts w:asciiTheme="majorBidi" w:hAnsiTheme="majorBidi" w:cstheme="majorBidi"/>
          <w:rtl/>
        </w:rPr>
      </w:pPr>
    </w:p>
    <w:p w14:paraId="0584D31F" w14:textId="53A407D4" w:rsidR="00B05B6C" w:rsidRDefault="00B05B6C">
      <w:pPr>
        <w:pStyle w:val="ListParagraph"/>
        <w:rPr>
          <w:ins w:id="1134" w:author="yara ahmad" w:date="2021-04-18T14:57:00Z"/>
          <w:rFonts w:asciiTheme="majorBidi" w:hAnsiTheme="majorBidi" w:cstheme="majorBidi"/>
          <w:rtl/>
        </w:rPr>
      </w:pPr>
    </w:p>
    <w:p w14:paraId="56CD395D" w14:textId="1A1E8D76" w:rsidR="00B05B6C" w:rsidRDefault="00B05B6C">
      <w:pPr>
        <w:pStyle w:val="ListParagraph"/>
        <w:rPr>
          <w:ins w:id="1135" w:author="yara ahmad" w:date="2021-04-18T14:57:00Z"/>
          <w:rFonts w:asciiTheme="majorBidi" w:hAnsiTheme="majorBidi" w:cstheme="majorBidi"/>
          <w:rtl/>
        </w:rPr>
      </w:pPr>
    </w:p>
    <w:p w14:paraId="2125B831" w14:textId="3F17FEDA" w:rsidR="00B05B6C" w:rsidRDefault="00B05B6C">
      <w:pPr>
        <w:pStyle w:val="ListParagraph"/>
        <w:rPr>
          <w:ins w:id="1136" w:author="yara ahmad" w:date="2021-04-18T14:57:00Z"/>
          <w:rFonts w:asciiTheme="majorBidi" w:hAnsiTheme="majorBidi" w:cstheme="majorBidi"/>
          <w:rtl/>
        </w:rPr>
      </w:pPr>
    </w:p>
    <w:p w14:paraId="1698BCE0" w14:textId="7C92A261" w:rsidR="00B05B6C" w:rsidRDefault="00B05B6C">
      <w:pPr>
        <w:pStyle w:val="ListParagraph"/>
        <w:rPr>
          <w:ins w:id="1137" w:author="yara ahmad" w:date="2021-04-18T14:57:00Z"/>
          <w:rFonts w:asciiTheme="majorBidi" w:hAnsiTheme="majorBidi" w:cstheme="majorBidi"/>
          <w:rtl/>
        </w:rPr>
      </w:pPr>
    </w:p>
    <w:p w14:paraId="206C6E9B" w14:textId="7ADC0473" w:rsidR="00B05B6C" w:rsidRDefault="00B05B6C">
      <w:pPr>
        <w:pStyle w:val="ListParagraph"/>
        <w:rPr>
          <w:ins w:id="1138" w:author="yara ahmad" w:date="2021-04-18T14:57:00Z"/>
          <w:rFonts w:asciiTheme="majorBidi" w:hAnsiTheme="majorBidi" w:cstheme="majorBidi"/>
          <w:rtl/>
        </w:rPr>
      </w:pPr>
    </w:p>
    <w:p w14:paraId="65A3AF4E" w14:textId="5389232B" w:rsidR="00B05B6C" w:rsidRDefault="00B05B6C">
      <w:pPr>
        <w:pStyle w:val="ListParagraph"/>
        <w:rPr>
          <w:ins w:id="1139" w:author="yara ahmad" w:date="2021-04-18T14:57:00Z"/>
          <w:rFonts w:asciiTheme="majorBidi" w:hAnsiTheme="majorBidi" w:cstheme="majorBidi"/>
          <w:rtl/>
        </w:rPr>
      </w:pPr>
    </w:p>
    <w:p w14:paraId="4F170EAC" w14:textId="429AC576" w:rsidR="00B05B6C" w:rsidRDefault="00B05B6C">
      <w:pPr>
        <w:pStyle w:val="ListParagraph"/>
        <w:rPr>
          <w:ins w:id="1140" w:author="yara ahmad" w:date="2021-04-18T14:57:00Z"/>
          <w:rFonts w:asciiTheme="majorBidi" w:hAnsiTheme="majorBidi" w:cstheme="majorBidi"/>
          <w:rtl/>
        </w:rPr>
      </w:pPr>
    </w:p>
    <w:p w14:paraId="469605B3" w14:textId="046588F6" w:rsidR="00B05B6C" w:rsidRDefault="00B05B6C">
      <w:pPr>
        <w:pStyle w:val="ListParagraph"/>
        <w:rPr>
          <w:ins w:id="1141" w:author="yara ahmad" w:date="2021-04-18T14:57:00Z"/>
          <w:rFonts w:asciiTheme="majorBidi" w:hAnsiTheme="majorBidi" w:cstheme="majorBidi"/>
          <w:rtl/>
        </w:rPr>
      </w:pPr>
    </w:p>
    <w:p w14:paraId="4643EC2E" w14:textId="36C87DFF" w:rsidR="00B05B6C" w:rsidRDefault="00B05B6C">
      <w:pPr>
        <w:pStyle w:val="ListParagraph"/>
        <w:rPr>
          <w:ins w:id="1142" w:author="yara ahmad" w:date="2021-04-18T14:57:00Z"/>
          <w:rFonts w:asciiTheme="majorBidi" w:hAnsiTheme="majorBidi" w:cstheme="majorBidi"/>
          <w:rtl/>
        </w:rPr>
      </w:pPr>
    </w:p>
    <w:p w14:paraId="44967EF2" w14:textId="5C90E58D" w:rsidR="00B05B6C" w:rsidRDefault="00B05B6C">
      <w:pPr>
        <w:pStyle w:val="ListParagraph"/>
        <w:rPr>
          <w:ins w:id="1143" w:author="yara ahmad" w:date="2021-04-18T14:57:00Z"/>
          <w:rFonts w:asciiTheme="majorBidi" w:hAnsiTheme="majorBidi" w:cstheme="majorBidi"/>
          <w:rtl/>
        </w:rPr>
      </w:pPr>
    </w:p>
    <w:p w14:paraId="3DC331AF" w14:textId="0455C9CA" w:rsidR="00B05B6C" w:rsidRDefault="00B05B6C">
      <w:pPr>
        <w:pStyle w:val="ListParagraph"/>
        <w:rPr>
          <w:ins w:id="1144" w:author="yara ahmad" w:date="2021-04-18T14:57:00Z"/>
          <w:rFonts w:asciiTheme="majorBidi" w:hAnsiTheme="majorBidi" w:cstheme="majorBidi"/>
          <w:rtl/>
        </w:rPr>
      </w:pPr>
    </w:p>
    <w:p w14:paraId="6A2AFB3C" w14:textId="0DF51720" w:rsidR="00B05B6C" w:rsidRDefault="00B05B6C">
      <w:pPr>
        <w:pStyle w:val="ListParagraph"/>
        <w:rPr>
          <w:ins w:id="1145" w:author="yara ahmad" w:date="2021-04-18T14:57:00Z"/>
          <w:rFonts w:asciiTheme="majorBidi" w:hAnsiTheme="majorBidi" w:cstheme="majorBidi"/>
          <w:rtl/>
        </w:rPr>
      </w:pPr>
    </w:p>
    <w:p w14:paraId="0E84D070" w14:textId="183D19CE" w:rsidR="00B05B6C" w:rsidRDefault="00B05B6C">
      <w:pPr>
        <w:pStyle w:val="ListParagraph"/>
        <w:rPr>
          <w:ins w:id="1146" w:author="yara ahmad" w:date="2021-04-18T14:57:00Z"/>
          <w:rFonts w:asciiTheme="majorBidi" w:hAnsiTheme="majorBidi" w:cstheme="majorBidi"/>
          <w:rtl/>
        </w:rPr>
      </w:pPr>
    </w:p>
    <w:p w14:paraId="7B13A164" w14:textId="3B2363F4" w:rsidR="00B05B6C" w:rsidRDefault="00B05B6C">
      <w:pPr>
        <w:pStyle w:val="ListParagraph"/>
        <w:rPr>
          <w:ins w:id="1147" w:author="yara ahmad" w:date="2021-04-18T14:57:00Z"/>
          <w:rFonts w:asciiTheme="majorBidi" w:hAnsiTheme="majorBidi" w:cstheme="majorBidi"/>
          <w:rtl/>
        </w:rPr>
      </w:pPr>
    </w:p>
    <w:p w14:paraId="57BE4D66" w14:textId="3AAC2004" w:rsidR="00B05B6C" w:rsidRDefault="00B05B6C">
      <w:pPr>
        <w:pStyle w:val="ListParagraph"/>
        <w:rPr>
          <w:ins w:id="1148" w:author="yara ahmad" w:date="2021-04-18T14:57:00Z"/>
          <w:rFonts w:asciiTheme="majorBidi" w:hAnsiTheme="majorBidi" w:cstheme="majorBidi"/>
          <w:rtl/>
        </w:rPr>
      </w:pPr>
    </w:p>
    <w:p w14:paraId="78550ABF" w14:textId="77777777" w:rsidR="00B05B6C" w:rsidRPr="00AE4B49" w:rsidRDefault="00B05B6C">
      <w:pPr>
        <w:pStyle w:val="ListParagraph"/>
        <w:rPr>
          <w:ins w:id="1149" w:author="yara ahmad" w:date="2021-04-18T14:57:00Z"/>
          <w:rFonts w:asciiTheme="majorBidi" w:hAnsiTheme="majorBidi" w:cstheme="majorBidi"/>
          <w:rPrChange w:id="1150" w:author="yara ahmad" w:date="2021-04-18T08:34:00Z">
            <w:rPr>
              <w:ins w:id="1151" w:author="yara ahmad" w:date="2021-04-18T14:57:00Z"/>
              <w:sz w:val="28"/>
              <w:szCs w:val="28"/>
              <w:u w:val="single"/>
            </w:rPr>
          </w:rPrChange>
        </w:rPr>
        <w:pPrChange w:id="1152" w:author="yara ahmad" w:date="2021-04-18T08:34:00Z">
          <w:pPr/>
        </w:pPrChange>
      </w:pPr>
    </w:p>
    <w:p w14:paraId="3C2676BA" w14:textId="2AA586DA" w:rsidR="00364686" w:rsidRPr="00AE4B49" w:rsidDel="00AE4B49" w:rsidRDefault="00364686">
      <w:pPr>
        <w:pStyle w:val="ListParagraph"/>
        <w:rPr>
          <w:del w:id="1153" w:author="yara ahmad" w:date="2021-04-18T08:33:00Z"/>
          <w:rFonts w:asciiTheme="majorBidi" w:hAnsiTheme="majorBidi" w:cstheme="majorBidi"/>
          <w:sz w:val="28"/>
          <w:szCs w:val="28"/>
          <w:u w:val="single"/>
          <w:rPrChange w:id="1154" w:author="yara ahmad" w:date="2021-04-18T08:34:00Z">
            <w:rPr>
              <w:del w:id="1155" w:author="yara ahmad" w:date="2021-04-18T08:33:00Z"/>
              <w:sz w:val="28"/>
              <w:szCs w:val="28"/>
              <w:u w:val="single"/>
            </w:rPr>
          </w:rPrChange>
        </w:rPr>
        <w:pPrChange w:id="1156" w:author="yara ahmad" w:date="2021-04-18T08:34:00Z">
          <w:pPr/>
        </w:pPrChange>
      </w:pPr>
    </w:p>
    <w:p w14:paraId="2B332566" w14:textId="642E897A" w:rsidR="00364686" w:rsidRPr="00AE4B49" w:rsidDel="00AE4B49" w:rsidRDefault="00364686">
      <w:pPr>
        <w:pStyle w:val="ListParagraph"/>
        <w:rPr>
          <w:del w:id="1157" w:author="yara ahmad" w:date="2021-04-18T08:33:00Z"/>
          <w:rFonts w:asciiTheme="majorBidi" w:hAnsiTheme="majorBidi" w:cstheme="majorBidi"/>
          <w:sz w:val="28"/>
          <w:szCs w:val="28"/>
          <w:u w:val="single"/>
          <w:rPrChange w:id="1158" w:author="yara ahmad" w:date="2021-04-18T08:34:00Z">
            <w:rPr>
              <w:del w:id="1159" w:author="yara ahmad" w:date="2021-04-18T08:33:00Z"/>
              <w:sz w:val="28"/>
              <w:szCs w:val="28"/>
              <w:u w:val="single"/>
            </w:rPr>
          </w:rPrChange>
        </w:rPr>
        <w:pPrChange w:id="1160" w:author="yara ahmad" w:date="2021-04-18T08:34:00Z">
          <w:pPr/>
        </w:pPrChange>
      </w:pPr>
    </w:p>
    <w:p w14:paraId="685CFBD6" w14:textId="0F950798" w:rsidR="00364686" w:rsidRPr="00AE4B49" w:rsidDel="00AE4B49" w:rsidRDefault="00364686">
      <w:pPr>
        <w:pStyle w:val="ListParagraph"/>
        <w:rPr>
          <w:del w:id="1161" w:author="yara ahmad" w:date="2021-04-18T08:33:00Z"/>
          <w:rFonts w:asciiTheme="majorBidi" w:hAnsiTheme="majorBidi" w:cstheme="majorBidi"/>
          <w:rPrChange w:id="1162" w:author="yara ahmad" w:date="2021-04-18T08:34:00Z">
            <w:rPr>
              <w:del w:id="1163" w:author="yara ahmad" w:date="2021-04-18T08:33:00Z"/>
            </w:rPr>
          </w:rPrChange>
        </w:rPr>
        <w:pPrChange w:id="1164" w:author="yara ahmad" w:date="2021-04-18T08:34:00Z">
          <w:pPr/>
        </w:pPrChange>
      </w:pPr>
    </w:p>
    <w:p w14:paraId="05F07AE4" w14:textId="63511414" w:rsidR="00364686" w:rsidRPr="00AE4B49" w:rsidDel="00AE4B49" w:rsidRDefault="00364686">
      <w:pPr>
        <w:pStyle w:val="ListParagraph"/>
        <w:rPr>
          <w:del w:id="1165" w:author="yara ahmad" w:date="2021-04-18T08:33:00Z"/>
          <w:rFonts w:asciiTheme="majorBidi" w:hAnsiTheme="majorBidi" w:cstheme="majorBidi"/>
          <w:rPrChange w:id="1166" w:author="yara ahmad" w:date="2021-04-18T08:34:00Z">
            <w:rPr>
              <w:del w:id="1167" w:author="yara ahmad" w:date="2021-04-18T08:33:00Z"/>
            </w:rPr>
          </w:rPrChange>
        </w:rPr>
        <w:pPrChange w:id="1168" w:author="yara ahmad" w:date="2021-04-18T08:34:00Z">
          <w:pPr/>
        </w:pPrChange>
      </w:pPr>
    </w:p>
    <w:p w14:paraId="2C36B804" w14:textId="387C3682" w:rsidR="00364686" w:rsidRPr="00AE4B49" w:rsidDel="00AE4B49" w:rsidRDefault="00364686">
      <w:pPr>
        <w:pStyle w:val="ListParagraph"/>
        <w:rPr>
          <w:del w:id="1169" w:author="yara ahmad" w:date="2021-04-18T08:33:00Z"/>
          <w:rFonts w:asciiTheme="majorBidi" w:hAnsiTheme="majorBidi" w:cstheme="majorBidi"/>
          <w:rPrChange w:id="1170" w:author="yara ahmad" w:date="2021-04-18T08:34:00Z">
            <w:rPr>
              <w:del w:id="1171" w:author="yara ahmad" w:date="2021-04-18T08:33:00Z"/>
            </w:rPr>
          </w:rPrChange>
        </w:rPr>
        <w:pPrChange w:id="1172" w:author="yara ahmad" w:date="2021-04-18T08:34:00Z">
          <w:pPr/>
        </w:pPrChange>
      </w:pPr>
    </w:p>
    <w:p w14:paraId="4F65F5C0" w14:textId="1043DAA4" w:rsidR="00364686" w:rsidRPr="00AE4B49" w:rsidDel="00AE4B49" w:rsidRDefault="00364686">
      <w:pPr>
        <w:pStyle w:val="ListParagraph"/>
        <w:rPr>
          <w:del w:id="1173" w:author="yara ahmad" w:date="2021-04-18T08:33:00Z"/>
          <w:rFonts w:asciiTheme="majorBidi" w:hAnsiTheme="majorBidi" w:cstheme="majorBidi"/>
          <w:rPrChange w:id="1174" w:author="yara ahmad" w:date="2021-04-18T08:34:00Z">
            <w:rPr>
              <w:del w:id="1175" w:author="yara ahmad" w:date="2021-04-18T08:33:00Z"/>
            </w:rPr>
          </w:rPrChange>
        </w:rPr>
        <w:pPrChange w:id="1176" w:author="yara ahmad" w:date="2021-04-18T08:34:00Z">
          <w:pPr/>
        </w:pPrChange>
      </w:pPr>
    </w:p>
    <w:p w14:paraId="0F37CD9E" w14:textId="16278F03" w:rsidR="00364686" w:rsidRPr="00AE4B49" w:rsidDel="00AE4B49" w:rsidRDefault="00364686">
      <w:pPr>
        <w:pStyle w:val="ListParagraph"/>
        <w:rPr>
          <w:del w:id="1177" w:author="yara ahmad" w:date="2021-04-18T08:33:00Z"/>
          <w:rFonts w:asciiTheme="majorBidi" w:hAnsiTheme="majorBidi" w:cstheme="majorBidi"/>
          <w:rPrChange w:id="1178" w:author="yara ahmad" w:date="2021-04-18T08:34:00Z">
            <w:rPr>
              <w:del w:id="1179" w:author="yara ahmad" w:date="2021-04-18T08:33:00Z"/>
            </w:rPr>
          </w:rPrChange>
        </w:rPr>
        <w:pPrChange w:id="1180" w:author="yara ahmad" w:date="2021-04-18T08:34:00Z">
          <w:pPr/>
        </w:pPrChange>
      </w:pPr>
    </w:p>
    <w:p w14:paraId="75443E40" w14:textId="06A619DE" w:rsidR="00364686" w:rsidRPr="00AE4B49" w:rsidDel="00AE4B49" w:rsidRDefault="00364686">
      <w:pPr>
        <w:pStyle w:val="ListParagraph"/>
        <w:rPr>
          <w:del w:id="1181" w:author="yara ahmad" w:date="2021-04-18T08:33:00Z"/>
          <w:rFonts w:asciiTheme="majorBidi" w:hAnsiTheme="majorBidi" w:cstheme="majorBidi"/>
          <w:rPrChange w:id="1182" w:author="yara ahmad" w:date="2021-04-18T08:34:00Z">
            <w:rPr>
              <w:del w:id="1183" w:author="yara ahmad" w:date="2021-04-18T08:33:00Z"/>
            </w:rPr>
          </w:rPrChange>
        </w:rPr>
        <w:pPrChange w:id="1184" w:author="yara ahmad" w:date="2021-04-18T08:34:00Z">
          <w:pPr/>
        </w:pPrChange>
      </w:pPr>
    </w:p>
    <w:p w14:paraId="03F23310" w14:textId="2D3B20D5" w:rsidR="00364686" w:rsidRPr="00AE4B49" w:rsidDel="00AE4B49" w:rsidRDefault="00364686">
      <w:pPr>
        <w:pStyle w:val="ListParagraph"/>
        <w:rPr>
          <w:del w:id="1185" w:author="yara ahmad" w:date="2021-04-18T08:33:00Z"/>
          <w:rFonts w:asciiTheme="majorBidi" w:hAnsiTheme="majorBidi" w:cstheme="majorBidi"/>
          <w:rPrChange w:id="1186" w:author="yara ahmad" w:date="2021-04-18T08:34:00Z">
            <w:rPr>
              <w:del w:id="1187" w:author="yara ahmad" w:date="2021-04-18T08:33:00Z"/>
            </w:rPr>
          </w:rPrChange>
        </w:rPr>
        <w:pPrChange w:id="1188" w:author="yara ahmad" w:date="2021-04-18T08:34:00Z">
          <w:pPr/>
        </w:pPrChange>
      </w:pPr>
    </w:p>
    <w:p w14:paraId="4D6C178A" w14:textId="50675449" w:rsidR="00364686" w:rsidRPr="00AE4B49" w:rsidDel="00AE4B49" w:rsidRDefault="00364686">
      <w:pPr>
        <w:pStyle w:val="ListParagraph"/>
        <w:rPr>
          <w:del w:id="1189" w:author="yara ahmad" w:date="2021-04-18T08:33:00Z"/>
          <w:rFonts w:asciiTheme="majorBidi" w:hAnsiTheme="majorBidi" w:cstheme="majorBidi"/>
          <w:rtl/>
          <w:rPrChange w:id="1190" w:author="yara ahmad" w:date="2021-04-18T08:34:00Z">
            <w:rPr>
              <w:del w:id="1191" w:author="yara ahmad" w:date="2021-04-18T08:33:00Z"/>
              <w:rtl/>
            </w:rPr>
          </w:rPrChange>
        </w:rPr>
        <w:pPrChange w:id="1192" w:author="yara ahmad" w:date="2021-04-18T08:34:00Z">
          <w:pPr/>
        </w:pPrChange>
      </w:pPr>
    </w:p>
    <w:p w14:paraId="23BC6EFA" w14:textId="2719443F" w:rsidR="00C65FDC" w:rsidRPr="00AE4B49" w:rsidDel="00AE4B49" w:rsidRDefault="00C65FDC">
      <w:pPr>
        <w:pStyle w:val="ListParagraph"/>
        <w:rPr>
          <w:del w:id="1193" w:author="yara ahmad" w:date="2021-04-18T08:33:00Z"/>
          <w:rFonts w:asciiTheme="majorBidi" w:hAnsiTheme="majorBidi" w:cstheme="majorBidi"/>
          <w:rPrChange w:id="1194" w:author="yara ahmad" w:date="2021-04-18T08:34:00Z">
            <w:rPr>
              <w:del w:id="1195" w:author="yara ahmad" w:date="2021-04-18T08:33:00Z"/>
            </w:rPr>
          </w:rPrChange>
        </w:rPr>
        <w:pPrChange w:id="1196" w:author="yara ahmad" w:date="2021-04-18T08:34:00Z">
          <w:pPr/>
        </w:pPrChange>
      </w:pPr>
    </w:p>
    <w:p w14:paraId="7B27A7B6" w14:textId="77777777" w:rsidR="00364686" w:rsidRPr="00AE4B49" w:rsidRDefault="00364686">
      <w:pPr>
        <w:pStyle w:val="ListParagraph"/>
        <w:rPr>
          <w:rFonts w:asciiTheme="majorBidi" w:hAnsiTheme="majorBidi" w:cstheme="majorBidi"/>
          <w:lang w:val="en"/>
          <w:rPrChange w:id="1197" w:author="yara ahmad" w:date="2021-04-18T08:34:00Z">
            <w:rPr>
              <w:lang w:val="en"/>
            </w:rPr>
          </w:rPrChange>
        </w:rPr>
        <w:pPrChange w:id="1198" w:author="yara ahmad" w:date="2021-04-18T08:34:00Z">
          <w:pPr/>
        </w:pPrChange>
      </w:pPr>
    </w:p>
    <w:p w14:paraId="1989FEDF" w14:textId="7014493C" w:rsidR="001C795F" w:rsidRPr="00AE4B49" w:rsidRDefault="001C795F" w:rsidP="001C795F">
      <w:pPr>
        <w:rPr>
          <w:rFonts w:asciiTheme="majorBidi" w:hAnsiTheme="majorBidi" w:cstheme="majorBidi"/>
          <w:b/>
          <w:bCs/>
          <w:rtl/>
          <w:rPrChange w:id="1199" w:author="yara ahmad" w:date="2021-04-18T08:35:00Z">
            <w:rPr>
              <w:rtl/>
            </w:rPr>
          </w:rPrChange>
        </w:rPr>
      </w:pPr>
      <w:r w:rsidRPr="00AE4B49">
        <w:rPr>
          <w:rFonts w:asciiTheme="majorBidi" w:hAnsiTheme="majorBidi" w:cstheme="majorBidi"/>
          <w:b/>
          <w:bCs/>
          <w:rtl/>
          <w:rPrChange w:id="1200" w:author="yara ahmad" w:date="2021-04-18T08:35:00Z">
            <w:rPr>
              <w:rtl/>
            </w:rPr>
          </w:rPrChange>
        </w:rPr>
        <w:lastRenderedPageBreak/>
        <w:t>1.1)</w:t>
      </w:r>
      <w:r w:rsidRPr="00AE4B49">
        <w:rPr>
          <w:rFonts w:asciiTheme="majorBidi" w:hAnsiTheme="majorBidi" w:cstheme="majorBidi"/>
          <w:b/>
          <w:bCs/>
          <w:rPrChange w:id="1201" w:author="yara ahmad" w:date="2021-04-18T08:35:00Z">
            <w:rPr/>
          </w:rPrChange>
        </w:rPr>
        <w:t xml:space="preserve"> </w:t>
      </w:r>
      <w:r w:rsidRPr="00AE4B49">
        <w:rPr>
          <w:rFonts w:asciiTheme="majorBidi" w:hAnsiTheme="majorBidi" w:cstheme="majorBidi" w:hint="cs"/>
          <w:b/>
          <w:bCs/>
          <w:rtl/>
          <w:rPrChange w:id="1202" w:author="yara ahmad" w:date="2021-04-18T08:35:00Z">
            <w:rPr>
              <w:rFonts w:hint="cs"/>
              <w:rtl/>
            </w:rPr>
          </w:rPrChange>
        </w:rPr>
        <w:t>אתחול</w:t>
      </w:r>
      <w:r w:rsidRPr="00AE4B49">
        <w:rPr>
          <w:rFonts w:asciiTheme="majorBidi" w:hAnsiTheme="majorBidi" w:cstheme="majorBidi"/>
          <w:b/>
          <w:bCs/>
          <w:rtl/>
          <w:rPrChange w:id="1203" w:author="yara ahmad" w:date="2021-04-18T08:35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b/>
          <w:bCs/>
          <w:rtl/>
          <w:rPrChange w:id="1204" w:author="yara ahmad" w:date="2021-04-18T08:35:00Z">
            <w:rPr>
              <w:rFonts w:hint="cs"/>
              <w:rtl/>
            </w:rPr>
          </w:rPrChange>
        </w:rPr>
        <w:t>המערכת</w:t>
      </w:r>
      <w:r w:rsidRPr="00AE4B49">
        <w:rPr>
          <w:rFonts w:asciiTheme="majorBidi" w:hAnsiTheme="majorBidi" w:cstheme="majorBidi"/>
          <w:b/>
          <w:bCs/>
          <w:rtl/>
          <w:rPrChange w:id="1205" w:author="yara ahmad" w:date="2021-04-18T08:35:00Z">
            <w:rPr>
              <w:rtl/>
            </w:rPr>
          </w:rPrChange>
        </w:rPr>
        <w:t xml:space="preserve"> :</w:t>
      </w:r>
      <w:r w:rsidRPr="00AE4B49">
        <w:rPr>
          <w:rFonts w:asciiTheme="majorBidi" w:hAnsiTheme="majorBidi" w:cstheme="majorBidi"/>
          <w:b/>
          <w:bCs/>
          <w:rPrChange w:id="1206" w:author="yara ahmad" w:date="2021-04-18T08:35:00Z">
            <w:rPr/>
          </w:rPrChange>
        </w:rPr>
        <w:t xml:space="preserve"> </w:t>
      </w:r>
    </w:p>
    <w:p w14:paraId="5E037A4A" w14:textId="03B4CCD5" w:rsidR="001C795F" w:rsidRPr="00AE4B49" w:rsidRDefault="001C795F" w:rsidP="001C795F">
      <w:pPr>
        <w:rPr>
          <w:rFonts w:asciiTheme="majorBidi" w:hAnsiTheme="majorBidi" w:cstheme="majorBidi"/>
          <w:rtl/>
          <w:rPrChange w:id="1207" w:author="yara ahmad" w:date="2021-04-18T08:34:00Z">
            <w:rPr>
              <w:rtl/>
            </w:rPr>
          </w:rPrChange>
        </w:rPr>
      </w:pPr>
      <w:r w:rsidRPr="00AE4B49">
        <w:rPr>
          <w:rFonts w:asciiTheme="majorBidi" w:hAnsiTheme="majorBidi" w:cstheme="majorBidi" w:hint="cs"/>
          <w:rtl/>
          <w:rPrChange w:id="1208" w:author="yara ahmad" w:date="2021-04-18T08:34:00Z">
            <w:rPr>
              <w:rFonts w:hint="cs"/>
              <w:rtl/>
            </w:rPr>
          </w:rPrChange>
        </w:rPr>
        <w:t>תיאור</w:t>
      </w:r>
      <w:r w:rsidRPr="00AE4B49">
        <w:rPr>
          <w:rFonts w:asciiTheme="majorBidi" w:hAnsiTheme="majorBidi" w:cstheme="majorBidi"/>
          <w:rtl/>
          <w:rPrChange w:id="1209" w:author="yara ahmad" w:date="2021-04-18T08:34:00Z">
            <w:rPr>
              <w:rtl/>
            </w:rPr>
          </w:rPrChange>
        </w:rPr>
        <w:t xml:space="preserve"> : </w:t>
      </w:r>
      <w:r w:rsidRPr="00AE4B49">
        <w:rPr>
          <w:rFonts w:asciiTheme="majorBidi" w:hAnsiTheme="majorBidi" w:cstheme="majorBidi" w:hint="cs"/>
          <w:rtl/>
          <w:rPrChange w:id="1210" w:author="yara ahmad" w:date="2021-04-18T08:34:00Z">
            <w:rPr>
              <w:rFonts w:hint="cs"/>
              <w:rtl/>
            </w:rPr>
          </w:rPrChange>
        </w:rPr>
        <w:t>אתחול</w:t>
      </w:r>
      <w:r w:rsidRPr="00AE4B49">
        <w:rPr>
          <w:rFonts w:asciiTheme="majorBidi" w:hAnsiTheme="majorBidi" w:cstheme="majorBidi"/>
          <w:rtl/>
          <w:rPrChange w:id="1211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1212" w:author="yara ahmad" w:date="2021-04-18T08:34:00Z">
            <w:rPr>
              <w:rFonts w:hint="cs"/>
              <w:rtl/>
            </w:rPr>
          </w:rPrChange>
        </w:rPr>
        <w:t>המערכת</w:t>
      </w:r>
      <w:r w:rsidRPr="00AE4B49">
        <w:rPr>
          <w:rFonts w:asciiTheme="majorBidi" w:hAnsiTheme="majorBidi" w:cstheme="majorBidi"/>
          <w:rtl/>
          <w:rPrChange w:id="1213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1214" w:author="yara ahmad" w:date="2021-04-18T08:34:00Z">
            <w:rPr>
              <w:rFonts w:hint="cs"/>
              <w:rtl/>
            </w:rPr>
          </w:rPrChange>
        </w:rPr>
        <w:t>המבטיח</w:t>
      </w:r>
      <w:r w:rsidRPr="00AE4B49">
        <w:rPr>
          <w:rFonts w:asciiTheme="majorBidi" w:hAnsiTheme="majorBidi" w:cstheme="majorBidi"/>
          <w:rtl/>
          <w:rPrChange w:id="1215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1216" w:author="yara ahmad" w:date="2021-04-18T08:34:00Z">
            <w:rPr>
              <w:rFonts w:hint="cs"/>
              <w:rtl/>
            </w:rPr>
          </w:rPrChange>
        </w:rPr>
        <w:t>קיום</w:t>
      </w:r>
      <w:r w:rsidRPr="00AE4B49">
        <w:rPr>
          <w:rFonts w:asciiTheme="majorBidi" w:hAnsiTheme="majorBidi" w:cstheme="majorBidi"/>
          <w:rtl/>
          <w:rPrChange w:id="1217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1218" w:author="yara ahmad" w:date="2021-04-18T08:34:00Z">
            <w:rPr>
              <w:rFonts w:hint="cs"/>
              <w:rtl/>
            </w:rPr>
          </w:rPrChange>
        </w:rPr>
        <w:t>כל</w:t>
      </w:r>
      <w:r w:rsidRPr="00AE4B49">
        <w:rPr>
          <w:rFonts w:asciiTheme="majorBidi" w:hAnsiTheme="majorBidi" w:cstheme="majorBidi"/>
          <w:rtl/>
          <w:rPrChange w:id="1219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1220" w:author="yara ahmad" w:date="2021-04-18T08:34:00Z">
            <w:rPr>
              <w:rFonts w:hint="cs"/>
              <w:rtl/>
            </w:rPr>
          </w:rPrChange>
        </w:rPr>
        <w:t>הישויות</w:t>
      </w:r>
      <w:r w:rsidRPr="00AE4B49">
        <w:rPr>
          <w:rFonts w:asciiTheme="majorBidi" w:hAnsiTheme="majorBidi" w:cstheme="majorBidi"/>
          <w:rtl/>
          <w:rPrChange w:id="1221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1222" w:author="yara ahmad" w:date="2021-04-18T08:34:00Z">
            <w:rPr>
              <w:rFonts w:hint="cs"/>
              <w:rtl/>
            </w:rPr>
          </w:rPrChange>
        </w:rPr>
        <w:t>הנדרשות</w:t>
      </w:r>
      <w:r w:rsidRPr="00AE4B49">
        <w:rPr>
          <w:rFonts w:asciiTheme="majorBidi" w:hAnsiTheme="majorBidi" w:cstheme="majorBidi"/>
          <w:rtl/>
          <w:rPrChange w:id="1223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1224" w:author="yara ahmad" w:date="2021-04-18T08:34:00Z">
            <w:rPr>
              <w:rFonts w:hint="cs"/>
              <w:rtl/>
            </w:rPr>
          </w:rPrChange>
        </w:rPr>
        <w:t>על</w:t>
      </w:r>
      <w:r w:rsidRPr="00AE4B49">
        <w:rPr>
          <w:rFonts w:asciiTheme="majorBidi" w:hAnsiTheme="majorBidi" w:cstheme="majorBidi"/>
          <w:rtl/>
          <w:rPrChange w:id="1225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1226" w:author="yara ahmad" w:date="2021-04-18T08:34:00Z">
            <w:rPr>
              <w:rFonts w:hint="cs"/>
              <w:rtl/>
            </w:rPr>
          </w:rPrChange>
        </w:rPr>
        <w:t>פי</w:t>
      </w:r>
      <w:r w:rsidRPr="00AE4B49">
        <w:rPr>
          <w:rFonts w:asciiTheme="majorBidi" w:hAnsiTheme="majorBidi" w:cstheme="majorBidi"/>
          <w:rtl/>
          <w:rPrChange w:id="1227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1228" w:author="yara ahmad" w:date="2021-04-18T08:34:00Z">
            <w:rPr>
              <w:rFonts w:hint="cs"/>
              <w:rtl/>
            </w:rPr>
          </w:rPrChange>
        </w:rPr>
        <w:t>אילוצי</w:t>
      </w:r>
      <w:r w:rsidRPr="00AE4B49">
        <w:rPr>
          <w:rFonts w:asciiTheme="majorBidi" w:hAnsiTheme="majorBidi" w:cstheme="majorBidi"/>
          <w:rtl/>
          <w:rPrChange w:id="1229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1230" w:author="yara ahmad" w:date="2021-04-18T08:34:00Z">
            <w:rPr>
              <w:rFonts w:hint="cs"/>
              <w:rtl/>
            </w:rPr>
          </w:rPrChange>
        </w:rPr>
        <w:t>הנכונות</w:t>
      </w:r>
      <w:r w:rsidRPr="00AE4B49">
        <w:rPr>
          <w:rFonts w:asciiTheme="majorBidi" w:hAnsiTheme="majorBidi" w:cstheme="majorBidi"/>
          <w:rtl/>
          <w:rPrChange w:id="1231" w:author="yara ahmad" w:date="2021-04-18T08:34:00Z">
            <w:rPr>
              <w:rtl/>
            </w:rPr>
          </w:rPrChange>
        </w:rPr>
        <w:t xml:space="preserve"> ( </w:t>
      </w:r>
      <w:r w:rsidRPr="00AE4B49">
        <w:rPr>
          <w:rFonts w:asciiTheme="majorBidi" w:hAnsiTheme="majorBidi" w:cstheme="majorBidi" w:hint="cs"/>
          <w:rtl/>
          <w:rPrChange w:id="1232" w:author="yara ahmad" w:date="2021-04-18T08:34:00Z">
            <w:rPr>
              <w:rFonts w:hint="cs"/>
              <w:rtl/>
            </w:rPr>
          </w:rPrChange>
        </w:rPr>
        <w:t>למשל</w:t>
      </w:r>
      <w:r w:rsidRPr="00AE4B49">
        <w:rPr>
          <w:rFonts w:asciiTheme="majorBidi" w:hAnsiTheme="majorBidi" w:cstheme="majorBidi"/>
          <w:rtl/>
          <w:rPrChange w:id="1233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1234" w:author="yara ahmad" w:date="2021-04-18T08:34:00Z">
            <w:rPr>
              <w:rFonts w:hint="cs"/>
              <w:rtl/>
            </w:rPr>
          </w:rPrChange>
        </w:rPr>
        <w:t>מערכת</w:t>
      </w:r>
      <w:r w:rsidRPr="00AE4B49">
        <w:rPr>
          <w:rFonts w:asciiTheme="majorBidi" w:hAnsiTheme="majorBidi" w:cstheme="majorBidi"/>
          <w:rtl/>
          <w:rPrChange w:id="1235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1236" w:author="yara ahmad" w:date="2021-04-18T08:34:00Z">
            <w:rPr>
              <w:rFonts w:hint="cs"/>
              <w:rtl/>
            </w:rPr>
          </w:rPrChange>
        </w:rPr>
        <w:t>המסחר</w:t>
      </w:r>
      <w:r w:rsidRPr="00AE4B49">
        <w:rPr>
          <w:rFonts w:asciiTheme="majorBidi" w:hAnsiTheme="majorBidi" w:cstheme="majorBidi"/>
          <w:rtl/>
          <w:rPrChange w:id="1237" w:author="yara ahmad" w:date="2021-04-18T08:34:00Z">
            <w:rPr>
              <w:rtl/>
            </w:rPr>
          </w:rPrChange>
        </w:rPr>
        <w:t xml:space="preserve">, </w:t>
      </w:r>
      <w:r w:rsidRPr="00AE4B49">
        <w:rPr>
          <w:rFonts w:asciiTheme="majorBidi" w:hAnsiTheme="majorBidi" w:cstheme="majorBidi" w:hint="cs"/>
          <w:rtl/>
          <w:rPrChange w:id="1238" w:author="yara ahmad" w:date="2021-04-18T08:34:00Z">
            <w:rPr>
              <w:rFonts w:hint="cs"/>
              <w:rtl/>
            </w:rPr>
          </w:rPrChange>
        </w:rPr>
        <w:t>מערכת</w:t>
      </w:r>
      <w:r w:rsidRPr="00AE4B49">
        <w:rPr>
          <w:rFonts w:asciiTheme="majorBidi" w:hAnsiTheme="majorBidi" w:cstheme="majorBidi"/>
          <w:rtl/>
          <w:rPrChange w:id="1239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1240" w:author="yara ahmad" w:date="2021-04-18T08:34:00Z">
            <w:rPr>
              <w:rFonts w:hint="cs"/>
              <w:rtl/>
            </w:rPr>
          </w:rPrChange>
        </w:rPr>
        <w:t>תשלומים</w:t>
      </w:r>
      <w:r w:rsidRPr="00AE4B49">
        <w:rPr>
          <w:rFonts w:asciiTheme="majorBidi" w:hAnsiTheme="majorBidi" w:cstheme="majorBidi"/>
          <w:rtl/>
          <w:rPrChange w:id="1241" w:author="yara ahmad" w:date="2021-04-18T08:34:00Z">
            <w:rPr>
              <w:rtl/>
            </w:rPr>
          </w:rPrChange>
        </w:rPr>
        <w:t xml:space="preserve">, </w:t>
      </w:r>
      <w:r w:rsidRPr="00AE4B49">
        <w:rPr>
          <w:rFonts w:asciiTheme="majorBidi" w:hAnsiTheme="majorBidi" w:cstheme="majorBidi" w:hint="cs"/>
          <w:rtl/>
          <w:rPrChange w:id="1242" w:author="yara ahmad" w:date="2021-04-18T08:34:00Z">
            <w:rPr>
              <w:rFonts w:hint="cs"/>
              <w:rtl/>
            </w:rPr>
          </w:rPrChange>
        </w:rPr>
        <w:t>מנהל</w:t>
      </w:r>
      <w:r w:rsidRPr="00AE4B49">
        <w:rPr>
          <w:rFonts w:asciiTheme="majorBidi" w:hAnsiTheme="majorBidi" w:cstheme="majorBidi"/>
          <w:rtl/>
          <w:rPrChange w:id="1243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1244" w:author="yara ahmad" w:date="2021-04-18T08:34:00Z">
            <w:rPr>
              <w:rFonts w:hint="cs"/>
              <w:rtl/>
            </w:rPr>
          </w:rPrChange>
        </w:rPr>
        <w:t>המערכת</w:t>
      </w:r>
      <w:r w:rsidRPr="00AE4B49">
        <w:rPr>
          <w:rFonts w:asciiTheme="majorBidi" w:hAnsiTheme="majorBidi" w:cstheme="majorBidi"/>
          <w:rtl/>
          <w:rPrChange w:id="1245" w:author="yara ahmad" w:date="2021-04-18T08:34:00Z">
            <w:rPr>
              <w:rtl/>
            </w:rPr>
          </w:rPrChange>
        </w:rPr>
        <w:t>) .</w:t>
      </w:r>
    </w:p>
    <w:p w14:paraId="46775B73" w14:textId="68F743DE" w:rsidR="001C795F" w:rsidRPr="00AE4B49" w:rsidRDefault="001C795F" w:rsidP="001C795F">
      <w:pPr>
        <w:rPr>
          <w:ins w:id="1246" w:author="jamil" w:date="2021-04-17T19:10:00Z"/>
          <w:rFonts w:asciiTheme="majorBidi" w:hAnsiTheme="majorBidi" w:cstheme="majorBidi"/>
          <w:rPrChange w:id="1247" w:author="yara ahmad" w:date="2021-04-18T08:34:00Z">
            <w:rPr>
              <w:ins w:id="1248" w:author="jamil" w:date="2021-04-17T19:10:00Z"/>
            </w:rPr>
          </w:rPrChange>
        </w:rPr>
      </w:pPr>
      <w:r w:rsidRPr="00AE4B49">
        <w:rPr>
          <w:rFonts w:asciiTheme="majorBidi" w:hAnsiTheme="majorBidi" w:cstheme="majorBidi" w:hint="cs"/>
          <w:rtl/>
          <w:rPrChange w:id="1249" w:author="yara ahmad" w:date="2021-04-18T08:34:00Z">
            <w:rPr>
              <w:rFonts w:hint="cs"/>
              <w:rtl/>
            </w:rPr>
          </w:rPrChange>
        </w:rPr>
        <w:t>שחקנים</w:t>
      </w:r>
      <w:r w:rsidRPr="00AE4B49">
        <w:rPr>
          <w:rFonts w:asciiTheme="majorBidi" w:hAnsiTheme="majorBidi" w:cstheme="majorBidi"/>
          <w:rtl/>
          <w:rPrChange w:id="1250" w:author="yara ahmad" w:date="2021-04-18T08:34:00Z">
            <w:rPr>
              <w:rtl/>
            </w:rPr>
          </w:rPrChange>
        </w:rPr>
        <w:t xml:space="preserve"> : </w:t>
      </w:r>
      <w:r w:rsidRPr="00AE4B49">
        <w:rPr>
          <w:rFonts w:asciiTheme="majorBidi" w:hAnsiTheme="majorBidi" w:cstheme="majorBidi" w:hint="cs"/>
          <w:rtl/>
          <w:rPrChange w:id="1251" w:author="yara ahmad" w:date="2021-04-18T08:34:00Z">
            <w:rPr>
              <w:rFonts w:hint="cs"/>
              <w:rtl/>
            </w:rPr>
          </w:rPrChange>
        </w:rPr>
        <w:t>מערכת</w:t>
      </w:r>
      <w:r w:rsidRPr="00AE4B49">
        <w:rPr>
          <w:rFonts w:asciiTheme="majorBidi" w:hAnsiTheme="majorBidi" w:cstheme="majorBidi"/>
          <w:rtl/>
          <w:rPrChange w:id="1252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1253" w:author="yara ahmad" w:date="2021-04-18T08:34:00Z">
            <w:rPr>
              <w:rFonts w:hint="cs"/>
              <w:rtl/>
            </w:rPr>
          </w:rPrChange>
        </w:rPr>
        <w:t>המסחר</w:t>
      </w:r>
      <w:r w:rsidRPr="00AE4B49">
        <w:rPr>
          <w:rFonts w:asciiTheme="majorBidi" w:hAnsiTheme="majorBidi" w:cstheme="majorBidi"/>
          <w:rtl/>
          <w:rPrChange w:id="1254" w:author="yara ahmad" w:date="2021-04-18T08:34:00Z">
            <w:rPr>
              <w:rtl/>
            </w:rPr>
          </w:rPrChange>
        </w:rPr>
        <w:t xml:space="preserve"> , </w:t>
      </w:r>
      <w:r w:rsidRPr="00AE4B49">
        <w:rPr>
          <w:rFonts w:asciiTheme="majorBidi" w:hAnsiTheme="majorBidi" w:cstheme="majorBidi" w:hint="cs"/>
          <w:rtl/>
          <w:rPrChange w:id="1255" w:author="yara ahmad" w:date="2021-04-18T08:34:00Z">
            <w:rPr>
              <w:rFonts w:hint="cs"/>
              <w:rtl/>
            </w:rPr>
          </w:rPrChange>
        </w:rPr>
        <w:t>מערכת</w:t>
      </w:r>
      <w:r w:rsidRPr="00AE4B49">
        <w:rPr>
          <w:rFonts w:asciiTheme="majorBidi" w:hAnsiTheme="majorBidi" w:cstheme="majorBidi"/>
          <w:rtl/>
          <w:rPrChange w:id="1256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1257" w:author="yara ahmad" w:date="2021-04-18T08:34:00Z">
            <w:rPr>
              <w:rFonts w:hint="cs"/>
              <w:rtl/>
            </w:rPr>
          </w:rPrChange>
        </w:rPr>
        <w:t>התשלומים</w:t>
      </w:r>
      <w:r w:rsidRPr="00AE4B49">
        <w:rPr>
          <w:rFonts w:asciiTheme="majorBidi" w:hAnsiTheme="majorBidi" w:cstheme="majorBidi"/>
          <w:rtl/>
          <w:rPrChange w:id="1258" w:author="yara ahmad" w:date="2021-04-18T08:34:00Z">
            <w:rPr>
              <w:rtl/>
            </w:rPr>
          </w:rPrChange>
        </w:rPr>
        <w:t xml:space="preserve"> , </w:t>
      </w:r>
      <w:r w:rsidRPr="00AE4B49">
        <w:rPr>
          <w:rFonts w:asciiTheme="majorBidi" w:hAnsiTheme="majorBidi" w:cstheme="majorBidi" w:hint="cs"/>
          <w:rtl/>
          <w:rPrChange w:id="1259" w:author="yara ahmad" w:date="2021-04-18T08:34:00Z">
            <w:rPr>
              <w:rFonts w:hint="cs"/>
              <w:rtl/>
            </w:rPr>
          </w:rPrChange>
        </w:rPr>
        <w:t>מערכת</w:t>
      </w:r>
      <w:r w:rsidRPr="00AE4B49">
        <w:rPr>
          <w:rFonts w:asciiTheme="majorBidi" w:hAnsiTheme="majorBidi" w:cstheme="majorBidi"/>
          <w:rtl/>
          <w:rPrChange w:id="1260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1261" w:author="yara ahmad" w:date="2021-04-18T08:34:00Z">
            <w:rPr>
              <w:rFonts w:hint="cs"/>
              <w:rtl/>
            </w:rPr>
          </w:rPrChange>
        </w:rPr>
        <w:t>האספקה</w:t>
      </w:r>
      <w:r w:rsidRPr="00AE4B49">
        <w:rPr>
          <w:rFonts w:asciiTheme="majorBidi" w:hAnsiTheme="majorBidi" w:cstheme="majorBidi"/>
          <w:rtl/>
          <w:rPrChange w:id="1262" w:author="yara ahmad" w:date="2021-04-18T08:34:00Z">
            <w:rPr>
              <w:rtl/>
            </w:rPr>
          </w:rPrChange>
        </w:rPr>
        <w:t xml:space="preserve"> , </w:t>
      </w:r>
      <w:r w:rsidRPr="00AE4B49">
        <w:rPr>
          <w:rFonts w:asciiTheme="majorBidi" w:hAnsiTheme="majorBidi" w:cstheme="majorBidi" w:hint="cs"/>
          <w:rtl/>
          <w:rPrChange w:id="1263" w:author="yara ahmad" w:date="2021-04-18T08:34:00Z">
            <w:rPr>
              <w:rFonts w:hint="cs"/>
              <w:rtl/>
            </w:rPr>
          </w:rPrChange>
        </w:rPr>
        <w:t>משתמש</w:t>
      </w:r>
      <w:r w:rsidRPr="00AE4B49">
        <w:rPr>
          <w:rFonts w:asciiTheme="majorBidi" w:hAnsiTheme="majorBidi" w:cstheme="majorBidi"/>
          <w:rtl/>
          <w:rPrChange w:id="1264" w:author="yara ahmad" w:date="2021-04-18T08:34:00Z">
            <w:rPr>
              <w:rtl/>
            </w:rPr>
          </w:rPrChange>
        </w:rPr>
        <w:t xml:space="preserve"> </w:t>
      </w:r>
      <w:proofErr w:type="spellStart"/>
      <w:r w:rsidRPr="00AE4B49">
        <w:rPr>
          <w:rFonts w:asciiTheme="majorBidi" w:hAnsiTheme="majorBidi" w:cstheme="majorBidi" w:hint="cs"/>
          <w:rtl/>
          <w:rPrChange w:id="1265" w:author="yara ahmad" w:date="2021-04-18T08:34:00Z">
            <w:rPr>
              <w:rFonts w:hint="cs"/>
              <w:rtl/>
            </w:rPr>
          </w:rPrChange>
        </w:rPr>
        <w:t>אדמינסטרציה</w:t>
      </w:r>
      <w:proofErr w:type="spellEnd"/>
      <w:r w:rsidRPr="00AE4B49">
        <w:rPr>
          <w:rFonts w:asciiTheme="majorBidi" w:hAnsiTheme="majorBidi" w:cstheme="majorBidi"/>
          <w:rtl/>
          <w:rPrChange w:id="1266" w:author="yara ahmad" w:date="2021-04-18T08:34:00Z">
            <w:rPr>
              <w:rtl/>
            </w:rPr>
          </w:rPrChange>
        </w:rPr>
        <w:t xml:space="preserve"> .</w:t>
      </w:r>
    </w:p>
    <w:p w14:paraId="70F39721" w14:textId="1D5B4638" w:rsidR="005F61F5" w:rsidRPr="00AE4B49" w:rsidRDefault="005F61F5" w:rsidP="001C795F">
      <w:pPr>
        <w:rPr>
          <w:rFonts w:asciiTheme="majorBidi" w:hAnsiTheme="majorBidi" w:cstheme="majorBidi"/>
          <w:rtl/>
          <w:rPrChange w:id="1267" w:author="yara ahmad" w:date="2021-04-18T08:34:00Z">
            <w:rPr>
              <w:rtl/>
            </w:rPr>
          </w:rPrChange>
        </w:rPr>
      </w:pPr>
      <w:ins w:id="1268" w:author="jamil" w:date="2021-04-17T19:10:00Z">
        <w:r w:rsidRPr="00AE4B49">
          <w:rPr>
            <w:rFonts w:asciiTheme="majorBidi" w:hAnsiTheme="majorBidi" w:cstheme="majorBidi" w:hint="cs"/>
            <w:rtl/>
            <w:rPrChange w:id="1269" w:author="yara ahmad" w:date="2021-04-18T08:34:00Z">
              <w:rPr>
                <w:rFonts w:hint="cs"/>
                <w:rtl/>
              </w:rPr>
            </w:rPrChange>
          </w:rPr>
          <w:t>פרמטרים</w:t>
        </w:r>
        <w:r w:rsidRPr="00AE4B49">
          <w:rPr>
            <w:rFonts w:asciiTheme="majorBidi" w:hAnsiTheme="majorBidi" w:cstheme="majorBidi"/>
            <w:rtl/>
            <w:rPrChange w:id="1270" w:author="yara ahmad" w:date="2021-04-18T08:34:00Z">
              <w:rPr>
                <w:rtl/>
              </w:rPr>
            </w:rPrChange>
          </w:rPr>
          <w:t xml:space="preserve"> : </w:t>
        </w:r>
        <w:r w:rsidRPr="00AE4B49">
          <w:rPr>
            <w:rFonts w:asciiTheme="majorBidi" w:hAnsiTheme="majorBidi" w:cstheme="majorBidi" w:hint="cs"/>
            <w:rtl/>
            <w:rPrChange w:id="1271" w:author="yara ahmad" w:date="2021-04-18T08:34:00Z">
              <w:rPr>
                <w:rFonts w:hint="cs"/>
                <w:rtl/>
              </w:rPr>
            </w:rPrChange>
          </w:rPr>
          <w:t>אין</w:t>
        </w:r>
      </w:ins>
    </w:p>
    <w:p w14:paraId="6BFC1A33" w14:textId="77777777" w:rsidR="001C795F" w:rsidRPr="00AE4B49" w:rsidRDefault="001C795F" w:rsidP="001C795F">
      <w:pPr>
        <w:rPr>
          <w:rFonts w:asciiTheme="majorBidi" w:hAnsiTheme="majorBidi" w:cstheme="majorBidi"/>
          <w:rtl/>
          <w:rPrChange w:id="1272" w:author="yara ahmad" w:date="2021-04-18T08:34:00Z">
            <w:rPr>
              <w:rtl/>
            </w:rPr>
          </w:rPrChange>
        </w:rPr>
      </w:pPr>
      <w:r w:rsidRPr="00AE4B49">
        <w:rPr>
          <w:rFonts w:asciiTheme="majorBidi" w:hAnsiTheme="majorBidi" w:cstheme="majorBidi"/>
          <w:rPrChange w:id="1273" w:author="yara ahmad" w:date="2021-04-18T08:34:00Z">
            <w:rPr/>
          </w:rPrChange>
        </w:rPr>
        <w:t xml:space="preserve">pre </w:t>
      </w:r>
      <w:proofErr w:type="gramStart"/>
      <w:r w:rsidRPr="00AE4B49">
        <w:rPr>
          <w:rFonts w:asciiTheme="majorBidi" w:hAnsiTheme="majorBidi" w:cstheme="majorBidi"/>
          <w:rPrChange w:id="1274" w:author="yara ahmad" w:date="2021-04-18T08:34:00Z">
            <w:rPr/>
          </w:rPrChange>
        </w:rPr>
        <w:t>condition</w:t>
      </w:r>
      <w:r w:rsidRPr="00AE4B49">
        <w:rPr>
          <w:rFonts w:asciiTheme="majorBidi" w:hAnsiTheme="majorBidi" w:cstheme="majorBidi"/>
          <w:rtl/>
          <w:rPrChange w:id="1275" w:author="yara ahmad" w:date="2021-04-18T08:34:00Z">
            <w:rPr>
              <w:rtl/>
            </w:rPr>
          </w:rPrChange>
        </w:rPr>
        <w:t xml:space="preserve"> :</w:t>
      </w:r>
      <w:proofErr w:type="gramEnd"/>
      <w:r w:rsidRPr="00AE4B49">
        <w:rPr>
          <w:rFonts w:asciiTheme="majorBidi" w:hAnsiTheme="majorBidi" w:cstheme="majorBidi"/>
          <w:rtl/>
          <w:rPrChange w:id="1276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1277" w:author="yara ahmad" w:date="2021-04-18T08:34:00Z">
            <w:rPr>
              <w:rFonts w:hint="cs"/>
              <w:rtl/>
            </w:rPr>
          </w:rPrChange>
        </w:rPr>
        <w:t>מערכת</w:t>
      </w:r>
      <w:r w:rsidRPr="00AE4B49">
        <w:rPr>
          <w:rFonts w:asciiTheme="majorBidi" w:hAnsiTheme="majorBidi" w:cstheme="majorBidi"/>
          <w:rtl/>
          <w:rPrChange w:id="1278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1279" w:author="yara ahmad" w:date="2021-04-18T08:34:00Z">
            <w:rPr>
              <w:rFonts w:hint="cs"/>
              <w:rtl/>
            </w:rPr>
          </w:rPrChange>
        </w:rPr>
        <w:t>המסחר</w:t>
      </w:r>
      <w:r w:rsidRPr="00AE4B49">
        <w:rPr>
          <w:rFonts w:asciiTheme="majorBidi" w:hAnsiTheme="majorBidi" w:cstheme="majorBidi"/>
          <w:rtl/>
          <w:rPrChange w:id="1280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1281" w:author="yara ahmad" w:date="2021-04-18T08:34:00Z">
            <w:rPr>
              <w:rFonts w:hint="cs"/>
              <w:rtl/>
            </w:rPr>
          </w:rPrChange>
        </w:rPr>
        <w:t>אינה</w:t>
      </w:r>
      <w:r w:rsidRPr="00AE4B49">
        <w:rPr>
          <w:rFonts w:asciiTheme="majorBidi" w:hAnsiTheme="majorBidi" w:cstheme="majorBidi"/>
          <w:rtl/>
          <w:rPrChange w:id="1282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1283" w:author="yara ahmad" w:date="2021-04-18T08:34:00Z">
            <w:rPr>
              <w:rFonts w:hint="cs"/>
              <w:rtl/>
            </w:rPr>
          </w:rPrChange>
        </w:rPr>
        <w:t>מאותחלת</w:t>
      </w:r>
      <w:r w:rsidRPr="00AE4B49">
        <w:rPr>
          <w:rFonts w:asciiTheme="majorBidi" w:hAnsiTheme="majorBidi" w:cstheme="majorBidi"/>
          <w:rtl/>
          <w:rPrChange w:id="1284" w:author="yara ahmad" w:date="2021-04-18T08:34:00Z">
            <w:rPr>
              <w:rtl/>
            </w:rPr>
          </w:rPrChange>
        </w:rPr>
        <w:t xml:space="preserve"> .</w:t>
      </w:r>
    </w:p>
    <w:p w14:paraId="4186050C" w14:textId="77777777" w:rsidR="001C795F" w:rsidRPr="00AE4B49" w:rsidRDefault="001C795F" w:rsidP="001C795F">
      <w:pPr>
        <w:rPr>
          <w:rFonts w:asciiTheme="majorBidi" w:hAnsiTheme="majorBidi" w:cstheme="majorBidi"/>
          <w:rtl/>
          <w:rPrChange w:id="1285" w:author="yara ahmad" w:date="2021-04-18T08:34:00Z">
            <w:rPr>
              <w:rtl/>
            </w:rPr>
          </w:rPrChange>
        </w:rPr>
      </w:pPr>
      <w:r w:rsidRPr="00AE4B49">
        <w:rPr>
          <w:rFonts w:asciiTheme="majorBidi" w:hAnsiTheme="majorBidi" w:cstheme="majorBidi"/>
          <w:rPrChange w:id="1286" w:author="yara ahmad" w:date="2021-04-18T08:34:00Z">
            <w:rPr/>
          </w:rPrChange>
        </w:rPr>
        <w:t xml:space="preserve">post </w:t>
      </w:r>
      <w:proofErr w:type="gramStart"/>
      <w:r w:rsidRPr="00AE4B49">
        <w:rPr>
          <w:rFonts w:asciiTheme="majorBidi" w:hAnsiTheme="majorBidi" w:cstheme="majorBidi"/>
          <w:rPrChange w:id="1287" w:author="yara ahmad" w:date="2021-04-18T08:34:00Z">
            <w:rPr/>
          </w:rPrChange>
        </w:rPr>
        <w:t>condition</w:t>
      </w:r>
      <w:r w:rsidRPr="00AE4B49">
        <w:rPr>
          <w:rFonts w:asciiTheme="majorBidi" w:hAnsiTheme="majorBidi" w:cstheme="majorBidi"/>
          <w:rtl/>
          <w:rPrChange w:id="1288" w:author="yara ahmad" w:date="2021-04-18T08:34:00Z">
            <w:rPr>
              <w:rtl/>
            </w:rPr>
          </w:rPrChange>
        </w:rPr>
        <w:t xml:space="preserve"> :</w:t>
      </w:r>
      <w:proofErr w:type="gramEnd"/>
      <w:r w:rsidRPr="00AE4B49">
        <w:rPr>
          <w:rFonts w:asciiTheme="majorBidi" w:hAnsiTheme="majorBidi" w:cstheme="majorBidi"/>
          <w:rtl/>
          <w:rPrChange w:id="1289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1290" w:author="yara ahmad" w:date="2021-04-18T08:34:00Z">
            <w:rPr>
              <w:rFonts w:hint="cs"/>
              <w:rtl/>
            </w:rPr>
          </w:rPrChange>
        </w:rPr>
        <w:t>פתיחת</w:t>
      </w:r>
      <w:r w:rsidRPr="00AE4B49">
        <w:rPr>
          <w:rFonts w:asciiTheme="majorBidi" w:hAnsiTheme="majorBidi" w:cstheme="majorBidi"/>
          <w:rtl/>
          <w:rPrChange w:id="1291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1292" w:author="yara ahmad" w:date="2021-04-18T08:34:00Z">
            <w:rPr>
              <w:rFonts w:hint="cs"/>
              <w:rtl/>
            </w:rPr>
          </w:rPrChange>
        </w:rPr>
        <w:t>מערכת</w:t>
      </w:r>
      <w:r w:rsidRPr="00AE4B49">
        <w:rPr>
          <w:rFonts w:asciiTheme="majorBidi" w:hAnsiTheme="majorBidi" w:cstheme="majorBidi"/>
          <w:rtl/>
          <w:rPrChange w:id="1293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1294" w:author="yara ahmad" w:date="2021-04-18T08:34:00Z">
            <w:rPr>
              <w:rFonts w:hint="cs"/>
              <w:rtl/>
            </w:rPr>
          </w:rPrChange>
        </w:rPr>
        <w:t>הקניות</w:t>
      </w:r>
      <w:r w:rsidRPr="00AE4B49">
        <w:rPr>
          <w:rFonts w:asciiTheme="majorBidi" w:hAnsiTheme="majorBidi" w:cstheme="majorBidi"/>
          <w:rtl/>
          <w:rPrChange w:id="1295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1296" w:author="yara ahmad" w:date="2021-04-18T08:34:00Z">
            <w:rPr>
              <w:rFonts w:hint="cs"/>
              <w:rtl/>
            </w:rPr>
          </w:rPrChange>
        </w:rPr>
        <w:t>לשימוש</w:t>
      </w:r>
      <w:r w:rsidRPr="00AE4B49">
        <w:rPr>
          <w:rFonts w:asciiTheme="majorBidi" w:hAnsiTheme="majorBidi" w:cstheme="majorBidi"/>
          <w:rtl/>
          <w:rPrChange w:id="1297" w:author="yara ahmad" w:date="2021-04-18T08:34:00Z">
            <w:rPr>
              <w:rtl/>
            </w:rPr>
          </w:rPrChange>
        </w:rPr>
        <w:t xml:space="preserve"> , </w:t>
      </w:r>
      <w:r w:rsidRPr="00AE4B49">
        <w:rPr>
          <w:rFonts w:asciiTheme="majorBidi" w:hAnsiTheme="majorBidi" w:cstheme="majorBidi" w:hint="cs"/>
          <w:rtl/>
          <w:rPrChange w:id="1298" w:author="yara ahmad" w:date="2021-04-18T08:34:00Z">
            <w:rPr>
              <w:rFonts w:hint="cs"/>
              <w:rtl/>
            </w:rPr>
          </w:rPrChange>
        </w:rPr>
        <w:t>יצירת</w:t>
      </w:r>
      <w:r w:rsidRPr="00AE4B49">
        <w:rPr>
          <w:rFonts w:asciiTheme="majorBidi" w:hAnsiTheme="majorBidi" w:cstheme="majorBidi"/>
          <w:rtl/>
          <w:rPrChange w:id="1299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1300" w:author="yara ahmad" w:date="2021-04-18T08:34:00Z">
            <w:rPr>
              <w:rFonts w:hint="cs"/>
              <w:rtl/>
            </w:rPr>
          </w:rPrChange>
        </w:rPr>
        <w:t>קשר</w:t>
      </w:r>
      <w:r w:rsidRPr="00AE4B49">
        <w:rPr>
          <w:rFonts w:asciiTheme="majorBidi" w:hAnsiTheme="majorBidi" w:cstheme="majorBidi"/>
          <w:rtl/>
          <w:rPrChange w:id="1301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1302" w:author="yara ahmad" w:date="2021-04-18T08:34:00Z">
            <w:rPr>
              <w:rFonts w:hint="cs"/>
              <w:rtl/>
            </w:rPr>
          </w:rPrChange>
        </w:rPr>
        <w:t>עם</w:t>
      </w:r>
      <w:r w:rsidRPr="00AE4B49">
        <w:rPr>
          <w:rFonts w:asciiTheme="majorBidi" w:hAnsiTheme="majorBidi" w:cstheme="majorBidi"/>
          <w:rtl/>
          <w:rPrChange w:id="1303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1304" w:author="yara ahmad" w:date="2021-04-18T08:34:00Z">
            <w:rPr>
              <w:rFonts w:hint="cs"/>
              <w:rtl/>
            </w:rPr>
          </w:rPrChange>
        </w:rPr>
        <w:t>המערכות</w:t>
      </w:r>
      <w:r w:rsidRPr="00AE4B49">
        <w:rPr>
          <w:rFonts w:asciiTheme="majorBidi" w:hAnsiTheme="majorBidi" w:cstheme="majorBidi"/>
          <w:rtl/>
          <w:rPrChange w:id="1305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1306" w:author="yara ahmad" w:date="2021-04-18T08:34:00Z">
            <w:rPr>
              <w:rFonts w:hint="cs"/>
              <w:rtl/>
            </w:rPr>
          </w:rPrChange>
        </w:rPr>
        <w:t>החיצוניות</w:t>
      </w:r>
      <w:r w:rsidRPr="00AE4B49">
        <w:rPr>
          <w:rFonts w:asciiTheme="majorBidi" w:hAnsiTheme="majorBidi" w:cstheme="majorBidi"/>
          <w:rtl/>
          <w:rPrChange w:id="1307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1308" w:author="yara ahmad" w:date="2021-04-18T08:34:00Z">
            <w:rPr>
              <w:rFonts w:hint="cs"/>
              <w:rtl/>
            </w:rPr>
          </w:rPrChange>
        </w:rPr>
        <w:t>וביצוע</w:t>
      </w:r>
      <w:r w:rsidRPr="00AE4B49">
        <w:rPr>
          <w:rFonts w:asciiTheme="majorBidi" w:hAnsiTheme="majorBidi" w:cstheme="majorBidi"/>
          <w:rtl/>
          <w:rPrChange w:id="1309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1310" w:author="yara ahmad" w:date="2021-04-18T08:34:00Z">
            <w:rPr>
              <w:rFonts w:hint="cs"/>
              <w:rtl/>
            </w:rPr>
          </w:rPrChange>
        </w:rPr>
        <w:t>הרשמה</w:t>
      </w:r>
      <w:r w:rsidRPr="00AE4B49">
        <w:rPr>
          <w:rFonts w:asciiTheme="majorBidi" w:hAnsiTheme="majorBidi" w:cstheme="majorBidi"/>
          <w:rtl/>
          <w:rPrChange w:id="1311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1312" w:author="yara ahmad" w:date="2021-04-18T08:34:00Z">
            <w:rPr>
              <w:rFonts w:hint="cs"/>
              <w:rtl/>
            </w:rPr>
          </w:rPrChange>
        </w:rPr>
        <w:t>עבור</w:t>
      </w:r>
      <w:r w:rsidRPr="00AE4B49">
        <w:rPr>
          <w:rFonts w:asciiTheme="majorBidi" w:hAnsiTheme="majorBidi" w:cstheme="majorBidi"/>
          <w:rtl/>
          <w:rPrChange w:id="1313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1314" w:author="yara ahmad" w:date="2021-04-18T08:34:00Z">
            <w:rPr>
              <w:rFonts w:hint="cs"/>
              <w:rtl/>
            </w:rPr>
          </w:rPrChange>
        </w:rPr>
        <w:t>מנהל</w:t>
      </w:r>
      <w:r w:rsidRPr="00AE4B49">
        <w:rPr>
          <w:rFonts w:asciiTheme="majorBidi" w:hAnsiTheme="majorBidi" w:cstheme="majorBidi"/>
          <w:rtl/>
          <w:rPrChange w:id="1315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1316" w:author="yara ahmad" w:date="2021-04-18T08:34:00Z">
            <w:rPr>
              <w:rFonts w:hint="cs"/>
              <w:rtl/>
            </w:rPr>
          </w:rPrChange>
        </w:rPr>
        <w:t>המערכת</w:t>
      </w:r>
      <w:r w:rsidRPr="00AE4B49">
        <w:rPr>
          <w:rFonts w:asciiTheme="majorBidi" w:hAnsiTheme="majorBidi" w:cstheme="majorBidi"/>
          <w:rtl/>
          <w:rPrChange w:id="1317" w:author="yara ahmad" w:date="2021-04-18T08:34:00Z">
            <w:rPr>
              <w:rtl/>
            </w:rPr>
          </w:rPrChange>
        </w:rPr>
        <w:t xml:space="preserve"> .</w:t>
      </w:r>
    </w:p>
    <w:p w14:paraId="4D7C7433" w14:textId="2F4DA741" w:rsidR="001C795F" w:rsidRPr="00AE4B49" w:rsidRDefault="001C795F" w:rsidP="001C795F">
      <w:pPr>
        <w:rPr>
          <w:rFonts w:asciiTheme="majorBidi" w:hAnsiTheme="majorBidi" w:cstheme="majorBidi"/>
          <w:rtl/>
          <w:rPrChange w:id="1318" w:author="yara ahmad" w:date="2021-04-18T08:34:00Z">
            <w:rPr>
              <w:rtl/>
            </w:rPr>
          </w:rPrChange>
        </w:rPr>
      </w:pPr>
      <w:r w:rsidRPr="00AE4B49">
        <w:rPr>
          <w:rFonts w:asciiTheme="majorBidi" w:hAnsiTheme="majorBidi" w:cstheme="majorBidi" w:hint="cs"/>
          <w:rtl/>
          <w:rPrChange w:id="1319" w:author="yara ahmad" w:date="2021-04-18T08:34:00Z">
            <w:rPr>
              <w:rFonts w:hint="cs"/>
              <w:rtl/>
            </w:rPr>
          </w:rPrChange>
        </w:rPr>
        <w:t>תהליך</w:t>
      </w:r>
      <w:r w:rsidRPr="00AE4B49">
        <w:rPr>
          <w:rFonts w:asciiTheme="majorBidi" w:hAnsiTheme="majorBidi" w:cstheme="majorBidi"/>
          <w:rtl/>
          <w:rPrChange w:id="1320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1321" w:author="yara ahmad" w:date="2021-04-18T08:34:00Z">
            <w:rPr>
              <w:rFonts w:hint="cs"/>
              <w:rtl/>
            </w:rPr>
          </w:rPrChange>
        </w:rPr>
        <w:t>התרחיש</w:t>
      </w:r>
      <w:ins w:id="1322" w:author="jamil" w:date="2021-04-17T20:11:00Z">
        <w:r w:rsidR="00976C4C" w:rsidRPr="00AE4B49">
          <w:rPr>
            <w:rFonts w:asciiTheme="majorBidi" w:hAnsiTheme="majorBidi" w:cstheme="majorBidi"/>
            <w:rtl/>
            <w:rPrChange w:id="1323" w:author="yara ahmad" w:date="2021-04-18T08:34:00Z">
              <w:rPr>
                <w:rtl/>
              </w:rPr>
            </w:rPrChange>
          </w:rPr>
          <w:t xml:space="preserve"> </w:t>
        </w:r>
      </w:ins>
      <w:del w:id="1324" w:author="jamil" w:date="2021-04-17T20:11:00Z">
        <w:r w:rsidRPr="00AE4B49" w:rsidDel="00976C4C">
          <w:rPr>
            <w:rFonts w:asciiTheme="majorBidi" w:hAnsiTheme="majorBidi" w:cstheme="majorBidi"/>
            <w:rtl/>
            <w:rPrChange w:id="1325" w:author="yara ahmad" w:date="2021-04-18T08:34:00Z">
              <w:rPr>
                <w:rtl/>
              </w:rPr>
            </w:rPrChange>
          </w:rPr>
          <w:delText xml:space="preserve"> </w:delText>
        </w:r>
      </w:del>
      <w:r w:rsidRPr="00AE4B49">
        <w:rPr>
          <w:rFonts w:asciiTheme="majorBidi" w:hAnsiTheme="majorBidi" w:cstheme="majorBidi"/>
          <w:rtl/>
          <w:rPrChange w:id="1326" w:author="yara ahmad" w:date="2021-04-18T08:34:00Z">
            <w:rPr>
              <w:rtl/>
            </w:rPr>
          </w:rPrChange>
        </w:rPr>
        <w:t>:</w:t>
      </w:r>
    </w:p>
    <w:p w14:paraId="3A82B65F" w14:textId="720B6CC0" w:rsidR="001C795F" w:rsidRPr="00AE4B49" w:rsidRDefault="001C795F" w:rsidP="001C795F">
      <w:pPr>
        <w:rPr>
          <w:ins w:id="1327" w:author="jamil" w:date="2021-04-17T21:09:00Z"/>
          <w:rFonts w:asciiTheme="majorBidi" w:hAnsiTheme="majorBidi" w:cstheme="majorBidi"/>
          <w:rtl/>
          <w:rPrChange w:id="1328" w:author="yara ahmad" w:date="2021-04-18T08:34:00Z">
            <w:rPr>
              <w:ins w:id="1329" w:author="jamil" w:date="2021-04-17T21:09:00Z"/>
              <w:rtl/>
            </w:rPr>
          </w:rPrChange>
        </w:rPr>
      </w:pPr>
      <w:r w:rsidRPr="00AE4B49">
        <w:rPr>
          <w:rFonts w:asciiTheme="majorBidi" w:hAnsiTheme="majorBidi" w:cstheme="majorBidi"/>
          <w:rtl/>
          <w:rPrChange w:id="1330" w:author="yara ahmad" w:date="2021-04-18T08:34:00Z">
            <w:rPr>
              <w:rtl/>
            </w:rPr>
          </w:rPrChange>
        </w:rPr>
        <w:t xml:space="preserve">1. </w:t>
      </w:r>
      <w:r w:rsidRPr="00AE4B49">
        <w:rPr>
          <w:rFonts w:asciiTheme="majorBidi" w:hAnsiTheme="majorBidi" w:cstheme="majorBidi" w:hint="cs"/>
          <w:rtl/>
          <w:rPrChange w:id="1331" w:author="yara ahmad" w:date="2021-04-18T08:34:00Z">
            <w:rPr>
              <w:rFonts w:hint="cs"/>
              <w:rtl/>
            </w:rPr>
          </w:rPrChange>
        </w:rPr>
        <w:t>מנהל</w:t>
      </w:r>
      <w:r w:rsidRPr="00AE4B49">
        <w:rPr>
          <w:rFonts w:asciiTheme="majorBidi" w:hAnsiTheme="majorBidi" w:cstheme="majorBidi"/>
          <w:rtl/>
          <w:rPrChange w:id="1332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1333" w:author="yara ahmad" w:date="2021-04-18T08:34:00Z">
            <w:rPr>
              <w:rFonts w:hint="cs"/>
              <w:rtl/>
            </w:rPr>
          </w:rPrChange>
        </w:rPr>
        <w:t>המערכת</w:t>
      </w:r>
      <w:r w:rsidRPr="00AE4B49">
        <w:rPr>
          <w:rFonts w:asciiTheme="majorBidi" w:hAnsiTheme="majorBidi" w:cstheme="majorBidi"/>
          <w:rtl/>
          <w:rPrChange w:id="1334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1335" w:author="yara ahmad" w:date="2021-04-18T08:34:00Z">
            <w:rPr>
              <w:rFonts w:hint="cs"/>
              <w:rtl/>
            </w:rPr>
          </w:rPrChange>
        </w:rPr>
        <w:t>מזין</w:t>
      </w:r>
      <w:r w:rsidRPr="00AE4B49">
        <w:rPr>
          <w:rFonts w:asciiTheme="majorBidi" w:hAnsiTheme="majorBidi" w:cstheme="majorBidi"/>
          <w:rtl/>
          <w:rPrChange w:id="1336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1337" w:author="yara ahmad" w:date="2021-04-18T08:34:00Z">
            <w:rPr>
              <w:rFonts w:hint="cs"/>
              <w:rtl/>
            </w:rPr>
          </w:rPrChange>
        </w:rPr>
        <w:t>את</w:t>
      </w:r>
      <w:r w:rsidRPr="00AE4B49">
        <w:rPr>
          <w:rFonts w:asciiTheme="majorBidi" w:hAnsiTheme="majorBidi" w:cstheme="majorBidi"/>
          <w:rtl/>
          <w:rPrChange w:id="1338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1339" w:author="yara ahmad" w:date="2021-04-18T08:34:00Z">
            <w:rPr>
              <w:rFonts w:hint="cs"/>
              <w:rtl/>
            </w:rPr>
          </w:rPrChange>
        </w:rPr>
        <w:t>שם</w:t>
      </w:r>
      <w:r w:rsidRPr="00AE4B49">
        <w:rPr>
          <w:rFonts w:asciiTheme="majorBidi" w:hAnsiTheme="majorBidi" w:cstheme="majorBidi"/>
          <w:rtl/>
          <w:rPrChange w:id="1340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1341" w:author="yara ahmad" w:date="2021-04-18T08:34:00Z">
            <w:rPr>
              <w:rFonts w:hint="cs"/>
              <w:rtl/>
            </w:rPr>
          </w:rPrChange>
        </w:rPr>
        <w:t>המשתמש</w:t>
      </w:r>
      <w:r w:rsidRPr="00AE4B49">
        <w:rPr>
          <w:rFonts w:asciiTheme="majorBidi" w:hAnsiTheme="majorBidi" w:cstheme="majorBidi"/>
          <w:rtl/>
          <w:rPrChange w:id="1342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1343" w:author="yara ahmad" w:date="2021-04-18T08:34:00Z">
            <w:rPr>
              <w:rFonts w:hint="cs"/>
              <w:rtl/>
            </w:rPr>
          </w:rPrChange>
        </w:rPr>
        <w:t>והסיסמה</w:t>
      </w:r>
      <w:r w:rsidRPr="00AE4B49">
        <w:rPr>
          <w:rFonts w:asciiTheme="majorBidi" w:hAnsiTheme="majorBidi" w:cstheme="majorBidi"/>
          <w:rtl/>
          <w:rPrChange w:id="1344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1345" w:author="yara ahmad" w:date="2021-04-18T08:34:00Z">
            <w:rPr>
              <w:rFonts w:hint="cs"/>
              <w:rtl/>
            </w:rPr>
          </w:rPrChange>
        </w:rPr>
        <w:t>שלו</w:t>
      </w:r>
      <w:r w:rsidRPr="00AE4B49">
        <w:rPr>
          <w:rFonts w:asciiTheme="majorBidi" w:hAnsiTheme="majorBidi" w:cstheme="majorBidi"/>
          <w:rtl/>
          <w:rPrChange w:id="1346" w:author="yara ahmad" w:date="2021-04-18T08:34:00Z">
            <w:rPr>
              <w:rtl/>
            </w:rPr>
          </w:rPrChange>
        </w:rPr>
        <w:t xml:space="preserve"> .</w:t>
      </w:r>
    </w:p>
    <w:p w14:paraId="3B57FFA1" w14:textId="25CF0B01" w:rsidR="00524BF9" w:rsidRPr="00AE4B49" w:rsidRDefault="00524BF9" w:rsidP="001C795F">
      <w:pPr>
        <w:rPr>
          <w:rFonts w:asciiTheme="majorBidi" w:hAnsiTheme="majorBidi" w:cstheme="majorBidi"/>
          <w:rtl/>
          <w:rPrChange w:id="1347" w:author="yara ahmad" w:date="2021-04-18T08:34:00Z">
            <w:rPr>
              <w:rtl/>
            </w:rPr>
          </w:rPrChange>
        </w:rPr>
      </w:pPr>
      <w:ins w:id="1348" w:author="jamil" w:date="2021-04-17T21:09:00Z">
        <w:r w:rsidRPr="00AE4B49">
          <w:rPr>
            <w:rFonts w:asciiTheme="majorBidi" w:hAnsiTheme="majorBidi" w:cstheme="majorBidi"/>
            <w:rtl/>
            <w:rPrChange w:id="1349" w:author="yara ahmad" w:date="2021-04-18T08:34:00Z">
              <w:rPr>
                <w:rtl/>
              </w:rPr>
            </w:rPrChange>
          </w:rPr>
          <w:t xml:space="preserve">2. </w:t>
        </w:r>
      </w:ins>
      <w:ins w:id="1350" w:author="jamil" w:date="2021-04-17T21:10:00Z">
        <w:r w:rsidRPr="00AE4B49">
          <w:rPr>
            <w:rFonts w:asciiTheme="majorBidi" w:hAnsiTheme="majorBidi" w:cstheme="majorBidi" w:hint="cs"/>
            <w:rtl/>
            <w:rPrChange w:id="1351" w:author="yara ahmad" w:date="2021-04-18T08:34:00Z">
              <w:rPr>
                <w:rFonts w:hint="cs"/>
                <w:rtl/>
              </w:rPr>
            </w:rPrChange>
          </w:rPr>
          <w:t>ביצוע</w:t>
        </w:r>
        <w:r w:rsidRPr="00AE4B49">
          <w:rPr>
            <w:rFonts w:asciiTheme="majorBidi" w:hAnsiTheme="majorBidi" w:cstheme="majorBidi"/>
            <w:rtl/>
            <w:rPrChange w:id="1352" w:author="yara ahmad" w:date="2021-04-18T08:34:00Z">
              <w:rPr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rtl/>
            <w:rPrChange w:id="1353" w:author="yara ahmad" w:date="2021-04-18T08:34:00Z">
              <w:rPr>
                <w:rFonts w:hint="cs"/>
                <w:rtl/>
              </w:rPr>
            </w:rPrChange>
          </w:rPr>
          <w:t>חיבור</w:t>
        </w:r>
        <w:r w:rsidRPr="00AE4B49">
          <w:rPr>
            <w:rFonts w:asciiTheme="majorBidi" w:hAnsiTheme="majorBidi" w:cstheme="majorBidi"/>
            <w:rtl/>
            <w:rPrChange w:id="1354" w:author="yara ahmad" w:date="2021-04-18T08:34:00Z">
              <w:rPr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rtl/>
            <w:rPrChange w:id="1355" w:author="yara ahmad" w:date="2021-04-18T08:34:00Z">
              <w:rPr>
                <w:rFonts w:hint="cs"/>
                <w:rtl/>
              </w:rPr>
            </w:rPrChange>
          </w:rPr>
          <w:t>למערכת</w:t>
        </w:r>
        <w:r w:rsidRPr="00AE4B49">
          <w:rPr>
            <w:rFonts w:asciiTheme="majorBidi" w:hAnsiTheme="majorBidi" w:cstheme="majorBidi"/>
            <w:rtl/>
            <w:rPrChange w:id="1356" w:author="yara ahmad" w:date="2021-04-18T08:34:00Z">
              <w:rPr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rtl/>
            <w:rPrChange w:id="1357" w:author="yara ahmad" w:date="2021-04-18T08:34:00Z">
              <w:rPr>
                <w:rFonts w:hint="cs"/>
                <w:rtl/>
              </w:rPr>
            </w:rPrChange>
          </w:rPr>
          <w:t>ההצפנה</w:t>
        </w:r>
        <w:r w:rsidRPr="00AE4B49">
          <w:rPr>
            <w:rFonts w:asciiTheme="majorBidi" w:hAnsiTheme="majorBidi" w:cstheme="majorBidi"/>
            <w:rtl/>
            <w:rPrChange w:id="1358" w:author="yara ahmad" w:date="2021-04-18T08:34:00Z">
              <w:rPr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rtl/>
            <w:rPrChange w:id="1359" w:author="yara ahmad" w:date="2021-04-18T08:34:00Z">
              <w:rPr>
                <w:rFonts w:hint="cs"/>
                <w:rtl/>
              </w:rPr>
            </w:rPrChange>
          </w:rPr>
          <w:t>וקבלת</w:t>
        </w:r>
        <w:r w:rsidRPr="00AE4B49">
          <w:rPr>
            <w:rFonts w:asciiTheme="majorBidi" w:hAnsiTheme="majorBidi" w:cstheme="majorBidi"/>
            <w:rtl/>
            <w:rPrChange w:id="1360" w:author="yara ahmad" w:date="2021-04-18T08:34:00Z">
              <w:rPr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rtl/>
            <w:rPrChange w:id="1361" w:author="yara ahmad" w:date="2021-04-18T08:34:00Z">
              <w:rPr>
                <w:rFonts w:hint="cs"/>
                <w:rtl/>
              </w:rPr>
            </w:rPrChange>
          </w:rPr>
          <w:t>הודעת</w:t>
        </w:r>
        <w:r w:rsidRPr="00AE4B49">
          <w:rPr>
            <w:rFonts w:asciiTheme="majorBidi" w:hAnsiTheme="majorBidi" w:cstheme="majorBidi"/>
            <w:rtl/>
            <w:rPrChange w:id="1362" w:author="yara ahmad" w:date="2021-04-18T08:34:00Z">
              <w:rPr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rtl/>
            <w:rPrChange w:id="1363" w:author="yara ahmad" w:date="2021-04-18T08:34:00Z">
              <w:rPr>
                <w:rFonts w:hint="cs"/>
                <w:rtl/>
              </w:rPr>
            </w:rPrChange>
          </w:rPr>
          <w:t>אישור</w:t>
        </w:r>
        <w:r w:rsidRPr="00AE4B49">
          <w:rPr>
            <w:rFonts w:asciiTheme="majorBidi" w:hAnsiTheme="majorBidi" w:cstheme="majorBidi"/>
            <w:rtl/>
            <w:rPrChange w:id="1364" w:author="yara ahmad" w:date="2021-04-18T08:34:00Z">
              <w:rPr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rtl/>
            <w:rPrChange w:id="1365" w:author="yara ahmad" w:date="2021-04-18T08:34:00Z">
              <w:rPr>
                <w:rFonts w:hint="cs"/>
                <w:rtl/>
              </w:rPr>
            </w:rPrChange>
          </w:rPr>
          <w:t>על</w:t>
        </w:r>
        <w:r w:rsidRPr="00AE4B49">
          <w:rPr>
            <w:rFonts w:asciiTheme="majorBidi" w:hAnsiTheme="majorBidi" w:cstheme="majorBidi"/>
            <w:rtl/>
            <w:rPrChange w:id="1366" w:author="yara ahmad" w:date="2021-04-18T08:34:00Z">
              <w:rPr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rtl/>
            <w:rPrChange w:id="1367" w:author="yara ahmad" w:date="2021-04-18T08:34:00Z">
              <w:rPr>
                <w:rFonts w:hint="cs"/>
                <w:rtl/>
              </w:rPr>
            </w:rPrChange>
          </w:rPr>
          <w:t>הצלחת</w:t>
        </w:r>
        <w:r w:rsidRPr="00AE4B49">
          <w:rPr>
            <w:rFonts w:asciiTheme="majorBidi" w:hAnsiTheme="majorBidi" w:cstheme="majorBidi"/>
            <w:rtl/>
            <w:rPrChange w:id="1368" w:author="yara ahmad" w:date="2021-04-18T08:34:00Z">
              <w:rPr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rtl/>
            <w:rPrChange w:id="1369" w:author="yara ahmad" w:date="2021-04-18T08:34:00Z">
              <w:rPr>
                <w:rFonts w:hint="cs"/>
                <w:rtl/>
              </w:rPr>
            </w:rPrChange>
          </w:rPr>
          <w:t>החיבור</w:t>
        </w:r>
        <w:r w:rsidRPr="00AE4B49">
          <w:rPr>
            <w:rFonts w:asciiTheme="majorBidi" w:hAnsiTheme="majorBidi" w:cstheme="majorBidi"/>
            <w:rtl/>
            <w:rPrChange w:id="1370" w:author="yara ahmad" w:date="2021-04-18T08:34:00Z">
              <w:rPr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rtl/>
            <w:rPrChange w:id="1371" w:author="yara ahmad" w:date="2021-04-18T08:34:00Z">
              <w:rPr>
                <w:rFonts w:hint="cs"/>
                <w:rtl/>
              </w:rPr>
            </w:rPrChange>
          </w:rPr>
          <w:t>ממערכת</w:t>
        </w:r>
        <w:r w:rsidRPr="00AE4B49">
          <w:rPr>
            <w:rFonts w:asciiTheme="majorBidi" w:hAnsiTheme="majorBidi" w:cstheme="majorBidi"/>
            <w:rtl/>
            <w:rPrChange w:id="1372" w:author="yara ahmad" w:date="2021-04-18T08:34:00Z">
              <w:rPr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rtl/>
            <w:rPrChange w:id="1373" w:author="yara ahmad" w:date="2021-04-18T08:34:00Z">
              <w:rPr>
                <w:rFonts w:hint="cs"/>
                <w:rtl/>
              </w:rPr>
            </w:rPrChange>
          </w:rPr>
          <w:t>חיצונית</w:t>
        </w:r>
        <w:r w:rsidRPr="00AE4B49">
          <w:rPr>
            <w:rFonts w:asciiTheme="majorBidi" w:hAnsiTheme="majorBidi" w:cstheme="majorBidi"/>
            <w:rtl/>
            <w:rPrChange w:id="1374" w:author="yara ahmad" w:date="2021-04-18T08:34:00Z">
              <w:rPr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rtl/>
            <w:rPrChange w:id="1375" w:author="yara ahmad" w:date="2021-04-18T08:34:00Z">
              <w:rPr>
                <w:rFonts w:hint="cs"/>
                <w:rtl/>
              </w:rPr>
            </w:rPrChange>
          </w:rPr>
          <w:t>זו</w:t>
        </w:r>
        <w:r w:rsidRPr="00AE4B49">
          <w:rPr>
            <w:rFonts w:asciiTheme="majorBidi" w:hAnsiTheme="majorBidi" w:cstheme="majorBidi"/>
            <w:rtl/>
            <w:rPrChange w:id="1376" w:author="yara ahmad" w:date="2021-04-18T08:34:00Z">
              <w:rPr>
                <w:rtl/>
              </w:rPr>
            </w:rPrChange>
          </w:rPr>
          <w:t xml:space="preserve"> .</w:t>
        </w:r>
      </w:ins>
    </w:p>
    <w:p w14:paraId="439B3F4A" w14:textId="148E0CFE" w:rsidR="001C795F" w:rsidRPr="00AE4B49" w:rsidRDefault="001C795F" w:rsidP="001C795F">
      <w:pPr>
        <w:rPr>
          <w:rFonts w:asciiTheme="majorBidi" w:hAnsiTheme="majorBidi" w:cstheme="majorBidi"/>
          <w:rtl/>
          <w:rPrChange w:id="1377" w:author="yara ahmad" w:date="2021-04-18T08:34:00Z">
            <w:rPr>
              <w:rtl/>
            </w:rPr>
          </w:rPrChange>
        </w:rPr>
      </w:pPr>
      <w:del w:id="1378" w:author="jamil" w:date="2021-04-17T21:09:00Z">
        <w:r w:rsidRPr="00AE4B49" w:rsidDel="00524BF9">
          <w:rPr>
            <w:rFonts w:asciiTheme="majorBidi" w:hAnsiTheme="majorBidi" w:cstheme="majorBidi"/>
            <w:rtl/>
            <w:rPrChange w:id="1379" w:author="yara ahmad" w:date="2021-04-18T08:34:00Z">
              <w:rPr>
                <w:rtl/>
              </w:rPr>
            </w:rPrChange>
          </w:rPr>
          <w:delText xml:space="preserve">2 </w:delText>
        </w:r>
      </w:del>
      <w:ins w:id="1380" w:author="jamil" w:date="2021-04-17T21:09:00Z">
        <w:r w:rsidR="00524BF9" w:rsidRPr="00AE4B49">
          <w:rPr>
            <w:rFonts w:asciiTheme="majorBidi" w:hAnsiTheme="majorBidi" w:cstheme="majorBidi"/>
            <w:rtl/>
            <w:rPrChange w:id="1381" w:author="yara ahmad" w:date="2021-04-18T08:34:00Z">
              <w:rPr>
                <w:rtl/>
              </w:rPr>
            </w:rPrChange>
          </w:rPr>
          <w:t xml:space="preserve">3 </w:t>
        </w:r>
      </w:ins>
      <w:r w:rsidRPr="00AE4B49">
        <w:rPr>
          <w:rFonts w:asciiTheme="majorBidi" w:hAnsiTheme="majorBidi" w:cstheme="majorBidi"/>
          <w:rtl/>
          <w:rPrChange w:id="1382" w:author="yara ahmad" w:date="2021-04-18T08:34:00Z">
            <w:rPr>
              <w:rtl/>
            </w:rPr>
          </w:rPrChange>
        </w:rPr>
        <w:t xml:space="preserve">. </w:t>
      </w:r>
      <w:r w:rsidRPr="00AE4B49">
        <w:rPr>
          <w:rFonts w:asciiTheme="majorBidi" w:hAnsiTheme="majorBidi" w:cstheme="majorBidi" w:hint="cs"/>
          <w:rtl/>
          <w:rPrChange w:id="1383" w:author="yara ahmad" w:date="2021-04-18T08:34:00Z">
            <w:rPr>
              <w:rFonts w:hint="cs"/>
              <w:rtl/>
            </w:rPr>
          </w:rPrChange>
        </w:rPr>
        <w:t>ביצוע</w:t>
      </w:r>
      <w:r w:rsidRPr="00AE4B49">
        <w:rPr>
          <w:rFonts w:asciiTheme="majorBidi" w:hAnsiTheme="majorBidi" w:cstheme="majorBidi"/>
          <w:rtl/>
          <w:rPrChange w:id="1384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1385" w:author="yara ahmad" w:date="2021-04-18T08:34:00Z">
            <w:rPr>
              <w:rFonts w:hint="cs"/>
              <w:rtl/>
            </w:rPr>
          </w:rPrChange>
        </w:rPr>
        <w:t>חיבור</w:t>
      </w:r>
      <w:r w:rsidRPr="00AE4B49">
        <w:rPr>
          <w:rFonts w:asciiTheme="majorBidi" w:hAnsiTheme="majorBidi" w:cstheme="majorBidi"/>
          <w:rtl/>
          <w:rPrChange w:id="1386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1387" w:author="yara ahmad" w:date="2021-04-18T08:34:00Z">
            <w:rPr>
              <w:rFonts w:hint="cs"/>
              <w:rtl/>
            </w:rPr>
          </w:rPrChange>
        </w:rPr>
        <w:t>למערכת</w:t>
      </w:r>
      <w:r w:rsidRPr="00AE4B49">
        <w:rPr>
          <w:rFonts w:asciiTheme="majorBidi" w:hAnsiTheme="majorBidi" w:cstheme="majorBidi"/>
          <w:rtl/>
          <w:rPrChange w:id="1388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1389" w:author="yara ahmad" w:date="2021-04-18T08:34:00Z">
            <w:rPr>
              <w:rFonts w:hint="cs"/>
              <w:rtl/>
            </w:rPr>
          </w:rPrChange>
        </w:rPr>
        <w:t>התשלומים</w:t>
      </w:r>
      <w:r w:rsidRPr="00AE4B49">
        <w:rPr>
          <w:rFonts w:asciiTheme="majorBidi" w:hAnsiTheme="majorBidi" w:cstheme="majorBidi"/>
          <w:rtl/>
          <w:rPrChange w:id="1390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1391" w:author="yara ahmad" w:date="2021-04-18T08:34:00Z">
            <w:rPr>
              <w:rFonts w:hint="cs"/>
              <w:rtl/>
            </w:rPr>
          </w:rPrChange>
        </w:rPr>
        <w:t>וקבלת</w:t>
      </w:r>
      <w:r w:rsidRPr="00AE4B49">
        <w:rPr>
          <w:rFonts w:asciiTheme="majorBidi" w:hAnsiTheme="majorBidi" w:cstheme="majorBidi"/>
          <w:rtl/>
          <w:rPrChange w:id="1392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1393" w:author="yara ahmad" w:date="2021-04-18T08:34:00Z">
            <w:rPr>
              <w:rFonts w:hint="cs"/>
              <w:rtl/>
            </w:rPr>
          </w:rPrChange>
        </w:rPr>
        <w:t>הודעת</w:t>
      </w:r>
      <w:r w:rsidRPr="00AE4B49">
        <w:rPr>
          <w:rFonts w:asciiTheme="majorBidi" w:hAnsiTheme="majorBidi" w:cstheme="majorBidi"/>
          <w:rtl/>
          <w:rPrChange w:id="1394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1395" w:author="yara ahmad" w:date="2021-04-18T08:34:00Z">
            <w:rPr>
              <w:rFonts w:hint="cs"/>
              <w:rtl/>
            </w:rPr>
          </w:rPrChange>
        </w:rPr>
        <w:t>אישור</w:t>
      </w:r>
      <w:r w:rsidRPr="00AE4B49">
        <w:rPr>
          <w:rFonts w:asciiTheme="majorBidi" w:hAnsiTheme="majorBidi" w:cstheme="majorBidi"/>
          <w:rtl/>
          <w:rPrChange w:id="1396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1397" w:author="yara ahmad" w:date="2021-04-18T08:34:00Z">
            <w:rPr>
              <w:rFonts w:hint="cs"/>
              <w:rtl/>
            </w:rPr>
          </w:rPrChange>
        </w:rPr>
        <w:t>על</w:t>
      </w:r>
      <w:r w:rsidRPr="00AE4B49">
        <w:rPr>
          <w:rFonts w:asciiTheme="majorBidi" w:hAnsiTheme="majorBidi" w:cstheme="majorBidi"/>
          <w:rtl/>
          <w:rPrChange w:id="1398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1399" w:author="yara ahmad" w:date="2021-04-18T08:34:00Z">
            <w:rPr>
              <w:rFonts w:hint="cs"/>
              <w:rtl/>
            </w:rPr>
          </w:rPrChange>
        </w:rPr>
        <w:t>הצלחת</w:t>
      </w:r>
      <w:r w:rsidRPr="00AE4B49">
        <w:rPr>
          <w:rFonts w:asciiTheme="majorBidi" w:hAnsiTheme="majorBidi" w:cstheme="majorBidi"/>
          <w:rtl/>
          <w:rPrChange w:id="1400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1401" w:author="yara ahmad" w:date="2021-04-18T08:34:00Z">
            <w:rPr>
              <w:rFonts w:hint="cs"/>
              <w:rtl/>
            </w:rPr>
          </w:rPrChange>
        </w:rPr>
        <w:t>החיבור</w:t>
      </w:r>
      <w:r w:rsidRPr="00AE4B49">
        <w:rPr>
          <w:rFonts w:asciiTheme="majorBidi" w:hAnsiTheme="majorBidi" w:cstheme="majorBidi"/>
          <w:rtl/>
          <w:rPrChange w:id="1402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1403" w:author="yara ahmad" w:date="2021-04-18T08:34:00Z">
            <w:rPr>
              <w:rFonts w:hint="cs"/>
              <w:rtl/>
            </w:rPr>
          </w:rPrChange>
        </w:rPr>
        <w:t>ממערכת</w:t>
      </w:r>
      <w:r w:rsidRPr="00AE4B49">
        <w:rPr>
          <w:rFonts w:asciiTheme="majorBidi" w:hAnsiTheme="majorBidi" w:cstheme="majorBidi"/>
          <w:rtl/>
          <w:rPrChange w:id="1404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1405" w:author="yara ahmad" w:date="2021-04-18T08:34:00Z">
            <w:rPr>
              <w:rFonts w:hint="cs"/>
              <w:rtl/>
            </w:rPr>
          </w:rPrChange>
        </w:rPr>
        <w:t>חיצונית</w:t>
      </w:r>
      <w:r w:rsidRPr="00AE4B49">
        <w:rPr>
          <w:rFonts w:asciiTheme="majorBidi" w:hAnsiTheme="majorBidi" w:cstheme="majorBidi"/>
          <w:rtl/>
          <w:rPrChange w:id="1406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1407" w:author="yara ahmad" w:date="2021-04-18T08:34:00Z">
            <w:rPr>
              <w:rFonts w:hint="cs"/>
              <w:rtl/>
            </w:rPr>
          </w:rPrChange>
        </w:rPr>
        <w:t>זו</w:t>
      </w:r>
      <w:r w:rsidRPr="00AE4B49">
        <w:rPr>
          <w:rFonts w:asciiTheme="majorBidi" w:hAnsiTheme="majorBidi" w:cstheme="majorBidi"/>
          <w:rtl/>
          <w:rPrChange w:id="1408" w:author="yara ahmad" w:date="2021-04-18T08:34:00Z">
            <w:rPr>
              <w:rtl/>
            </w:rPr>
          </w:rPrChange>
        </w:rPr>
        <w:t xml:space="preserve"> .</w:t>
      </w:r>
    </w:p>
    <w:p w14:paraId="35D7DF7D" w14:textId="3AE804C2" w:rsidR="001C795F" w:rsidRPr="00AE4B49" w:rsidRDefault="001C795F" w:rsidP="001C795F">
      <w:pPr>
        <w:rPr>
          <w:ins w:id="1409" w:author="jamil" w:date="2021-04-17T20:09:00Z"/>
          <w:rFonts w:asciiTheme="majorBidi" w:hAnsiTheme="majorBidi" w:cstheme="majorBidi"/>
          <w:rtl/>
          <w:rPrChange w:id="1410" w:author="yara ahmad" w:date="2021-04-18T08:34:00Z">
            <w:rPr>
              <w:ins w:id="1411" w:author="jamil" w:date="2021-04-17T20:09:00Z"/>
              <w:rtl/>
            </w:rPr>
          </w:rPrChange>
        </w:rPr>
      </w:pPr>
      <w:del w:id="1412" w:author="jamil" w:date="2021-04-17T21:09:00Z">
        <w:r w:rsidRPr="00AE4B49" w:rsidDel="00524BF9">
          <w:rPr>
            <w:rFonts w:asciiTheme="majorBidi" w:hAnsiTheme="majorBidi" w:cstheme="majorBidi"/>
            <w:rtl/>
            <w:rPrChange w:id="1413" w:author="yara ahmad" w:date="2021-04-18T08:34:00Z">
              <w:rPr>
                <w:rtl/>
              </w:rPr>
            </w:rPrChange>
          </w:rPr>
          <w:delText>3</w:delText>
        </w:r>
      </w:del>
      <w:ins w:id="1414" w:author="jamil" w:date="2021-04-17T21:09:00Z">
        <w:r w:rsidR="00524BF9" w:rsidRPr="00AE4B49">
          <w:rPr>
            <w:rFonts w:asciiTheme="majorBidi" w:hAnsiTheme="majorBidi" w:cstheme="majorBidi"/>
            <w:rtl/>
            <w:rPrChange w:id="1415" w:author="yara ahmad" w:date="2021-04-18T08:34:00Z">
              <w:rPr>
                <w:rtl/>
              </w:rPr>
            </w:rPrChange>
          </w:rPr>
          <w:t>4</w:t>
        </w:r>
      </w:ins>
      <w:r w:rsidRPr="00AE4B49">
        <w:rPr>
          <w:rFonts w:asciiTheme="majorBidi" w:hAnsiTheme="majorBidi" w:cstheme="majorBidi"/>
          <w:rtl/>
          <w:rPrChange w:id="1416" w:author="yara ahmad" w:date="2021-04-18T08:34:00Z">
            <w:rPr>
              <w:rtl/>
            </w:rPr>
          </w:rPrChange>
        </w:rPr>
        <w:t xml:space="preserve">. </w:t>
      </w:r>
      <w:r w:rsidRPr="00AE4B49">
        <w:rPr>
          <w:rFonts w:asciiTheme="majorBidi" w:hAnsiTheme="majorBidi" w:cstheme="majorBidi" w:hint="cs"/>
          <w:rtl/>
          <w:rPrChange w:id="1417" w:author="yara ahmad" w:date="2021-04-18T08:34:00Z">
            <w:rPr>
              <w:rFonts w:hint="cs"/>
              <w:rtl/>
            </w:rPr>
          </w:rPrChange>
        </w:rPr>
        <w:t>ביצוע</w:t>
      </w:r>
      <w:r w:rsidRPr="00AE4B49">
        <w:rPr>
          <w:rFonts w:asciiTheme="majorBidi" w:hAnsiTheme="majorBidi" w:cstheme="majorBidi"/>
          <w:rtl/>
          <w:rPrChange w:id="1418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1419" w:author="yara ahmad" w:date="2021-04-18T08:34:00Z">
            <w:rPr>
              <w:rFonts w:hint="cs"/>
              <w:rtl/>
            </w:rPr>
          </w:rPrChange>
        </w:rPr>
        <w:t>חיבור</w:t>
      </w:r>
      <w:r w:rsidRPr="00AE4B49">
        <w:rPr>
          <w:rFonts w:asciiTheme="majorBidi" w:hAnsiTheme="majorBidi" w:cstheme="majorBidi"/>
          <w:rtl/>
          <w:rPrChange w:id="1420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1421" w:author="yara ahmad" w:date="2021-04-18T08:34:00Z">
            <w:rPr>
              <w:rFonts w:hint="cs"/>
              <w:rtl/>
            </w:rPr>
          </w:rPrChange>
        </w:rPr>
        <w:t>למערכת</w:t>
      </w:r>
      <w:r w:rsidRPr="00AE4B49">
        <w:rPr>
          <w:rFonts w:asciiTheme="majorBidi" w:hAnsiTheme="majorBidi" w:cstheme="majorBidi"/>
          <w:rtl/>
          <w:rPrChange w:id="1422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1423" w:author="yara ahmad" w:date="2021-04-18T08:34:00Z">
            <w:rPr>
              <w:rFonts w:hint="cs"/>
              <w:rtl/>
            </w:rPr>
          </w:rPrChange>
        </w:rPr>
        <w:t>האספקה</w:t>
      </w:r>
      <w:r w:rsidRPr="00AE4B49">
        <w:rPr>
          <w:rFonts w:asciiTheme="majorBidi" w:hAnsiTheme="majorBidi" w:cstheme="majorBidi"/>
          <w:rtl/>
          <w:rPrChange w:id="1424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1425" w:author="yara ahmad" w:date="2021-04-18T08:34:00Z">
            <w:rPr>
              <w:rFonts w:hint="cs"/>
              <w:rtl/>
            </w:rPr>
          </w:rPrChange>
        </w:rPr>
        <w:t>וקבלת</w:t>
      </w:r>
      <w:r w:rsidRPr="00AE4B49">
        <w:rPr>
          <w:rFonts w:asciiTheme="majorBidi" w:hAnsiTheme="majorBidi" w:cstheme="majorBidi"/>
          <w:rtl/>
          <w:rPrChange w:id="1426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1427" w:author="yara ahmad" w:date="2021-04-18T08:34:00Z">
            <w:rPr>
              <w:rFonts w:hint="cs"/>
              <w:rtl/>
            </w:rPr>
          </w:rPrChange>
        </w:rPr>
        <w:t>הודעת</w:t>
      </w:r>
      <w:r w:rsidRPr="00AE4B49">
        <w:rPr>
          <w:rFonts w:asciiTheme="majorBidi" w:hAnsiTheme="majorBidi" w:cstheme="majorBidi"/>
          <w:rtl/>
          <w:rPrChange w:id="1428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1429" w:author="yara ahmad" w:date="2021-04-18T08:34:00Z">
            <w:rPr>
              <w:rFonts w:hint="cs"/>
              <w:rtl/>
            </w:rPr>
          </w:rPrChange>
        </w:rPr>
        <w:t>אישור</w:t>
      </w:r>
      <w:r w:rsidRPr="00AE4B49">
        <w:rPr>
          <w:rFonts w:asciiTheme="majorBidi" w:hAnsiTheme="majorBidi" w:cstheme="majorBidi"/>
          <w:rtl/>
          <w:rPrChange w:id="1430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1431" w:author="yara ahmad" w:date="2021-04-18T08:34:00Z">
            <w:rPr>
              <w:rFonts w:hint="cs"/>
              <w:rtl/>
            </w:rPr>
          </w:rPrChange>
        </w:rPr>
        <w:t>על</w:t>
      </w:r>
      <w:r w:rsidRPr="00AE4B49">
        <w:rPr>
          <w:rFonts w:asciiTheme="majorBidi" w:hAnsiTheme="majorBidi" w:cstheme="majorBidi"/>
          <w:rtl/>
          <w:rPrChange w:id="1432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1433" w:author="yara ahmad" w:date="2021-04-18T08:34:00Z">
            <w:rPr>
              <w:rFonts w:hint="cs"/>
              <w:rtl/>
            </w:rPr>
          </w:rPrChange>
        </w:rPr>
        <w:t>הצלחת</w:t>
      </w:r>
      <w:r w:rsidRPr="00AE4B49">
        <w:rPr>
          <w:rFonts w:asciiTheme="majorBidi" w:hAnsiTheme="majorBidi" w:cstheme="majorBidi"/>
          <w:rtl/>
          <w:rPrChange w:id="1434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1435" w:author="yara ahmad" w:date="2021-04-18T08:34:00Z">
            <w:rPr>
              <w:rFonts w:hint="cs"/>
              <w:rtl/>
            </w:rPr>
          </w:rPrChange>
        </w:rPr>
        <w:t>החיבור</w:t>
      </w:r>
      <w:r w:rsidRPr="00AE4B49">
        <w:rPr>
          <w:rFonts w:asciiTheme="majorBidi" w:hAnsiTheme="majorBidi" w:cstheme="majorBidi"/>
          <w:rtl/>
          <w:rPrChange w:id="1436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1437" w:author="yara ahmad" w:date="2021-04-18T08:34:00Z">
            <w:rPr>
              <w:rFonts w:hint="cs"/>
              <w:rtl/>
            </w:rPr>
          </w:rPrChange>
        </w:rPr>
        <w:t>ממערכת</w:t>
      </w:r>
      <w:r w:rsidRPr="00AE4B49">
        <w:rPr>
          <w:rFonts w:asciiTheme="majorBidi" w:hAnsiTheme="majorBidi" w:cstheme="majorBidi"/>
          <w:rtl/>
          <w:rPrChange w:id="1438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1439" w:author="yara ahmad" w:date="2021-04-18T08:34:00Z">
            <w:rPr>
              <w:rFonts w:hint="cs"/>
              <w:rtl/>
            </w:rPr>
          </w:rPrChange>
        </w:rPr>
        <w:t>חיצונית</w:t>
      </w:r>
      <w:r w:rsidRPr="00AE4B49">
        <w:rPr>
          <w:rFonts w:asciiTheme="majorBidi" w:hAnsiTheme="majorBidi" w:cstheme="majorBidi"/>
          <w:rtl/>
          <w:rPrChange w:id="1440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1441" w:author="yara ahmad" w:date="2021-04-18T08:34:00Z">
            <w:rPr>
              <w:rFonts w:hint="cs"/>
              <w:rtl/>
            </w:rPr>
          </w:rPrChange>
        </w:rPr>
        <w:t>זו</w:t>
      </w:r>
      <w:r w:rsidRPr="00AE4B49">
        <w:rPr>
          <w:rFonts w:asciiTheme="majorBidi" w:hAnsiTheme="majorBidi" w:cstheme="majorBidi"/>
          <w:rtl/>
          <w:rPrChange w:id="1442" w:author="yara ahmad" w:date="2021-04-18T08:34:00Z">
            <w:rPr>
              <w:rtl/>
            </w:rPr>
          </w:rPrChange>
        </w:rPr>
        <w:t xml:space="preserve"> .</w:t>
      </w:r>
    </w:p>
    <w:p w14:paraId="17CB2F1C" w14:textId="6E371881" w:rsidR="00976C4C" w:rsidRPr="00AE4B49" w:rsidRDefault="00976C4C" w:rsidP="001C795F">
      <w:pPr>
        <w:rPr>
          <w:ins w:id="1443" w:author="jamil" w:date="2021-04-17T20:11:00Z"/>
          <w:rFonts w:asciiTheme="majorBidi" w:hAnsiTheme="majorBidi" w:cstheme="majorBidi"/>
          <w:rtl/>
          <w:rPrChange w:id="1444" w:author="yara ahmad" w:date="2021-04-18T08:34:00Z">
            <w:rPr>
              <w:ins w:id="1445" w:author="jamil" w:date="2021-04-17T20:11:00Z"/>
              <w:rtl/>
            </w:rPr>
          </w:rPrChange>
        </w:rPr>
      </w:pPr>
      <w:bookmarkStart w:id="1446" w:name="_Hlk69583273"/>
      <w:ins w:id="1447" w:author="jamil" w:date="2021-04-17T20:09:00Z">
        <w:r w:rsidRPr="00AE4B49">
          <w:rPr>
            <w:rFonts w:asciiTheme="majorBidi" w:hAnsiTheme="majorBidi" w:cstheme="majorBidi" w:hint="cs"/>
            <w:rtl/>
            <w:rPrChange w:id="1448" w:author="yara ahmad" w:date="2021-04-18T08:34:00Z">
              <w:rPr>
                <w:rFonts w:hint="cs"/>
                <w:rtl/>
              </w:rPr>
            </w:rPrChange>
          </w:rPr>
          <w:t>ת</w:t>
        </w:r>
      </w:ins>
      <w:ins w:id="1449" w:author="jamil" w:date="2021-04-17T20:11:00Z">
        <w:r w:rsidRPr="00AE4B49">
          <w:rPr>
            <w:rFonts w:asciiTheme="majorBidi" w:hAnsiTheme="majorBidi" w:cstheme="majorBidi" w:hint="cs"/>
            <w:rtl/>
            <w:rPrChange w:id="1450" w:author="yara ahmad" w:date="2021-04-18T08:34:00Z">
              <w:rPr>
                <w:rFonts w:hint="cs"/>
                <w:rtl/>
              </w:rPr>
            </w:rPrChange>
          </w:rPr>
          <w:t>רחיש</w:t>
        </w:r>
        <w:r w:rsidRPr="00AE4B49">
          <w:rPr>
            <w:rFonts w:asciiTheme="majorBidi" w:hAnsiTheme="majorBidi" w:cstheme="majorBidi"/>
            <w:rtl/>
            <w:rPrChange w:id="1451" w:author="yara ahmad" w:date="2021-04-18T08:34:00Z">
              <w:rPr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rtl/>
            <w:rPrChange w:id="1452" w:author="yara ahmad" w:date="2021-04-18T08:34:00Z">
              <w:rPr>
                <w:rFonts w:hint="cs"/>
                <w:rtl/>
              </w:rPr>
            </w:rPrChange>
          </w:rPr>
          <w:t>חילופי</w:t>
        </w:r>
        <w:r w:rsidRPr="00AE4B49">
          <w:rPr>
            <w:rFonts w:asciiTheme="majorBidi" w:hAnsiTheme="majorBidi" w:cstheme="majorBidi"/>
            <w:rtl/>
            <w:rPrChange w:id="1453" w:author="yara ahmad" w:date="2021-04-18T08:34:00Z">
              <w:rPr>
                <w:rtl/>
              </w:rPr>
            </w:rPrChange>
          </w:rPr>
          <w:t xml:space="preserve"> :</w:t>
        </w:r>
      </w:ins>
    </w:p>
    <w:bookmarkEnd w:id="1446"/>
    <w:p w14:paraId="52B3F96F" w14:textId="173C9A2C" w:rsidR="00976C4C" w:rsidRPr="00AE4B49" w:rsidRDefault="00524BF9" w:rsidP="001C795F">
      <w:pPr>
        <w:rPr>
          <w:ins w:id="1454" w:author="jamil" w:date="2021-04-17T21:11:00Z"/>
          <w:rFonts w:asciiTheme="majorBidi" w:hAnsiTheme="majorBidi" w:cstheme="majorBidi"/>
          <w:rtl/>
          <w:rPrChange w:id="1455" w:author="yara ahmad" w:date="2021-04-18T08:34:00Z">
            <w:rPr>
              <w:ins w:id="1456" w:author="jamil" w:date="2021-04-17T21:11:00Z"/>
              <w:rtl/>
            </w:rPr>
          </w:rPrChange>
        </w:rPr>
      </w:pPr>
      <w:ins w:id="1457" w:author="jamil" w:date="2021-04-17T21:10:00Z">
        <w:r w:rsidRPr="00AE4B49">
          <w:rPr>
            <w:rFonts w:asciiTheme="majorBidi" w:hAnsiTheme="majorBidi" w:cstheme="majorBidi"/>
            <w:rtl/>
            <w:rPrChange w:id="1458" w:author="yara ahmad" w:date="2021-04-18T08:34:00Z">
              <w:rPr>
                <w:rtl/>
              </w:rPr>
            </w:rPrChange>
          </w:rPr>
          <w:t xml:space="preserve">2. </w:t>
        </w:r>
        <w:r w:rsidRPr="00AE4B49">
          <w:rPr>
            <w:rFonts w:asciiTheme="majorBidi" w:hAnsiTheme="majorBidi" w:cstheme="majorBidi" w:hint="cs"/>
            <w:rtl/>
            <w:rPrChange w:id="1459" w:author="yara ahmad" w:date="2021-04-18T08:34:00Z">
              <w:rPr>
                <w:rFonts w:hint="cs"/>
                <w:rtl/>
              </w:rPr>
            </w:rPrChange>
          </w:rPr>
          <w:t>המערכת</w:t>
        </w:r>
        <w:r w:rsidRPr="00AE4B49">
          <w:rPr>
            <w:rFonts w:asciiTheme="majorBidi" w:hAnsiTheme="majorBidi" w:cstheme="majorBidi"/>
            <w:rtl/>
            <w:rPrChange w:id="1460" w:author="yara ahmad" w:date="2021-04-18T08:34:00Z">
              <w:rPr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rtl/>
            <w:rPrChange w:id="1461" w:author="yara ahmad" w:date="2021-04-18T08:34:00Z">
              <w:rPr>
                <w:rFonts w:hint="cs"/>
                <w:rtl/>
              </w:rPr>
            </w:rPrChange>
          </w:rPr>
          <w:t>לא</w:t>
        </w:r>
        <w:r w:rsidRPr="00AE4B49">
          <w:rPr>
            <w:rFonts w:asciiTheme="majorBidi" w:hAnsiTheme="majorBidi" w:cstheme="majorBidi"/>
            <w:rtl/>
            <w:rPrChange w:id="1462" w:author="yara ahmad" w:date="2021-04-18T08:34:00Z">
              <w:rPr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rtl/>
            <w:rPrChange w:id="1463" w:author="yara ahmad" w:date="2021-04-18T08:34:00Z">
              <w:rPr>
                <w:rFonts w:hint="cs"/>
                <w:rtl/>
              </w:rPr>
            </w:rPrChange>
          </w:rPr>
          <w:t>הצליחה</w:t>
        </w:r>
        <w:r w:rsidRPr="00AE4B49">
          <w:rPr>
            <w:rFonts w:asciiTheme="majorBidi" w:hAnsiTheme="majorBidi" w:cstheme="majorBidi"/>
            <w:rtl/>
            <w:rPrChange w:id="1464" w:author="yara ahmad" w:date="2021-04-18T08:34:00Z">
              <w:rPr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rtl/>
            <w:rPrChange w:id="1465" w:author="yara ahmad" w:date="2021-04-18T08:34:00Z">
              <w:rPr>
                <w:rFonts w:hint="cs"/>
                <w:rtl/>
              </w:rPr>
            </w:rPrChange>
          </w:rPr>
          <w:t>ליצור</w:t>
        </w:r>
        <w:r w:rsidRPr="00AE4B49">
          <w:rPr>
            <w:rFonts w:asciiTheme="majorBidi" w:hAnsiTheme="majorBidi" w:cstheme="majorBidi"/>
            <w:rtl/>
            <w:rPrChange w:id="1466" w:author="yara ahmad" w:date="2021-04-18T08:34:00Z">
              <w:rPr>
                <w:rtl/>
              </w:rPr>
            </w:rPrChange>
          </w:rPr>
          <w:t xml:space="preserve"> </w:t>
        </w:r>
      </w:ins>
      <w:ins w:id="1467" w:author="jamil" w:date="2021-04-17T21:11:00Z">
        <w:r w:rsidRPr="00AE4B49">
          <w:rPr>
            <w:rFonts w:asciiTheme="majorBidi" w:hAnsiTheme="majorBidi" w:cstheme="majorBidi" w:hint="cs"/>
            <w:rtl/>
            <w:rPrChange w:id="1468" w:author="yara ahmad" w:date="2021-04-18T08:34:00Z">
              <w:rPr>
                <w:rFonts w:hint="cs"/>
                <w:rtl/>
              </w:rPr>
            </w:rPrChange>
          </w:rPr>
          <w:t>קשר</w:t>
        </w:r>
        <w:r w:rsidRPr="00AE4B49">
          <w:rPr>
            <w:rFonts w:asciiTheme="majorBidi" w:hAnsiTheme="majorBidi" w:cstheme="majorBidi"/>
            <w:rtl/>
            <w:rPrChange w:id="1469" w:author="yara ahmad" w:date="2021-04-18T08:34:00Z">
              <w:rPr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rtl/>
            <w:rPrChange w:id="1470" w:author="yara ahmad" w:date="2021-04-18T08:34:00Z">
              <w:rPr>
                <w:rFonts w:hint="cs"/>
                <w:rtl/>
              </w:rPr>
            </w:rPrChange>
          </w:rPr>
          <w:t>עם</w:t>
        </w:r>
        <w:r w:rsidRPr="00AE4B49">
          <w:rPr>
            <w:rFonts w:asciiTheme="majorBidi" w:hAnsiTheme="majorBidi" w:cstheme="majorBidi"/>
            <w:rtl/>
            <w:rPrChange w:id="1471" w:author="yara ahmad" w:date="2021-04-18T08:34:00Z">
              <w:rPr>
                <w:rtl/>
              </w:rPr>
            </w:rPrChange>
          </w:rPr>
          <w:t xml:space="preserve"> </w:t>
        </w:r>
        <w:r w:rsidR="00DF3794" w:rsidRPr="00AE4B49">
          <w:rPr>
            <w:rFonts w:asciiTheme="majorBidi" w:hAnsiTheme="majorBidi" w:cstheme="majorBidi" w:hint="cs"/>
            <w:rtl/>
            <w:rPrChange w:id="1472" w:author="yara ahmad" w:date="2021-04-18T08:34:00Z">
              <w:rPr>
                <w:rFonts w:hint="cs"/>
                <w:rtl/>
              </w:rPr>
            </w:rPrChange>
          </w:rPr>
          <w:t>מערכת</w:t>
        </w:r>
        <w:r w:rsidR="00DF3794" w:rsidRPr="00AE4B49">
          <w:rPr>
            <w:rFonts w:asciiTheme="majorBidi" w:hAnsiTheme="majorBidi" w:cstheme="majorBidi"/>
            <w:rtl/>
            <w:rPrChange w:id="1473" w:author="yara ahmad" w:date="2021-04-18T08:34:00Z">
              <w:rPr>
                <w:rtl/>
              </w:rPr>
            </w:rPrChange>
          </w:rPr>
          <w:t xml:space="preserve"> </w:t>
        </w:r>
        <w:r w:rsidR="00DF3794" w:rsidRPr="00AE4B49">
          <w:rPr>
            <w:rFonts w:asciiTheme="majorBidi" w:hAnsiTheme="majorBidi" w:cstheme="majorBidi" w:hint="cs"/>
            <w:rtl/>
            <w:rPrChange w:id="1474" w:author="yara ahmad" w:date="2021-04-18T08:34:00Z">
              <w:rPr>
                <w:rFonts w:hint="cs"/>
                <w:rtl/>
              </w:rPr>
            </w:rPrChange>
          </w:rPr>
          <w:t>ההצפנה</w:t>
        </w:r>
        <w:r w:rsidR="00DF3794" w:rsidRPr="00AE4B49">
          <w:rPr>
            <w:rFonts w:asciiTheme="majorBidi" w:hAnsiTheme="majorBidi" w:cstheme="majorBidi"/>
            <w:rtl/>
            <w:rPrChange w:id="1475" w:author="yara ahmad" w:date="2021-04-18T08:34:00Z">
              <w:rPr>
                <w:rtl/>
              </w:rPr>
            </w:rPrChange>
          </w:rPr>
          <w:t xml:space="preserve"> .</w:t>
        </w:r>
      </w:ins>
    </w:p>
    <w:p w14:paraId="0AF33526" w14:textId="424F01A5" w:rsidR="00DF3794" w:rsidRPr="00AE4B49" w:rsidRDefault="00DF3794" w:rsidP="001C795F">
      <w:pPr>
        <w:rPr>
          <w:rFonts w:asciiTheme="majorBidi" w:hAnsiTheme="majorBidi" w:cstheme="majorBidi"/>
          <w:rtl/>
          <w:rPrChange w:id="1476" w:author="yara ahmad" w:date="2021-04-18T08:34:00Z">
            <w:rPr>
              <w:rtl/>
            </w:rPr>
          </w:rPrChange>
        </w:rPr>
      </w:pPr>
      <w:ins w:id="1477" w:author="jamil" w:date="2021-04-17T21:11:00Z">
        <w:r w:rsidRPr="00AE4B49">
          <w:rPr>
            <w:rFonts w:asciiTheme="majorBidi" w:hAnsiTheme="majorBidi" w:cstheme="majorBidi"/>
            <w:rtl/>
            <w:rPrChange w:id="1478" w:author="yara ahmad" w:date="2021-04-18T08:34:00Z">
              <w:rPr>
                <w:rtl/>
              </w:rPr>
            </w:rPrChange>
          </w:rPr>
          <w:t xml:space="preserve">3. </w:t>
        </w:r>
        <w:r w:rsidRPr="00AE4B49">
          <w:rPr>
            <w:rFonts w:asciiTheme="majorBidi" w:hAnsiTheme="majorBidi" w:cstheme="majorBidi" w:hint="cs"/>
            <w:rtl/>
            <w:rPrChange w:id="1479" w:author="yara ahmad" w:date="2021-04-18T08:34:00Z">
              <w:rPr>
                <w:rFonts w:hint="cs"/>
                <w:rtl/>
              </w:rPr>
            </w:rPrChange>
          </w:rPr>
          <w:t>המערכת</w:t>
        </w:r>
        <w:r w:rsidRPr="00AE4B49">
          <w:rPr>
            <w:rFonts w:asciiTheme="majorBidi" w:hAnsiTheme="majorBidi" w:cstheme="majorBidi"/>
            <w:rtl/>
            <w:rPrChange w:id="1480" w:author="yara ahmad" w:date="2021-04-18T08:34:00Z">
              <w:rPr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rtl/>
            <w:rPrChange w:id="1481" w:author="yara ahmad" w:date="2021-04-18T08:34:00Z">
              <w:rPr>
                <w:rFonts w:hint="cs"/>
                <w:rtl/>
              </w:rPr>
            </w:rPrChange>
          </w:rPr>
          <w:t>תחזיר</w:t>
        </w:r>
        <w:r w:rsidRPr="00AE4B49">
          <w:rPr>
            <w:rFonts w:asciiTheme="majorBidi" w:hAnsiTheme="majorBidi" w:cstheme="majorBidi"/>
            <w:rtl/>
            <w:rPrChange w:id="1482" w:author="yara ahmad" w:date="2021-04-18T08:34:00Z">
              <w:rPr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rtl/>
            <w:rPrChange w:id="1483" w:author="yara ahmad" w:date="2021-04-18T08:34:00Z">
              <w:rPr>
                <w:rFonts w:hint="cs"/>
                <w:rtl/>
              </w:rPr>
            </w:rPrChange>
          </w:rPr>
          <w:t>למשתמש</w:t>
        </w:r>
        <w:r w:rsidRPr="00AE4B49">
          <w:rPr>
            <w:rFonts w:asciiTheme="majorBidi" w:hAnsiTheme="majorBidi" w:cstheme="majorBidi"/>
            <w:rtl/>
            <w:rPrChange w:id="1484" w:author="yara ahmad" w:date="2021-04-18T08:34:00Z">
              <w:rPr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rtl/>
            <w:rPrChange w:id="1485" w:author="yara ahmad" w:date="2021-04-18T08:34:00Z">
              <w:rPr>
                <w:rFonts w:hint="cs"/>
                <w:rtl/>
              </w:rPr>
            </w:rPrChange>
          </w:rPr>
          <w:t>הודעת</w:t>
        </w:r>
        <w:r w:rsidRPr="00AE4B49">
          <w:rPr>
            <w:rFonts w:asciiTheme="majorBidi" w:hAnsiTheme="majorBidi" w:cstheme="majorBidi"/>
            <w:rtl/>
            <w:rPrChange w:id="1486" w:author="yara ahmad" w:date="2021-04-18T08:34:00Z">
              <w:rPr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rtl/>
            <w:rPrChange w:id="1487" w:author="yara ahmad" w:date="2021-04-18T08:34:00Z">
              <w:rPr>
                <w:rFonts w:hint="cs"/>
                <w:rtl/>
              </w:rPr>
            </w:rPrChange>
          </w:rPr>
          <w:t>שגיאה</w:t>
        </w:r>
        <w:r w:rsidRPr="00AE4B49">
          <w:rPr>
            <w:rFonts w:asciiTheme="majorBidi" w:hAnsiTheme="majorBidi" w:cstheme="majorBidi"/>
            <w:rtl/>
            <w:rPrChange w:id="1488" w:author="yara ahmad" w:date="2021-04-18T08:34:00Z">
              <w:rPr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rtl/>
            <w:rPrChange w:id="1489" w:author="yara ahmad" w:date="2021-04-18T08:34:00Z">
              <w:rPr>
                <w:rFonts w:hint="cs"/>
                <w:rtl/>
              </w:rPr>
            </w:rPrChange>
          </w:rPr>
          <w:t>מתאימה</w:t>
        </w:r>
        <w:r w:rsidRPr="00AE4B49">
          <w:rPr>
            <w:rFonts w:asciiTheme="majorBidi" w:hAnsiTheme="majorBidi" w:cstheme="majorBidi"/>
            <w:rtl/>
            <w:rPrChange w:id="1490" w:author="yara ahmad" w:date="2021-04-18T08:34:00Z">
              <w:rPr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rtl/>
            <w:rPrChange w:id="1491" w:author="yara ahmad" w:date="2021-04-18T08:34:00Z">
              <w:rPr>
                <w:rFonts w:hint="cs"/>
                <w:rtl/>
              </w:rPr>
            </w:rPrChange>
          </w:rPr>
          <w:t>ותפסיק</w:t>
        </w:r>
        <w:r w:rsidRPr="00AE4B49">
          <w:rPr>
            <w:rFonts w:asciiTheme="majorBidi" w:hAnsiTheme="majorBidi" w:cstheme="majorBidi"/>
            <w:rtl/>
            <w:rPrChange w:id="1492" w:author="yara ahmad" w:date="2021-04-18T08:34:00Z">
              <w:rPr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rtl/>
            <w:rPrChange w:id="1493" w:author="yara ahmad" w:date="2021-04-18T08:34:00Z">
              <w:rPr>
                <w:rFonts w:hint="cs"/>
                <w:rtl/>
              </w:rPr>
            </w:rPrChange>
          </w:rPr>
          <w:t>את</w:t>
        </w:r>
        <w:r w:rsidRPr="00AE4B49">
          <w:rPr>
            <w:rFonts w:asciiTheme="majorBidi" w:hAnsiTheme="majorBidi" w:cstheme="majorBidi"/>
            <w:rtl/>
            <w:rPrChange w:id="1494" w:author="yara ahmad" w:date="2021-04-18T08:34:00Z">
              <w:rPr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rtl/>
            <w:rPrChange w:id="1495" w:author="yara ahmad" w:date="2021-04-18T08:34:00Z">
              <w:rPr>
                <w:rFonts w:hint="cs"/>
                <w:rtl/>
              </w:rPr>
            </w:rPrChange>
          </w:rPr>
          <w:t>תהליך</w:t>
        </w:r>
        <w:r w:rsidRPr="00AE4B49">
          <w:rPr>
            <w:rFonts w:asciiTheme="majorBidi" w:hAnsiTheme="majorBidi" w:cstheme="majorBidi"/>
            <w:rtl/>
            <w:rPrChange w:id="1496" w:author="yara ahmad" w:date="2021-04-18T08:34:00Z">
              <w:rPr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rtl/>
            <w:rPrChange w:id="1497" w:author="yara ahmad" w:date="2021-04-18T08:34:00Z">
              <w:rPr>
                <w:rFonts w:hint="cs"/>
                <w:rtl/>
              </w:rPr>
            </w:rPrChange>
          </w:rPr>
          <w:t>האתחול</w:t>
        </w:r>
        <w:r w:rsidRPr="00AE4B49">
          <w:rPr>
            <w:rFonts w:asciiTheme="majorBidi" w:hAnsiTheme="majorBidi" w:cstheme="majorBidi"/>
            <w:rtl/>
            <w:rPrChange w:id="1498" w:author="yara ahmad" w:date="2021-04-18T08:34:00Z">
              <w:rPr>
                <w:rtl/>
              </w:rPr>
            </w:rPrChange>
          </w:rPr>
          <w:t xml:space="preserve"> .</w:t>
        </w:r>
      </w:ins>
    </w:p>
    <w:p w14:paraId="35A57D93" w14:textId="77777777" w:rsidR="001C795F" w:rsidRPr="00AE4B49" w:rsidRDefault="001C795F" w:rsidP="001C795F">
      <w:pPr>
        <w:rPr>
          <w:rFonts w:asciiTheme="majorBidi" w:hAnsiTheme="majorBidi" w:cstheme="majorBidi"/>
          <w:rtl/>
          <w:rPrChange w:id="1499" w:author="yara ahmad" w:date="2021-04-18T08:34:00Z">
            <w:rPr>
              <w:rtl/>
            </w:rPr>
          </w:rPrChange>
        </w:rPr>
      </w:pPr>
      <w:r w:rsidRPr="00AE4B49">
        <w:rPr>
          <w:rFonts w:asciiTheme="majorBidi" w:hAnsiTheme="majorBidi" w:cstheme="majorBidi" w:hint="cs"/>
          <w:rtl/>
          <w:rPrChange w:id="1500" w:author="yara ahmad" w:date="2021-04-18T08:34:00Z">
            <w:rPr>
              <w:rFonts w:hint="cs"/>
              <w:rtl/>
            </w:rPr>
          </w:rPrChange>
        </w:rPr>
        <w:t>בדיקות</w:t>
      </w:r>
      <w:r w:rsidRPr="00AE4B49">
        <w:rPr>
          <w:rFonts w:asciiTheme="majorBidi" w:hAnsiTheme="majorBidi" w:cstheme="majorBidi"/>
          <w:rtl/>
          <w:rPrChange w:id="1501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1502" w:author="yara ahmad" w:date="2021-04-18T08:34:00Z">
            <w:rPr>
              <w:rFonts w:hint="cs"/>
              <w:rtl/>
            </w:rPr>
          </w:rPrChange>
        </w:rPr>
        <w:t>קבלה</w:t>
      </w:r>
      <w:r w:rsidRPr="00AE4B49">
        <w:rPr>
          <w:rFonts w:asciiTheme="majorBidi" w:hAnsiTheme="majorBidi" w:cstheme="majorBidi"/>
          <w:rtl/>
          <w:rPrChange w:id="1503" w:author="yara ahmad" w:date="2021-04-18T08:34:00Z">
            <w:rPr>
              <w:rtl/>
            </w:rPr>
          </w:rPrChange>
        </w:rPr>
        <w:t xml:space="preserve"> :</w:t>
      </w:r>
    </w:p>
    <w:p w14:paraId="28CF4EF7" w14:textId="77777777" w:rsidR="001C795F" w:rsidRPr="00AE4B49" w:rsidRDefault="001C795F" w:rsidP="001C795F">
      <w:pPr>
        <w:rPr>
          <w:rFonts w:asciiTheme="majorBidi" w:hAnsiTheme="majorBidi" w:cstheme="majorBidi"/>
          <w:rtl/>
          <w:rPrChange w:id="1504" w:author="yara ahmad" w:date="2021-04-18T08:34:00Z">
            <w:rPr>
              <w:rtl/>
            </w:rPr>
          </w:rPrChange>
        </w:rPr>
      </w:pPr>
      <w:proofErr w:type="gramStart"/>
      <w:r w:rsidRPr="00AE4B49">
        <w:rPr>
          <w:rFonts w:asciiTheme="majorBidi" w:hAnsiTheme="majorBidi" w:cstheme="majorBidi"/>
          <w:rPrChange w:id="1505" w:author="yara ahmad" w:date="2021-04-18T08:34:00Z">
            <w:rPr/>
          </w:rPrChange>
        </w:rPr>
        <w:t>HAPPY</w:t>
      </w:r>
      <w:r w:rsidRPr="00AE4B49">
        <w:rPr>
          <w:rFonts w:asciiTheme="majorBidi" w:hAnsiTheme="majorBidi" w:cstheme="majorBidi"/>
          <w:rtl/>
          <w:rPrChange w:id="1506" w:author="yara ahmad" w:date="2021-04-18T08:34:00Z">
            <w:rPr>
              <w:rtl/>
            </w:rPr>
          </w:rPrChange>
        </w:rPr>
        <w:t xml:space="preserve"> :</w:t>
      </w:r>
      <w:proofErr w:type="gramEnd"/>
      <w:r w:rsidRPr="00AE4B49">
        <w:rPr>
          <w:rFonts w:asciiTheme="majorBidi" w:hAnsiTheme="majorBidi" w:cstheme="majorBidi"/>
          <w:rtl/>
          <w:rPrChange w:id="1507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1508" w:author="yara ahmad" w:date="2021-04-18T08:34:00Z">
            <w:rPr>
              <w:rFonts w:hint="cs"/>
              <w:rtl/>
            </w:rPr>
          </w:rPrChange>
        </w:rPr>
        <w:t>המנהל</w:t>
      </w:r>
      <w:r w:rsidRPr="00AE4B49">
        <w:rPr>
          <w:rFonts w:asciiTheme="majorBidi" w:hAnsiTheme="majorBidi" w:cstheme="majorBidi"/>
          <w:rtl/>
          <w:rPrChange w:id="1509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1510" w:author="yara ahmad" w:date="2021-04-18T08:34:00Z">
            <w:rPr>
              <w:rFonts w:hint="cs"/>
              <w:rtl/>
            </w:rPr>
          </w:rPrChange>
        </w:rPr>
        <w:t>נכנס</w:t>
      </w:r>
      <w:r w:rsidRPr="00AE4B49">
        <w:rPr>
          <w:rFonts w:asciiTheme="majorBidi" w:hAnsiTheme="majorBidi" w:cstheme="majorBidi"/>
          <w:rtl/>
          <w:rPrChange w:id="1511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1512" w:author="yara ahmad" w:date="2021-04-18T08:34:00Z">
            <w:rPr>
              <w:rFonts w:hint="cs"/>
              <w:rtl/>
            </w:rPr>
          </w:rPrChange>
        </w:rPr>
        <w:t>למערכת</w:t>
      </w:r>
      <w:r w:rsidRPr="00AE4B49">
        <w:rPr>
          <w:rFonts w:asciiTheme="majorBidi" w:hAnsiTheme="majorBidi" w:cstheme="majorBidi"/>
          <w:rtl/>
          <w:rPrChange w:id="1513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1514" w:author="yara ahmad" w:date="2021-04-18T08:34:00Z">
            <w:rPr>
              <w:rFonts w:hint="cs"/>
              <w:rtl/>
            </w:rPr>
          </w:rPrChange>
        </w:rPr>
        <w:t>ומבצע</w:t>
      </w:r>
      <w:r w:rsidRPr="00AE4B49">
        <w:rPr>
          <w:rFonts w:asciiTheme="majorBidi" w:hAnsiTheme="majorBidi" w:cstheme="majorBidi"/>
          <w:rtl/>
          <w:rPrChange w:id="1515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1516" w:author="yara ahmad" w:date="2021-04-18T08:34:00Z">
            <w:rPr>
              <w:rFonts w:hint="cs"/>
              <w:rtl/>
            </w:rPr>
          </w:rPrChange>
        </w:rPr>
        <w:t>אתחול</w:t>
      </w:r>
      <w:r w:rsidRPr="00AE4B49">
        <w:rPr>
          <w:rFonts w:asciiTheme="majorBidi" w:hAnsiTheme="majorBidi" w:cstheme="majorBidi"/>
          <w:rtl/>
          <w:rPrChange w:id="1517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1518" w:author="yara ahmad" w:date="2021-04-18T08:34:00Z">
            <w:rPr>
              <w:rFonts w:hint="cs"/>
              <w:rtl/>
            </w:rPr>
          </w:rPrChange>
        </w:rPr>
        <w:t>למערכת</w:t>
      </w:r>
      <w:r w:rsidRPr="00AE4B49">
        <w:rPr>
          <w:rFonts w:asciiTheme="majorBidi" w:hAnsiTheme="majorBidi" w:cstheme="majorBidi"/>
          <w:rtl/>
          <w:rPrChange w:id="1519" w:author="yara ahmad" w:date="2021-04-18T08:34:00Z">
            <w:rPr>
              <w:rtl/>
            </w:rPr>
          </w:rPrChange>
        </w:rPr>
        <w:t xml:space="preserve"> , </w:t>
      </w:r>
      <w:r w:rsidRPr="00AE4B49">
        <w:rPr>
          <w:rFonts w:asciiTheme="majorBidi" w:hAnsiTheme="majorBidi" w:cstheme="majorBidi" w:hint="cs"/>
          <w:rtl/>
          <w:rPrChange w:id="1520" w:author="yara ahmad" w:date="2021-04-18T08:34:00Z">
            <w:rPr>
              <w:rFonts w:hint="cs"/>
              <w:rtl/>
            </w:rPr>
          </w:rPrChange>
        </w:rPr>
        <w:t>נוצרים</w:t>
      </w:r>
      <w:r w:rsidRPr="00AE4B49">
        <w:rPr>
          <w:rFonts w:asciiTheme="majorBidi" w:hAnsiTheme="majorBidi" w:cstheme="majorBidi"/>
          <w:rtl/>
          <w:rPrChange w:id="1521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1522" w:author="yara ahmad" w:date="2021-04-18T08:34:00Z">
            <w:rPr>
              <w:rFonts w:hint="cs"/>
              <w:rtl/>
            </w:rPr>
          </w:rPrChange>
        </w:rPr>
        <w:t>קשרים</w:t>
      </w:r>
      <w:r w:rsidRPr="00AE4B49">
        <w:rPr>
          <w:rFonts w:asciiTheme="majorBidi" w:hAnsiTheme="majorBidi" w:cstheme="majorBidi"/>
          <w:rtl/>
          <w:rPrChange w:id="1523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1524" w:author="yara ahmad" w:date="2021-04-18T08:34:00Z">
            <w:rPr>
              <w:rFonts w:hint="cs"/>
              <w:rtl/>
            </w:rPr>
          </w:rPrChange>
        </w:rPr>
        <w:t>עם</w:t>
      </w:r>
      <w:r w:rsidRPr="00AE4B49">
        <w:rPr>
          <w:rFonts w:asciiTheme="majorBidi" w:hAnsiTheme="majorBidi" w:cstheme="majorBidi"/>
          <w:rtl/>
          <w:rPrChange w:id="1525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1526" w:author="yara ahmad" w:date="2021-04-18T08:34:00Z">
            <w:rPr>
              <w:rFonts w:hint="cs"/>
              <w:rtl/>
            </w:rPr>
          </w:rPrChange>
        </w:rPr>
        <w:t>המערכות</w:t>
      </w:r>
      <w:r w:rsidRPr="00AE4B49">
        <w:rPr>
          <w:rFonts w:asciiTheme="majorBidi" w:hAnsiTheme="majorBidi" w:cstheme="majorBidi"/>
          <w:rtl/>
          <w:rPrChange w:id="1527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1528" w:author="yara ahmad" w:date="2021-04-18T08:34:00Z">
            <w:rPr>
              <w:rFonts w:hint="cs"/>
              <w:rtl/>
            </w:rPr>
          </w:rPrChange>
        </w:rPr>
        <w:t>החיצוניות</w:t>
      </w:r>
      <w:r w:rsidRPr="00AE4B49">
        <w:rPr>
          <w:rFonts w:asciiTheme="majorBidi" w:hAnsiTheme="majorBidi" w:cstheme="majorBidi"/>
          <w:rtl/>
          <w:rPrChange w:id="1529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1530" w:author="yara ahmad" w:date="2021-04-18T08:34:00Z">
            <w:rPr>
              <w:rFonts w:hint="cs"/>
              <w:rtl/>
            </w:rPr>
          </w:rPrChange>
        </w:rPr>
        <w:t>בהצלחה</w:t>
      </w:r>
      <w:r w:rsidRPr="00AE4B49">
        <w:rPr>
          <w:rFonts w:asciiTheme="majorBidi" w:hAnsiTheme="majorBidi" w:cstheme="majorBidi"/>
          <w:rtl/>
          <w:rPrChange w:id="1531" w:author="yara ahmad" w:date="2021-04-18T08:34:00Z">
            <w:rPr>
              <w:rtl/>
            </w:rPr>
          </w:rPrChange>
        </w:rPr>
        <w:t xml:space="preserve"> .</w:t>
      </w:r>
    </w:p>
    <w:p w14:paraId="3415160C" w14:textId="6FC8A4B0" w:rsidR="001C795F" w:rsidRPr="00AE4B49" w:rsidDel="00C329DF" w:rsidRDefault="001C795F" w:rsidP="001C795F">
      <w:pPr>
        <w:rPr>
          <w:del w:id="1532" w:author="jamil" w:date="2021-04-17T18:58:00Z"/>
          <w:rFonts w:asciiTheme="majorBidi" w:hAnsiTheme="majorBidi" w:cstheme="majorBidi"/>
          <w:rtl/>
          <w:rPrChange w:id="1533" w:author="yara ahmad" w:date="2021-04-18T08:34:00Z">
            <w:rPr>
              <w:del w:id="1534" w:author="jamil" w:date="2021-04-17T18:58:00Z"/>
              <w:rtl/>
            </w:rPr>
          </w:rPrChange>
        </w:rPr>
      </w:pPr>
      <w:del w:id="1535" w:author="jamil" w:date="2021-04-17T18:58:00Z">
        <w:r w:rsidRPr="00AE4B49" w:rsidDel="00C329DF">
          <w:rPr>
            <w:rFonts w:asciiTheme="majorBidi" w:hAnsiTheme="majorBidi" w:cstheme="majorBidi"/>
            <w:rPrChange w:id="1536" w:author="yara ahmad" w:date="2021-04-18T08:34:00Z">
              <w:rPr/>
            </w:rPrChange>
          </w:rPr>
          <w:delText>SAD</w:delText>
        </w:r>
        <w:r w:rsidRPr="00AE4B49" w:rsidDel="00C329DF">
          <w:rPr>
            <w:rFonts w:asciiTheme="majorBidi" w:hAnsiTheme="majorBidi" w:cstheme="majorBidi"/>
            <w:rtl/>
            <w:rPrChange w:id="1537" w:author="yara ahmad" w:date="2021-04-18T08:34:00Z">
              <w:rPr>
                <w:rtl/>
              </w:rPr>
            </w:rPrChange>
          </w:rPr>
          <w:delText xml:space="preserve"> : </w:delText>
        </w:r>
        <w:r w:rsidRPr="00AE4B49" w:rsidDel="00C329DF">
          <w:rPr>
            <w:rFonts w:asciiTheme="majorBidi" w:hAnsiTheme="majorBidi" w:cstheme="majorBidi" w:hint="cs"/>
            <w:rtl/>
            <w:rPrChange w:id="1538" w:author="yara ahmad" w:date="2021-04-18T08:34:00Z">
              <w:rPr>
                <w:rFonts w:hint="cs"/>
                <w:rtl/>
              </w:rPr>
            </w:rPrChange>
          </w:rPr>
          <w:delText>במידה</w:delText>
        </w:r>
        <w:r w:rsidRPr="00AE4B49" w:rsidDel="00C329DF">
          <w:rPr>
            <w:rFonts w:asciiTheme="majorBidi" w:hAnsiTheme="majorBidi" w:cstheme="majorBidi"/>
            <w:rtl/>
            <w:rPrChange w:id="1539" w:author="yara ahmad" w:date="2021-04-18T08:34:00Z">
              <w:rPr>
                <w:rtl/>
              </w:rPr>
            </w:rPrChange>
          </w:rPr>
          <w:delText xml:space="preserve"> </w:delText>
        </w:r>
        <w:r w:rsidRPr="00AE4B49" w:rsidDel="00C329DF">
          <w:rPr>
            <w:rFonts w:asciiTheme="majorBidi" w:hAnsiTheme="majorBidi" w:cstheme="majorBidi" w:hint="cs"/>
            <w:rtl/>
            <w:rPrChange w:id="1540" w:author="yara ahmad" w:date="2021-04-18T08:34:00Z">
              <w:rPr>
                <w:rFonts w:hint="cs"/>
                <w:rtl/>
              </w:rPr>
            </w:rPrChange>
          </w:rPr>
          <w:delText>ויש</w:delText>
        </w:r>
        <w:r w:rsidRPr="00AE4B49" w:rsidDel="00C329DF">
          <w:rPr>
            <w:rFonts w:asciiTheme="majorBidi" w:hAnsiTheme="majorBidi" w:cstheme="majorBidi"/>
            <w:rtl/>
            <w:rPrChange w:id="1541" w:author="yara ahmad" w:date="2021-04-18T08:34:00Z">
              <w:rPr>
                <w:rtl/>
              </w:rPr>
            </w:rPrChange>
          </w:rPr>
          <w:delText xml:space="preserve"> </w:delText>
        </w:r>
        <w:r w:rsidRPr="00AE4B49" w:rsidDel="00C329DF">
          <w:rPr>
            <w:rFonts w:asciiTheme="majorBidi" w:hAnsiTheme="majorBidi" w:cstheme="majorBidi" w:hint="cs"/>
            <w:rtl/>
            <w:rPrChange w:id="1542" w:author="yara ahmad" w:date="2021-04-18T08:34:00Z">
              <w:rPr>
                <w:rFonts w:hint="cs"/>
                <w:rtl/>
              </w:rPr>
            </w:rPrChange>
          </w:rPr>
          <w:delText>תקלה</w:delText>
        </w:r>
        <w:r w:rsidRPr="00AE4B49" w:rsidDel="00C329DF">
          <w:rPr>
            <w:rFonts w:asciiTheme="majorBidi" w:hAnsiTheme="majorBidi" w:cstheme="majorBidi"/>
            <w:rtl/>
            <w:rPrChange w:id="1543" w:author="yara ahmad" w:date="2021-04-18T08:34:00Z">
              <w:rPr>
                <w:rtl/>
              </w:rPr>
            </w:rPrChange>
          </w:rPr>
          <w:delText xml:space="preserve"> </w:delText>
        </w:r>
        <w:r w:rsidRPr="00AE4B49" w:rsidDel="00C329DF">
          <w:rPr>
            <w:rFonts w:asciiTheme="majorBidi" w:hAnsiTheme="majorBidi" w:cstheme="majorBidi" w:hint="cs"/>
            <w:rtl/>
            <w:rPrChange w:id="1544" w:author="yara ahmad" w:date="2021-04-18T08:34:00Z">
              <w:rPr>
                <w:rFonts w:hint="cs"/>
                <w:rtl/>
              </w:rPr>
            </w:rPrChange>
          </w:rPr>
          <w:delText>מצד</w:delText>
        </w:r>
        <w:r w:rsidRPr="00AE4B49" w:rsidDel="00C329DF">
          <w:rPr>
            <w:rFonts w:asciiTheme="majorBidi" w:hAnsiTheme="majorBidi" w:cstheme="majorBidi"/>
            <w:rtl/>
            <w:rPrChange w:id="1545" w:author="yara ahmad" w:date="2021-04-18T08:34:00Z">
              <w:rPr>
                <w:rtl/>
              </w:rPr>
            </w:rPrChange>
          </w:rPr>
          <w:delText xml:space="preserve"> </w:delText>
        </w:r>
        <w:r w:rsidRPr="00AE4B49" w:rsidDel="00C329DF">
          <w:rPr>
            <w:rFonts w:asciiTheme="majorBidi" w:hAnsiTheme="majorBidi" w:cstheme="majorBidi" w:hint="cs"/>
            <w:rtl/>
            <w:rPrChange w:id="1546" w:author="yara ahmad" w:date="2021-04-18T08:34:00Z">
              <w:rPr>
                <w:rFonts w:hint="cs"/>
                <w:rtl/>
              </w:rPr>
            </w:rPrChange>
          </w:rPr>
          <w:delText>המערכות</w:delText>
        </w:r>
        <w:r w:rsidRPr="00AE4B49" w:rsidDel="00C329DF">
          <w:rPr>
            <w:rFonts w:asciiTheme="majorBidi" w:hAnsiTheme="majorBidi" w:cstheme="majorBidi"/>
            <w:rtl/>
            <w:rPrChange w:id="1547" w:author="yara ahmad" w:date="2021-04-18T08:34:00Z">
              <w:rPr>
                <w:rtl/>
              </w:rPr>
            </w:rPrChange>
          </w:rPr>
          <w:delText xml:space="preserve"> </w:delText>
        </w:r>
        <w:r w:rsidRPr="00AE4B49" w:rsidDel="00C329DF">
          <w:rPr>
            <w:rFonts w:asciiTheme="majorBidi" w:hAnsiTheme="majorBidi" w:cstheme="majorBidi" w:hint="cs"/>
            <w:rtl/>
            <w:rPrChange w:id="1548" w:author="yara ahmad" w:date="2021-04-18T08:34:00Z">
              <w:rPr>
                <w:rFonts w:hint="cs"/>
                <w:rtl/>
              </w:rPr>
            </w:rPrChange>
          </w:rPr>
          <w:delText>החיצוניות</w:delText>
        </w:r>
        <w:r w:rsidRPr="00AE4B49" w:rsidDel="00C329DF">
          <w:rPr>
            <w:rFonts w:asciiTheme="majorBidi" w:hAnsiTheme="majorBidi" w:cstheme="majorBidi"/>
            <w:rtl/>
            <w:rPrChange w:id="1549" w:author="yara ahmad" w:date="2021-04-18T08:34:00Z">
              <w:rPr>
                <w:rtl/>
              </w:rPr>
            </w:rPrChange>
          </w:rPr>
          <w:delText xml:space="preserve"> </w:delText>
        </w:r>
        <w:r w:rsidRPr="00AE4B49" w:rsidDel="00C329DF">
          <w:rPr>
            <w:rFonts w:asciiTheme="majorBidi" w:hAnsiTheme="majorBidi" w:cstheme="majorBidi" w:hint="cs"/>
            <w:rtl/>
            <w:rPrChange w:id="1550" w:author="yara ahmad" w:date="2021-04-18T08:34:00Z">
              <w:rPr>
                <w:rFonts w:hint="cs"/>
                <w:rtl/>
              </w:rPr>
            </w:rPrChange>
          </w:rPr>
          <w:delText>המערכת</w:delText>
        </w:r>
        <w:r w:rsidRPr="00AE4B49" w:rsidDel="00C329DF">
          <w:rPr>
            <w:rFonts w:asciiTheme="majorBidi" w:hAnsiTheme="majorBidi" w:cstheme="majorBidi"/>
            <w:rtl/>
            <w:rPrChange w:id="1551" w:author="yara ahmad" w:date="2021-04-18T08:34:00Z">
              <w:rPr>
                <w:rtl/>
              </w:rPr>
            </w:rPrChange>
          </w:rPr>
          <w:delText xml:space="preserve"> </w:delText>
        </w:r>
        <w:r w:rsidRPr="00AE4B49" w:rsidDel="00C329DF">
          <w:rPr>
            <w:rFonts w:asciiTheme="majorBidi" w:hAnsiTheme="majorBidi" w:cstheme="majorBidi" w:hint="cs"/>
            <w:rtl/>
            <w:rPrChange w:id="1552" w:author="yara ahmad" w:date="2021-04-18T08:34:00Z">
              <w:rPr>
                <w:rFonts w:hint="cs"/>
                <w:rtl/>
              </w:rPr>
            </w:rPrChange>
          </w:rPr>
          <w:delText>תמשיך</w:delText>
        </w:r>
        <w:r w:rsidRPr="00AE4B49" w:rsidDel="00C329DF">
          <w:rPr>
            <w:rFonts w:asciiTheme="majorBidi" w:hAnsiTheme="majorBidi" w:cstheme="majorBidi"/>
            <w:rtl/>
            <w:rPrChange w:id="1553" w:author="yara ahmad" w:date="2021-04-18T08:34:00Z">
              <w:rPr>
                <w:rtl/>
              </w:rPr>
            </w:rPrChange>
          </w:rPr>
          <w:delText xml:space="preserve"> </w:delText>
        </w:r>
        <w:r w:rsidRPr="00AE4B49" w:rsidDel="00C329DF">
          <w:rPr>
            <w:rFonts w:asciiTheme="majorBidi" w:hAnsiTheme="majorBidi" w:cstheme="majorBidi" w:hint="cs"/>
            <w:rtl/>
            <w:rPrChange w:id="1554" w:author="yara ahmad" w:date="2021-04-18T08:34:00Z">
              <w:rPr>
                <w:rFonts w:hint="cs"/>
                <w:rtl/>
              </w:rPr>
            </w:rPrChange>
          </w:rPr>
          <w:delText>לחקות</w:delText>
        </w:r>
        <w:r w:rsidRPr="00AE4B49" w:rsidDel="00C329DF">
          <w:rPr>
            <w:rFonts w:asciiTheme="majorBidi" w:hAnsiTheme="majorBidi" w:cstheme="majorBidi"/>
            <w:rtl/>
            <w:rPrChange w:id="1555" w:author="yara ahmad" w:date="2021-04-18T08:34:00Z">
              <w:rPr>
                <w:rtl/>
              </w:rPr>
            </w:rPrChange>
          </w:rPr>
          <w:delText xml:space="preserve"> </w:delText>
        </w:r>
        <w:r w:rsidRPr="00AE4B49" w:rsidDel="00C329DF">
          <w:rPr>
            <w:rFonts w:asciiTheme="majorBidi" w:hAnsiTheme="majorBidi" w:cstheme="majorBidi" w:hint="cs"/>
            <w:rtl/>
            <w:rPrChange w:id="1556" w:author="yara ahmad" w:date="2021-04-18T08:34:00Z">
              <w:rPr>
                <w:rFonts w:hint="cs"/>
                <w:rtl/>
              </w:rPr>
            </w:rPrChange>
          </w:rPr>
          <w:delText>ולא</w:delText>
        </w:r>
        <w:r w:rsidRPr="00AE4B49" w:rsidDel="00C329DF">
          <w:rPr>
            <w:rFonts w:asciiTheme="majorBidi" w:hAnsiTheme="majorBidi" w:cstheme="majorBidi"/>
            <w:rtl/>
            <w:rPrChange w:id="1557" w:author="yara ahmad" w:date="2021-04-18T08:34:00Z">
              <w:rPr>
                <w:rtl/>
              </w:rPr>
            </w:rPrChange>
          </w:rPr>
          <w:delText xml:space="preserve"> </w:delText>
        </w:r>
        <w:r w:rsidRPr="00AE4B49" w:rsidDel="00C329DF">
          <w:rPr>
            <w:rFonts w:asciiTheme="majorBidi" w:hAnsiTheme="majorBidi" w:cstheme="majorBidi" w:hint="cs"/>
            <w:rtl/>
            <w:rPrChange w:id="1558" w:author="yara ahmad" w:date="2021-04-18T08:34:00Z">
              <w:rPr>
                <w:rFonts w:hint="cs"/>
                <w:rtl/>
              </w:rPr>
            </w:rPrChange>
          </w:rPr>
          <w:delText>תחזיר</w:delText>
        </w:r>
        <w:r w:rsidRPr="00AE4B49" w:rsidDel="00C329DF">
          <w:rPr>
            <w:rFonts w:asciiTheme="majorBidi" w:hAnsiTheme="majorBidi" w:cstheme="majorBidi"/>
            <w:rtl/>
            <w:rPrChange w:id="1559" w:author="yara ahmad" w:date="2021-04-18T08:34:00Z">
              <w:rPr>
                <w:rtl/>
              </w:rPr>
            </w:rPrChange>
          </w:rPr>
          <w:delText xml:space="preserve"> </w:delText>
        </w:r>
        <w:r w:rsidRPr="00AE4B49" w:rsidDel="00C329DF">
          <w:rPr>
            <w:rFonts w:asciiTheme="majorBidi" w:hAnsiTheme="majorBidi" w:cstheme="majorBidi" w:hint="cs"/>
            <w:rtl/>
            <w:rPrChange w:id="1560" w:author="yara ahmad" w:date="2021-04-18T08:34:00Z">
              <w:rPr>
                <w:rFonts w:hint="cs"/>
                <w:rtl/>
              </w:rPr>
            </w:rPrChange>
          </w:rPr>
          <w:delText>הודעת</w:delText>
        </w:r>
        <w:r w:rsidRPr="00AE4B49" w:rsidDel="00C329DF">
          <w:rPr>
            <w:rFonts w:asciiTheme="majorBidi" w:hAnsiTheme="majorBidi" w:cstheme="majorBidi"/>
            <w:rtl/>
            <w:rPrChange w:id="1561" w:author="yara ahmad" w:date="2021-04-18T08:34:00Z">
              <w:rPr>
                <w:rtl/>
              </w:rPr>
            </w:rPrChange>
          </w:rPr>
          <w:delText xml:space="preserve"> </w:delText>
        </w:r>
        <w:r w:rsidRPr="00AE4B49" w:rsidDel="00C329DF">
          <w:rPr>
            <w:rFonts w:asciiTheme="majorBidi" w:hAnsiTheme="majorBidi" w:cstheme="majorBidi" w:hint="cs"/>
            <w:rtl/>
            <w:rPrChange w:id="1562" w:author="yara ahmad" w:date="2021-04-18T08:34:00Z">
              <w:rPr>
                <w:rFonts w:hint="cs"/>
                <w:rtl/>
              </w:rPr>
            </w:rPrChange>
          </w:rPr>
          <w:delText>שגיאה</w:delText>
        </w:r>
        <w:r w:rsidRPr="00AE4B49" w:rsidDel="00C329DF">
          <w:rPr>
            <w:rFonts w:asciiTheme="majorBidi" w:hAnsiTheme="majorBidi" w:cstheme="majorBidi"/>
            <w:rtl/>
            <w:rPrChange w:id="1563" w:author="yara ahmad" w:date="2021-04-18T08:34:00Z">
              <w:rPr>
                <w:rtl/>
              </w:rPr>
            </w:rPrChange>
          </w:rPr>
          <w:delText xml:space="preserve"> .</w:delText>
        </w:r>
      </w:del>
    </w:p>
    <w:p w14:paraId="27FBACAB" w14:textId="0ADE8F05" w:rsidR="001C795F" w:rsidRPr="00AE4B49" w:rsidRDefault="001C795F" w:rsidP="001C795F">
      <w:pPr>
        <w:rPr>
          <w:rFonts w:asciiTheme="majorBidi" w:hAnsiTheme="majorBidi" w:cstheme="majorBidi"/>
          <w:rPrChange w:id="1564" w:author="yara ahmad" w:date="2021-04-18T08:34:00Z">
            <w:rPr/>
          </w:rPrChange>
        </w:rPr>
      </w:pPr>
      <w:del w:id="1565" w:author="jamil" w:date="2021-04-17T18:59:00Z">
        <w:r w:rsidRPr="00AE4B49" w:rsidDel="00C329DF">
          <w:rPr>
            <w:rFonts w:asciiTheme="majorBidi" w:hAnsiTheme="majorBidi" w:cstheme="majorBidi"/>
            <w:rPrChange w:id="1566" w:author="yara ahmad" w:date="2021-04-18T08:34:00Z">
              <w:rPr/>
            </w:rPrChange>
          </w:rPr>
          <w:delText>BAD</w:delText>
        </w:r>
      </w:del>
      <w:proofErr w:type="gramStart"/>
      <w:ins w:id="1567" w:author="jamil" w:date="2021-04-17T18:59:00Z">
        <w:r w:rsidR="00C329DF" w:rsidRPr="00AE4B49">
          <w:rPr>
            <w:rFonts w:asciiTheme="majorBidi" w:hAnsiTheme="majorBidi" w:cstheme="majorBidi"/>
            <w:rPrChange w:id="1568" w:author="yara ahmad" w:date="2021-04-18T08:34:00Z">
              <w:rPr/>
            </w:rPrChange>
          </w:rPr>
          <w:t>SAD</w:t>
        </w:r>
      </w:ins>
      <w:r w:rsidRPr="00AE4B49">
        <w:rPr>
          <w:rFonts w:asciiTheme="majorBidi" w:hAnsiTheme="majorBidi" w:cstheme="majorBidi"/>
          <w:rtl/>
          <w:rPrChange w:id="1569" w:author="yara ahmad" w:date="2021-04-18T08:34:00Z">
            <w:rPr>
              <w:rtl/>
            </w:rPr>
          </w:rPrChange>
        </w:rPr>
        <w:t xml:space="preserve"> :</w:t>
      </w:r>
      <w:proofErr w:type="gramEnd"/>
      <w:r w:rsidRPr="00AE4B49">
        <w:rPr>
          <w:rFonts w:asciiTheme="majorBidi" w:hAnsiTheme="majorBidi" w:cstheme="majorBidi"/>
          <w:rtl/>
          <w:rPrChange w:id="1570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1571" w:author="yara ahmad" w:date="2021-04-18T08:34:00Z">
            <w:rPr>
              <w:rFonts w:hint="cs"/>
              <w:rtl/>
            </w:rPr>
          </w:rPrChange>
        </w:rPr>
        <w:t>אתחול</w:t>
      </w:r>
      <w:r w:rsidRPr="00AE4B49">
        <w:rPr>
          <w:rFonts w:asciiTheme="majorBidi" w:hAnsiTheme="majorBidi" w:cstheme="majorBidi"/>
          <w:rtl/>
          <w:rPrChange w:id="1572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1573" w:author="yara ahmad" w:date="2021-04-18T08:34:00Z">
            <w:rPr>
              <w:rFonts w:hint="cs"/>
              <w:rtl/>
            </w:rPr>
          </w:rPrChange>
        </w:rPr>
        <w:t>מערכת</w:t>
      </w:r>
      <w:r w:rsidRPr="00AE4B49">
        <w:rPr>
          <w:rFonts w:asciiTheme="majorBidi" w:hAnsiTheme="majorBidi" w:cstheme="majorBidi"/>
          <w:rtl/>
          <w:rPrChange w:id="1574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1575" w:author="yara ahmad" w:date="2021-04-18T08:34:00Z">
            <w:rPr>
              <w:rFonts w:hint="cs"/>
              <w:rtl/>
            </w:rPr>
          </w:rPrChange>
        </w:rPr>
        <w:t>המסחר</w:t>
      </w:r>
      <w:r w:rsidRPr="00AE4B49">
        <w:rPr>
          <w:rFonts w:asciiTheme="majorBidi" w:hAnsiTheme="majorBidi" w:cstheme="majorBidi"/>
          <w:rtl/>
          <w:rPrChange w:id="1576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1577" w:author="yara ahmad" w:date="2021-04-18T08:34:00Z">
            <w:rPr>
              <w:rFonts w:hint="cs"/>
              <w:rtl/>
            </w:rPr>
          </w:rPrChange>
        </w:rPr>
        <w:t>בוצע</w:t>
      </w:r>
      <w:r w:rsidRPr="00AE4B49">
        <w:rPr>
          <w:rFonts w:asciiTheme="majorBidi" w:hAnsiTheme="majorBidi" w:cstheme="majorBidi"/>
          <w:rtl/>
          <w:rPrChange w:id="1578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1579" w:author="yara ahmad" w:date="2021-04-18T08:34:00Z">
            <w:rPr>
              <w:rFonts w:hint="cs"/>
              <w:rtl/>
            </w:rPr>
          </w:rPrChange>
        </w:rPr>
        <w:t>בהצלחה</w:t>
      </w:r>
      <w:r w:rsidRPr="00AE4B49">
        <w:rPr>
          <w:rFonts w:asciiTheme="majorBidi" w:hAnsiTheme="majorBidi" w:cstheme="majorBidi"/>
          <w:rtl/>
          <w:rPrChange w:id="1580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1581" w:author="yara ahmad" w:date="2021-04-18T08:34:00Z">
            <w:rPr>
              <w:rFonts w:hint="cs"/>
              <w:rtl/>
            </w:rPr>
          </w:rPrChange>
        </w:rPr>
        <w:t>אבל</w:t>
      </w:r>
      <w:r w:rsidRPr="00AE4B49">
        <w:rPr>
          <w:rFonts w:asciiTheme="majorBidi" w:hAnsiTheme="majorBidi" w:cstheme="majorBidi"/>
          <w:rtl/>
          <w:rPrChange w:id="1582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1583" w:author="yara ahmad" w:date="2021-04-18T08:34:00Z">
            <w:rPr>
              <w:rFonts w:hint="cs"/>
              <w:rtl/>
            </w:rPr>
          </w:rPrChange>
        </w:rPr>
        <w:t>לעומת</w:t>
      </w:r>
      <w:r w:rsidRPr="00AE4B49">
        <w:rPr>
          <w:rFonts w:asciiTheme="majorBidi" w:hAnsiTheme="majorBidi" w:cstheme="majorBidi"/>
          <w:rtl/>
          <w:rPrChange w:id="1584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1585" w:author="yara ahmad" w:date="2021-04-18T08:34:00Z">
            <w:rPr>
              <w:rFonts w:hint="cs"/>
              <w:rtl/>
            </w:rPr>
          </w:rPrChange>
        </w:rPr>
        <w:t>זאת</w:t>
      </w:r>
      <w:r w:rsidRPr="00AE4B49">
        <w:rPr>
          <w:rFonts w:asciiTheme="majorBidi" w:hAnsiTheme="majorBidi" w:cstheme="majorBidi"/>
          <w:rtl/>
          <w:rPrChange w:id="1586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1587" w:author="yara ahmad" w:date="2021-04-18T08:34:00Z">
            <w:rPr>
              <w:rFonts w:hint="cs"/>
              <w:rtl/>
            </w:rPr>
          </w:rPrChange>
        </w:rPr>
        <w:t>לא</w:t>
      </w:r>
      <w:r w:rsidRPr="00AE4B49">
        <w:rPr>
          <w:rFonts w:asciiTheme="majorBidi" w:hAnsiTheme="majorBidi" w:cstheme="majorBidi"/>
          <w:rtl/>
          <w:rPrChange w:id="1588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1589" w:author="yara ahmad" w:date="2021-04-18T08:34:00Z">
            <w:rPr>
              <w:rFonts w:hint="cs"/>
              <w:rtl/>
            </w:rPr>
          </w:rPrChange>
        </w:rPr>
        <w:t>קיים</w:t>
      </w:r>
      <w:r w:rsidRPr="00AE4B49">
        <w:rPr>
          <w:rFonts w:asciiTheme="majorBidi" w:hAnsiTheme="majorBidi" w:cstheme="majorBidi"/>
          <w:rtl/>
          <w:rPrChange w:id="1590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1591" w:author="yara ahmad" w:date="2021-04-18T08:34:00Z">
            <w:rPr>
              <w:rFonts w:hint="cs"/>
              <w:rtl/>
            </w:rPr>
          </w:rPrChange>
        </w:rPr>
        <w:t>חיבור</w:t>
      </w:r>
      <w:r w:rsidRPr="00AE4B49">
        <w:rPr>
          <w:rFonts w:asciiTheme="majorBidi" w:hAnsiTheme="majorBidi" w:cstheme="majorBidi"/>
          <w:rtl/>
          <w:rPrChange w:id="1592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1593" w:author="yara ahmad" w:date="2021-04-18T08:34:00Z">
            <w:rPr>
              <w:rFonts w:hint="cs"/>
              <w:rtl/>
            </w:rPr>
          </w:rPrChange>
        </w:rPr>
        <w:t>עם</w:t>
      </w:r>
      <w:r w:rsidRPr="00AE4B49">
        <w:rPr>
          <w:rFonts w:asciiTheme="majorBidi" w:hAnsiTheme="majorBidi" w:cstheme="majorBidi"/>
          <w:rtl/>
          <w:rPrChange w:id="1594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1595" w:author="yara ahmad" w:date="2021-04-18T08:34:00Z">
            <w:rPr>
              <w:rFonts w:hint="cs"/>
              <w:rtl/>
            </w:rPr>
          </w:rPrChange>
        </w:rPr>
        <w:t>אחת</w:t>
      </w:r>
      <w:r w:rsidRPr="00AE4B49">
        <w:rPr>
          <w:rFonts w:asciiTheme="majorBidi" w:hAnsiTheme="majorBidi" w:cstheme="majorBidi"/>
          <w:rtl/>
          <w:rPrChange w:id="1596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1597" w:author="yara ahmad" w:date="2021-04-18T08:34:00Z">
            <w:rPr>
              <w:rFonts w:hint="cs"/>
              <w:rtl/>
            </w:rPr>
          </w:rPrChange>
        </w:rPr>
        <w:t>מהמערכות</w:t>
      </w:r>
      <w:r w:rsidRPr="00AE4B49">
        <w:rPr>
          <w:rFonts w:asciiTheme="majorBidi" w:hAnsiTheme="majorBidi" w:cstheme="majorBidi"/>
          <w:rtl/>
          <w:rPrChange w:id="1598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1599" w:author="yara ahmad" w:date="2021-04-18T08:34:00Z">
            <w:rPr>
              <w:rFonts w:hint="cs"/>
              <w:rtl/>
            </w:rPr>
          </w:rPrChange>
        </w:rPr>
        <w:t>החיצוניות</w:t>
      </w:r>
      <w:ins w:id="1600" w:author="jamil" w:date="2021-04-17T18:59:00Z">
        <w:r w:rsidR="00C329DF" w:rsidRPr="00AE4B49">
          <w:rPr>
            <w:rFonts w:asciiTheme="majorBidi" w:hAnsiTheme="majorBidi" w:cstheme="majorBidi"/>
            <w:rPrChange w:id="1601" w:author="yara ahmad" w:date="2021-04-18T08:34:00Z">
              <w:rPr/>
            </w:rPrChange>
          </w:rPr>
          <w:t>.</w:t>
        </w:r>
      </w:ins>
      <w:del w:id="1602" w:author="jamil" w:date="2021-04-17T18:59:00Z">
        <w:r w:rsidRPr="00AE4B49" w:rsidDel="00C329DF">
          <w:rPr>
            <w:rFonts w:asciiTheme="majorBidi" w:hAnsiTheme="majorBidi" w:cstheme="majorBidi"/>
            <w:rtl/>
            <w:rPrChange w:id="1603" w:author="yara ahmad" w:date="2021-04-18T08:34:00Z">
              <w:rPr>
                <w:rtl/>
              </w:rPr>
            </w:rPrChange>
          </w:rPr>
          <w:delText xml:space="preserve"> </w:delText>
        </w:r>
      </w:del>
      <w:del w:id="1604" w:author="jamil" w:date="2021-04-17T18:58:00Z">
        <w:r w:rsidRPr="00AE4B49" w:rsidDel="00C329DF">
          <w:rPr>
            <w:rFonts w:asciiTheme="majorBidi" w:hAnsiTheme="majorBidi" w:cstheme="majorBidi"/>
            <w:rtl/>
            <w:rPrChange w:id="1605" w:author="yara ahmad" w:date="2021-04-18T08:34:00Z">
              <w:rPr>
                <w:rtl/>
              </w:rPr>
            </w:rPrChange>
          </w:rPr>
          <w:delText>.</w:delText>
        </w:r>
      </w:del>
    </w:p>
    <w:p w14:paraId="38AD54BF" w14:textId="75C08416" w:rsidR="00C329DF" w:rsidRPr="00AE4B49" w:rsidRDefault="00C329DF" w:rsidP="00C329DF">
      <w:pPr>
        <w:rPr>
          <w:ins w:id="1606" w:author="jamil" w:date="2021-04-17T18:59:00Z"/>
          <w:rFonts w:asciiTheme="majorBidi" w:hAnsiTheme="majorBidi" w:cstheme="majorBidi"/>
          <w:rtl/>
          <w:rPrChange w:id="1607" w:author="yara ahmad" w:date="2021-04-18T08:34:00Z">
            <w:rPr>
              <w:ins w:id="1608" w:author="jamil" w:date="2021-04-17T18:59:00Z"/>
              <w:rtl/>
            </w:rPr>
          </w:rPrChange>
        </w:rPr>
      </w:pPr>
      <w:proofErr w:type="gramStart"/>
      <w:ins w:id="1609" w:author="jamil" w:date="2021-04-17T18:59:00Z">
        <w:r w:rsidRPr="00AE4B49">
          <w:rPr>
            <w:rFonts w:asciiTheme="majorBidi" w:hAnsiTheme="majorBidi" w:cstheme="majorBidi"/>
            <w:rPrChange w:id="1610" w:author="yara ahmad" w:date="2021-04-18T08:34:00Z">
              <w:rPr/>
            </w:rPrChange>
          </w:rPr>
          <w:t>BAD</w:t>
        </w:r>
        <w:r w:rsidRPr="00AE4B49">
          <w:rPr>
            <w:rFonts w:asciiTheme="majorBidi" w:hAnsiTheme="majorBidi" w:cstheme="majorBidi"/>
            <w:rtl/>
            <w:rPrChange w:id="1611" w:author="yara ahmad" w:date="2021-04-18T08:34:00Z">
              <w:rPr>
                <w:rtl/>
              </w:rPr>
            </w:rPrChange>
          </w:rPr>
          <w:t xml:space="preserve"> :</w:t>
        </w:r>
        <w:proofErr w:type="gramEnd"/>
        <w:r w:rsidRPr="00AE4B49">
          <w:rPr>
            <w:rFonts w:asciiTheme="majorBidi" w:hAnsiTheme="majorBidi" w:cstheme="majorBidi"/>
            <w:rtl/>
            <w:rPrChange w:id="1612" w:author="yara ahmad" w:date="2021-04-18T08:34:00Z">
              <w:rPr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rtl/>
            <w:rPrChange w:id="1613" w:author="yara ahmad" w:date="2021-04-18T08:34:00Z">
              <w:rPr>
                <w:rFonts w:hint="cs"/>
                <w:rtl/>
              </w:rPr>
            </w:rPrChange>
          </w:rPr>
          <w:t>במידה</w:t>
        </w:r>
        <w:r w:rsidRPr="00AE4B49">
          <w:rPr>
            <w:rFonts w:asciiTheme="majorBidi" w:hAnsiTheme="majorBidi" w:cstheme="majorBidi"/>
            <w:rtl/>
            <w:rPrChange w:id="1614" w:author="yara ahmad" w:date="2021-04-18T08:34:00Z">
              <w:rPr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rtl/>
            <w:rPrChange w:id="1615" w:author="yara ahmad" w:date="2021-04-18T08:34:00Z">
              <w:rPr>
                <w:rFonts w:hint="cs"/>
                <w:rtl/>
              </w:rPr>
            </w:rPrChange>
          </w:rPr>
          <w:t>ויש</w:t>
        </w:r>
        <w:r w:rsidRPr="00AE4B49">
          <w:rPr>
            <w:rFonts w:asciiTheme="majorBidi" w:hAnsiTheme="majorBidi" w:cstheme="majorBidi"/>
            <w:rtl/>
            <w:rPrChange w:id="1616" w:author="yara ahmad" w:date="2021-04-18T08:34:00Z">
              <w:rPr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rtl/>
            <w:rPrChange w:id="1617" w:author="yara ahmad" w:date="2021-04-18T08:34:00Z">
              <w:rPr>
                <w:rFonts w:hint="cs"/>
                <w:rtl/>
              </w:rPr>
            </w:rPrChange>
          </w:rPr>
          <w:t>תקלה</w:t>
        </w:r>
        <w:r w:rsidRPr="00AE4B49">
          <w:rPr>
            <w:rFonts w:asciiTheme="majorBidi" w:hAnsiTheme="majorBidi" w:cstheme="majorBidi"/>
            <w:rtl/>
            <w:rPrChange w:id="1618" w:author="yara ahmad" w:date="2021-04-18T08:34:00Z">
              <w:rPr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rtl/>
            <w:rPrChange w:id="1619" w:author="yara ahmad" w:date="2021-04-18T08:34:00Z">
              <w:rPr>
                <w:rFonts w:hint="cs"/>
                <w:rtl/>
              </w:rPr>
            </w:rPrChange>
          </w:rPr>
          <w:t>מצד</w:t>
        </w:r>
        <w:r w:rsidRPr="00AE4B49">
          <w:rPr>
            <w:rFonts w:asciiTheme="majorBidi" w:hAnsiTheme="majorBidi" w:cstheme="majorBidi"/>
            <w:rtl/>
            <w:rPrChange w:id="1620" w:author="yara ahmad" w:date="2021-04-18T08:34:00Z">
              <w:rPr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rtl/>
            <w:rPrChange w:id="1621" w:author="yara ahmad" w:date="2021-04-18T08:34:00Z">
              <w:rPr>
                <w:rFonts w:hint="cs"/>
                <w:rtl/>
              </w:rPr>
            </w:rPrChange>
          </w:rPr>
          <w:t>המערכות</w:t>
        </w:r>
        <w:r w:rsidRPr="00AE4B49">
          <w:rPr>
            <w:rFonts w:asciiTheme="majorBidi" w:hAnsiTheme="majorBidi" w:cstheme="majorBidi"/>
            <w:rtl/>
            <w:rPrChange w:id="1622" w:author="yara ahmad" w:date="2021-04-18T08:34:00Z">
              <w:rPr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rtl/>
            <w:rPrChange w:id="1623" w:author="yara ahmad" w:date="2021-04-18T08:34:00Z">
              <w:rPr>
                <w:rFonts w:hint="cs"/>
                <w:rtl/>
              </w:rPr>
            </w:rPrChange>
          </w:rPr>
          <w:t>החיצוניות</w:t>
        </w:r>
        <w:r w:rsidRPr="00AE4B49">
          <w:rPr>
            <w:rFonts w:asciiTheme="majorBidi" w:hAnsiTheme="majorBidi" w:cstheme="majorBidi"/>
            <w:rtl/>
            <w:rPrChange w:id="1624" w:author="yara ahmad" w:date="2021-04-18T08:34:00Z">
              <w:rPr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rtl/>
            <w:rPrChange w:id="1625" w:author="yara ahmad" w:date="2021-04-18T08:34:00Z">
              <w:rPr>
                <w:rFonts w:hint="cs"/>
                <w:rtl/>
              </w:rPr>
            </w:rPrChange>
          </w:rPr>
          <w:t>המערכת</w:t>
        </w:r>
        <w:r w:rsidRPr="00AE4B49">
          <w:rPr>
            <w:rFonts w:asciiTheme="majorBidi" w:hAnsiTheme="majorBidi" w:cstheme="majorBidi"/>
            <w:rtl/>
            <w:rPrChange w:id="1626" w:author="yara ahmad" w:date="2021-04-18T08:34:00Z">
              <w:rPr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rtl/>
            <w:rPrChange w:id="1627" w:author="yara ahmad" w:date="2021-04-18T08:34:00Z">
              <w:rPr>
                <w:rFonts w:hint="cs"/>
                <w:rtl/>
              </w:rPr>
            </w:rPrChange>
          </w:rPr>
          <w:t>תמשיך</w:t>
        </w:r>
        <w:r w:rsidRPr="00AE4B49">
          <w:rPr>
            <w:rFonts w:asciiTheme="majorBidi" w:hAnsiTheme="majorBidi" w:cstheme="majorBidi"/>
            <w:rtl/>
            <w:rPrChange w:id="1628" w:author="yara ahmad" w:date="2021-04-18T08:34:00Z">
              <w:rPr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rtl/>
            <w:rPrChange w:id="1629" w:author="yara ahmad" w:date="2021-04-18T08:34:00Z">
              <w:rPr>
                <w:rFonts w:hint="cs"/>
                <w:rtl/>
              </w:rPr>
            </w:rPrChange>
          </w:rPr>
          <w:t>לחקות</w:t>
        </w:r>
        <w:r w:rsidRPr="00AE4B49">
          <w:rPr>
            <w:rFonts w:asciiTheme="majorBidi" w:hAnsiTheme="majorBidi" w:cstheme="majorBidi"/>
            <w:rtl/>
            <w:rPrChange w:id="1630" w:author="yara ahmad" w:date="2021-04-18T08:34:00Z">
              <w:rPr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rtl/>
            <w:rPrChange w:id="1631" w:author="yara ahmad" w:date="2021-04-18T08:34:00Z">
              <w:rPr>
                <w:rFonts w:hint="cs"/>
                <w:rtl/>
              </w:rPr>
            </w:rPrChange>
          </w:rPr>
          <w:t>ולא</w:t>
        </w:r>
        <w:r w:rsidRPr="00AE4B49">
          <w:rPr>
            <w:rFonts w:asciiTheme="majorBidi" w:hAnsiTheme="majorBidi" w:cstheme="majorBidi"/>
            <w:rtl/>
            <w:rPrChange w:id="1632" w:author="yara ahmad" w:date="2021-04-18T08:34:00Z">
              <w:rPr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rtl/>
            <w:rPrChange w:id="1633" w:author="yara ahmad" w:date="2021-04-18T08:34:00Z">
              <w:rPr>
                <w:rFonts w:hint="cs"/>
                <w:rtl/>
              </w:rPr>
            </w:rPrChange>
          </w:rPr>
          <w:t>תחזיר</w:t>
        </w:r>
        <w:r w:rsidRPr="00AE4B49">
          <w:rPr>
            <w:rFonts w:asciiTheme="majorBidi" w:hAnsiTheme="majorBidi" w:cstheme="majorBidi"/>
            <w:rtl/>
            <w:rPrChange w:id="1634" w:author="yara ahmad" w:date="2021-04-18T08:34:00Z">
              <w:rPr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rtl/>
            <w:rPrChange w:id="1635" w:author="yara ahmad" w:date="2021-04-18T08:34:00Z">
              <w:rPr>
                <w:rFonts w:hint="cs"/>
                <w:rtl/>
              </w:rPr>
            </w:rPrChange>
          </w:rPr>
          <w:t>הודעת</w:t>
        </w:r>
        <w:r w:rsidRPr="00AE4B49">
          <w:rPr>
            <w:rFonts w:asciiTheme="majorBidi" w:hAnsiTheme="majorBidi" w:cstheme="majorBidi"/>
            <w:rtl/>
            <w:rPrChange w:id="1636" w:author="yara ahmad" w:date="2021-04-18T08:34:00Z">
              <w:rPr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rtl/>
            <w:rPrChange w:id="1637" w:author="yara ahmad" w:date="2021-04-18T08:34:00Z">
              <w:rPr>
                <w:rFonts w:hint="cs"/>
                <w:rtl/>
              </w:rPr>
            </w:rPrChange>
          </w:rPr>
          <w:t>שגיאה</w:t>
        </w:r>
        <w:r w:rsidRPr="00AE4B49">
          <w:rPr>
            <w:rFonts w:asciiTheme="majorBidi" w:hAnsiTheme="majorBidi" w:cstheme="majorBidi"/>
            <w:rtl/>
            <w:rPrChange w:id="1638" w:author="yara ahmad" w:date="2021-04-18T08:34:00Z">
              <w:rPr>
                <w:rtl/>
              </w:rPr>
            </w:rPrChange>
          </w:rPr>
          <w:t xml:space="preserve"> .</w:t>
        </w:r>
      </w:ins>
    </w:p>
    <w:p w14:paraId="6517AFA8" w14:textId="4AEBBE13" w:rsidR="001C795F" w:rsidRPr="00AE4B49" w:rsidRDefault="001C795F" w:rsidP="001C795F">
      <w:pPr>
        <w:rPr>
          <w:rFonts w:asciiTheme="majorBidi" w:hAnsiTheme="majorBidi" w:cstheme="majorBidi"/>
          <w:rPrChange w:id="1639" w:author="yara ahmad" w:date="2021-04-18T08:34:00Z">
            <w:rPr/>
          </w:rPrChange>
        </w:rPr>
      </w:pPr>
    </w:p>
    <w:p w14:paraId="47E29648" w14:textId="64B66810" w:rsidR="001C795F" w:rsidRDefault="00B05B6C" w:rsidP="007F6F7D">
      <w:pPr>
        <w:rPr>
          <w:ins w:id="1640" w:author="yara ahmad" w:date="2021-04-18T14:03:00Z"/>
          <w:rFonts w:asciiTheme="majorBidi" w:hAnsiTheme="majorBidi" w:cstheme="majorBidi"/>
        </w:rPr>
      </w:pPr>
      <w:ins w:id="1641" w:author="yara ahmad" w:date="2021-04-18T14:53:00Z">
        <w:r>
          <w:rPr>
            <w:noProof/>
          </w:rPr>
          <w:drawing>
            <wp:anchor distT="0" distB="0" distL="114300" distR="114300" simplePos="0" relativeHeight="251702272" behindDoc="0" locked="0" layoutInCell="1" allowOverlap="1" wp14:anchorId="44C31C7C" wp14:editId="0C289665">
              <wp:simplePos x="0" y="0"/>
              <wp:positionH relativeFrom="column">
                <wp:posOffset>454025</wp:posOffset>
              </wp:positionH>
              <wp:positionV relativeFrom="paragraph">
                <wp:posOffset>276860</wp:posOffset>
              </wp:positionV>
              <wp:extent cx="5277485" cy="2872740"/>
              <wp:effectExtent l="0" t="0" r="5715" b="0"/>
              <wp:wrapSquare wrapText="bothSides"/>
              <wp:docPr id="12" name="Picture 12" descr="Diagram&#10;&#10;Description automatically generated with medium confidence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2" name="Picture 12" descr="Diagram&#10;&#10;Description automatically generated with medium confidence"/>
                      <pic:cNvPicPr/>
                    </pic:nvPicPr>
                    <pic:blipFill>
                      <a:blip r:embed="rId12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277485" cy="287274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w:r>
      </w:ins>
      <w:del w:id="1642" w:author="yara ahmad" w:date="2021-04-18T14:03:00Z">
        <w:r w:rsidR="007F6F7D" w:rsidRPr="00AE4B49" w:rsidDel="005C1ABD">
          <w:rPr>
            <w:rFonts w:asciiTheme="majorBidi" w:hAnsiTheme="majorBidi" w:cstheme="majorBidi"/>
            <w:noProof/>
            <w:rPrChange w:id="1643" w:author="yara ahmad" w:date="2021-04-18T08:34:00Z">
              <w:rPr>
                <w:noProof/>
              </w:rPr>
            </w:rPrChange>
          </w:rPr>
          <w:drawing>
            <wp:inline distT="0" distB="0" distL="0" distR="0" wp14:anchorId="18330E57" wp14:editId="400E214A">
              <wp:extent cx="4289778" cy="2998513"/>
              <wp:effectExtent l="0" t="0" r="3175" b="0"/>
              <wp:docPr id="22" name="Picture 22" descr="Diagram&#10;&#10;Description automatically generated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22" name="Capture.PNG"/>
                      <pic:cNvPicPr/>
                    </pic:nvPicPr>
                    <pic:blipFill>
                      <a:blip r:embed="rId13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4312474" cy="3014377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del>
    </w:p>
    <w:p w14:paraId="5AE98D1E" w14:textId="32CBB675" w:rsidR="005C1ABD" w:rsidRDefault="005C1ABD" w:rsidP="007F6F7D">
      <w:pPr>
        <w:rPr>
          <w:ins w:id="1644" w:author="yara ahmad" w:date="2021-04-18T14:03:00Z"/>
          <w:rFonts w:asciiTheme="majorBidi" w:hAnsiTheme="majorBidi" w:cstheme="majorBidi"/>
        </w:rPr>
      </w:pPr>
    </w:p>
    <w:p w14:paraId="4C238536" w14:textId="09BA593D" w:rsidR="005C1ABD" w:rsidRDefault="005C1ABD" w:rsidP="007F6F7D">
      <w:pPr>
        <w:rPr>
          <w:ins w:id="1645" w:author="yara ahmad" w:date="2021-04-18T14:03:00Z"/>
          <w:rFonts w:asciiTheme="majorBidi" w:hAnsiTheme="majorBidi" w:cstheme="majorBidi"/>
        </w:rPr>
      </w:pPr>
    </w:p>
    <w:p w14:paraId="4CFE2CDC" w14:textId="4E0BDA80" w:rsidR="005C1ABD" w:rsidRDefault="005C1ABD" w:rsidP="007F6F7D">
      <w:pPr>
        <w:rPr>
          <w:ins w:id="1646" w:author="yara ahmad" w:date="2021-04-18T14:03:00Z"/>
          <w:rFonts w:asciiTheme="majorBidi" w:hAnsiTheme="majorBidi" w:cstheme="majorBidi"/>
        </w:rPr>
      </w:pPr>
    </w:p>
    <w:p w14:paraId="37CA2D87" w14:textId="62416364" w:rsidR="005C1ABD" w:rsidRDefault="005C1ABD" w:rsidP="007F6F7D">
      <w:pPr>
        <w:rPr>
          <w:ins w:id="1647" w:author="yara ahmad" w:date="2021-04-18T14:03:00Z"/>
          <w:rFonts w:asciiTheme="majorBidi" w:hAnsiTheme="majorBidi" w:cstheme="majorBidi"/>
        </w:rPr>
      </w:pPr>
    </w:p>
    <w:p w14:paraId="018EDAE2" w14:textId="606FC4A0" w:rsidR="005C1ABD" w:rsidRDefault="005C1ABD" w:rsidP="007F6F7D">
      <w:pPr>
        <w:rPr>
          <w:ins w:id="1648" w:author="yara ahmad" w:date="2021-04-18T14:03:00Z"/>
          <w:rFonts w:asciiTheme="majorBidi" w:hAnsiTheme="majorBidi" w:cstheme="majorBidi"/>
        </w:rPr>
      </w:pPr>
    </w:p>
    <w:p w14:paraId="3AD714A1" w14:textId="683F3602" w:rsidR="005C1ABD" w:rsidRDefault="005C1ABD" w:rsidP="007F6F7D">
      <w:pPr>
        <w:rPr>
          <w:ins w:id="1649" w:author="yara ahmad" w:date="2021-04-18T14:03:00Z"/>
          <w:rFonts w:asciiTheme="majorBidi" w:hAnsiTheme="majorBidi" w:cstheme="majorBidi"/>
        </w:rPr>
      </w:pPr>
    </w:p>
    <w:p w14:paraId="5C07DC8B" w14:textId="34A496F7" w:rsidR="005C1ABD" w:rsidRDefault="005C1ABD" w:rsidP="007F6F7D">
      <w:pPr>
        <w:rPr>
          <w:ins w:id="1650" w:author="yara ahmad" w:date="2021-04-18T14:03:00Z"/>
          <w:rFonts w:asciiTheme="majorBidi" w:hAnsiTheme="majorBidi" w:cstheme="majorBidi"/>
        </w:rPr>
      </w:pPr>
    </w:p>
    <w:p w14:paraId="29404CBC" w14:textId="22CC9B52" w:rsidR="005C1ABD" w:rsidRDefault="005C1ABD" w:rsidP="007F6F7D">
      <w:pPr>
        <w:rPr>
          <w:ins w:id="1651" w:author="yara ahmad" w:date="2021-04-18T14:03:00Z"/>
          <w:rFonts w:asciiTheme="majorBidi" w:hAnsiTheme="majorBidi" w:cstheme="majorBidi"/>
        </w:rPr>
      </w:pPr>
    </w:p>
    <w:p w14:paraId="1E6F5628" w14:textId="30490D4E" w:rsidR="005C1ABD" w:rsidRDefault="005C1ABD" w:rsidP="007F6F7D">
      <w:pPr>
        <w:rPr>
          <w:ins w:id="1652" w:author="yara ahmad" w:date="2021-04-18T14:03:00Z"/>
          <w:rFonts w:asciiTheme="majorBidi" w:hAnsiTheme="majorBidi" w:cstheme="majorBidi"/>
        </w:rPr>
      </w:pPr>
    </w:p>
    <w:p w14:paraId="7D903BD4" w14:textId="77777777" w:rsidR="005C1ABD" w:rsidRPr="00AE4B49" w:rsidRDefault="005C1ABD" w:rsidP="007F6F7D">
      <w:pPr>
        <w:rPr>
          <w:rFonts w:asciiTheme="majorBidi" w:hAnsiTheme="majorBidi" w:cstheme="majorBidi"/>
          <w:rPrChange w:id="1653" w:author="yara ahmad" w:date="2021-04-18T08:34:00Z">
            <w:rPr/>
          </w:rPrChange>
        </w:rPr>
      </w:pPr>
    </w:p>
    <w:p w14:paraId="7F062B16" w14:textId="77777777" w:rsidR="00126C47" w:rsidRPr="00AE4B49" w:rsidRDefault="00126C47" w:rsidP="001C795F">
      <w:pPr>
        <w:rPr>
          <w:rFonts w:asciiTheme="majorBidi" w:hAnsiTheme="majorBidi" w:cstheme="majorBidi"/>
          <w:rtl/>
          <w:rPrChange w:id="1654" w:author="yara ahmad" w:date="2021-04-18T08:34:00Z">
            <w:rPr>
              <w:rtl/>
            </w:rPr>
          </w:rPrChange>
        </w:rPr>
      </w:pPr>
    </w:p>
    <w:p w14:paraId="751A2C55" w14:textId="730A9526" w:rsidR="001C795F" w:rsidDel="00AE4B49" w:rsidRDefault="001C795F" w:rsidP="00AE4B49">
      <w:pPr>
        <w:rPr>
          <w:del w:id="1655" w:author="yara ahmad" w:date="2021-04-18T08:35:00Z"/>
          <w:rFonts w:asciiTheme="majorBidi" w:hAnsiTheme="majorBidi" w:cstheme="majorBidi"/>
          <w:b/>
          <w:bCs/>
          <w:sz w:val="28"/>
          <w:szCs w:val="28"/>
          <w:rtl/>
        </w:rPr>
      </w:pPr>
      <w:r w:rsidRPr="00AE4B49">
        <w:rPr>
          <w:rFonts w:asciiTheme="majorBidi" w:hAnsiTheme="majorBidi" w:cstheme="majorBidi" w:hint="cs"/>
          <w:b/>
          <w:bCs/>
          <w:sz w:val="28"/>
          <w:szCs w:val="28"/>
          <w:rtl/>
          <w:rPrChange w:id="1656" w:author="yara ahmad" w:date="2021-04-18T08:35:00Z">
            <w:rPr>
              <w:rFonts w:hint="cs"/>
              <w:rtl/>
            </w:rPr>
          </w:rPrChange>
        </w:rPr>
        <w:lastRenderedPageBreak/>
        <w:t>קונה</w:t>
      </w:r>
      <w:r w:rsidRPr="00AE4B49">
        <w:rPr>
          <w:rFonts w:asciiTheme="majorBidi" w:hAnsiTheme="majorBidi" w:cstheme="majorBidi"/>
          <w:b/>
          <w:bCs/>
          <w:sz w:val="28"/>
          <w:szCs w:val="28"/>
          <w:rtl/>
          <w:rPrChange w:id="1657" w:author="yara ahmad" w:date="2021-04-18T08:35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b/>
          <w:bCs/>
          <w:sz w:val="28"/>
          <w:szCs w:val="28"/>
          <w:rtl/>
          <w:rPrChange w:id="1658" w:author="yara ahmad" w:date="2021-04-18T08:35:00Z">
            <w:rPr>
              <w:rFonts w:hint="cs"/>
              <w:rtl/>
            </w:rPr>
          </w:rPrChange>
        </w:rPr>
        <w:t>אורח</w:t>
      </w:r>
      <w:r w:rsidRPr="00AE4B49">
        <w:rPr>
          <w:rFonts w:asciiTheme="majorBidi" w:hAnsiTheme="majorBidi" w:cstheme="majorBidi"/>
          <w:b/>
          <w:bCs/>
          <w:sz w:val="28"/>
          <w:szCs w:val="28"/>
          <w:rtl/>
          <w:rPrChange w:id="1659" w:author="yara ahmad" w:date="2021-04-18T08:35:00Z">
            <w:rPr>
              <w:rtl/>
            </w:rPr>
          </w:rPrChange>
        </w:rPr>
        <w:t xml:space="preserve"> :</w:t>
      </w:r>
    </w:p>
    <w:p w14:paraId="0823B57D" w14:textId="6D8F7116" w:rsidR="001C795F" w:rsidRPr="00AE4B49" w:rsidRDefault="001C795F">
      <w:pPr>
        <w:rPr>
          <w:rFonts w:asciiTheme="majorBidi" w:hAnsiTheme="majorBidi" w:cstheme="majorBidi"/>
          <w:rtl/>
          <w:rPrChange w:id="1660" w:author="yara ahmad" w:date="2021-04-18T08:34:00Z">
            <w:rPr>
              <w:rtl/>
            </w:rPr>
          </w:rPrChange>
        </w:rPr>
        <w:pPrChange w:id="1661" w:author="yara ahmad" w:date="2021-04-18T08:35:00Z">
          <w:pPr/>
        </w:pPrChange>
      </w:pPr>
    </w:p>
    <w:p w14:paraId="5CF63295" w14:textId="47804950" w:rsidR="001C795F" w:rsidRPr="00AE4B49" w:rsidRDefault="001C795F" w:rsidP="001C795F">
      <w:pPr>
        <w:rPr>
          <w:rFonts w:asciiTheme="majorBidi" w:hAnsiTheme="majorBidi" w:cstheme="majorBidi"/>
          <w:b/>
          <w:bCs/>
          <w:u w:val="single"/>
          <w:rtl/>
          <w:rPrChange w:id="1662" w:author="yara ahmad" w:date="2021-04-18T08:34:00Z">
            <w:rPr>
              <w:b/>
              <w:bCs/>
              <w:u w:val="single"/>
              <w:rtl/>
            </w:rPr>
          </w:rPrChange>
        </w:rPr>
      </w:pPr>
      <w:r w:rsidRPr="00AE4B49">
        <w:rPr>
          <w:rFonts w:asciiTheme="majorBidi" w:hAnsiTheme="majorBidi" w:cstheme="majorBidi"/>
          <w:b/>
          <w:bCs/>
          <w:u w:val="single"/>
          <w:rtl/>
          <w:rPrChange w:id="1663" w:author="yara ahmad" w:date="2021-04-18T08:34:00Z">
            <w:rPr>
              <w:b/>
              <w:bCs/>
              <w:u w:val="single"/>
              <w:rtl/>
            </w:rPr>
          </w:rPrChange>
        </w:rPr>
        <w:t xml:space="preserve">2.1) </w:t>
      </w:r>
      <w:r w:rsidRPr="00AE4B49">
        <w:rPr>
          <w:rFonts w:asciiTheme="majorBidi" w:hAnsiTheme="majorBidi" w:cstheme="majorBidi" w:hint="cs"/>
          <w:b/>
          <w:bCs/>
          <w:u w:val="single"/>
          <w:rtl/>
          <w:rPrChange w:id="1664" w:author="yara ahmad" w:date="2021-04-18T08:34:00Z">
            <w:rPr>
              <w:rFonts w:hint="cs"/>
              <w:b/>
              <w:bCs/>
              <w:u w:val="single"/>
              <w:rtl/>
            </w:rPr>
          </w:rPrChange>
        </w:rPr>
        <w:t>צרכן</w:t>
      </w:r>
      <w:r w:rsidRPr="00AE4B49">
        <w:rPr>
          <w:rFonts w:asciiTheme="majorBidi" w:hAnsiTheme="majorBidi" w:cstheme="majorBidi"/>
          <w:b/>
          <w:bCs/>
          <w:u w:val="single"/>
          <w:rtl/>
          <w:rPrChange w:id="1665" w:author="yara ahmad" w:date="2021-04-18T08:34:00Z">
            <w:rPr>
              <w:b/>
              <w:bCs/>
              <w:u w:val="single"/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b/>
          <w:bCs/>
          <w:u w:val="single"/>
          <w:rtl/>
          <w:rPrChange w:id="1666" w:author="yara ahmad" w:date="2021-04-18T08:34:00Z">
            <w:rPr>
              <w:rFonts w:hint="cs"/>
              <w:b/>
              <w:bCs/>
              <w:u w:val="single"/>
              <w:rtl/>
            </w:rPr>
          </w:rPrChange>
        </w:rPr>
        <w:t>נכנס</w:t>
      </w:r>
      <w:r w:rsidRPr="00AE4B49">
        <w:rPr>
          <w:rFonts w:asciiTheme="majorBidi" w:hAnsiTheme="majorBidi" w:cstheme="majorBidi"/>
          <w:b/>
          <w:bCs/>
          <w:u w:val="single"/>
          <w:rtl/>
          <w:rPrChange w:id="1667" w:author="yara ahmad" w:date="2021-04-18T08:34:00Z">
            <w:rPr>
              <w:b/>
              <w:bCs/>
              <w:u w:val="single"/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b/>
          <w:bCs/>
          <w:u w:val="single"/>
          <w:rtl/>
          <w:rPrChange w:id="1668" w:author="yara ahmad" w:date="2021-04-18T08:34:00Z">
            <w:rPr>
              <w:rFonts w:hint="cs"/>
              <w:b/>
              <w:bCs/>
              <w:u w:val="single"/>
              <w:rtl/>
            </w:rPr>
          </w:rPrChange>
        </w:rPr>
        <w:t>למערכת</w:t>
      </w:r>
      <w:r w:rsidRPr="00AE4B49">
        <w:rPr>
          <w:rFonts w:asciiTheme="majorBidi" w:hAnsiTheme="majorBidi" w:cstheme="majorBidi"/>
          <w:b/>
          <w:bCs/>
          <w:u w:val="single"/>
          <w:rtl/>
          <w:rPrChange w:id="1669" w:author="yara ahmad" w:date="2021-04-18T08:34:00Z">
            <w:rPr>
              <w:b/>
              <w:bCs/>
              <w:u w:val="single"/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b/>
          <w:bCs/>
          <w:u w:val="single"/>
          <w:rtl/>
          <w:rPrChange w:id="1670" w:author="yara ahmad" w:date="2021-04-18T08:34:00Z">
            <w:rPr>
              <w:rFonts w:hint="cs"/>
              <w:b/>
              <w:bCs/>
              <w:u w:val="single"/>
              <w:rtl/>
            </w:rPr>
          </w:rPrChange>
        </w:rPr>
        <w:t>כאורח</w:t>
      </w:r>
      <w:r w:rsidRPr="00AE4B49">
        <w:rPr>
          <w:rFonts w:asciiTheme="majorBidi" w:hAnsiTheme="majorBidi" w:cstheme="majorBidi"/>
          <w:b/>
          <w:bCs/>
          <w:u w:val="single"/>
          <w:rtl/>
          <w:rPrChange w:id="1671" w:author="yara ahmad" w:date="2021-04-18T08:34:00Z">
            <w:rPr>
              <w:b/>
              <w:bCs/>
              <w:u w:val="single"/>
              <w:rtl/>
            </w:rPr>
          </w:rPrChange>
        </w:rPr>
        <w:t xml:space="preserve"> :</w:t>
      </w:r>
    </w:p>
    <w:p w14:paraId="6BFF647B" w14:textId="007A016C" w:rsidR="001C795F" w:rsidRPr="00AE4B49" w:rsidRDefault="001C795F" w:rsidP="001C795F">
      <w:pPr>
        <w:rPr>
          <w:rFonts w:asciiTheme="majorBidi" w:hAnsiTheme="majorBidi" w:cstheme="majorBidi"/>
          <w:rtl/>
          <w:rPrChange w:id="1672" w:author="yara ahmad" w:date="2021-04-18T08:34:00Z">
            <w:rPr>
              <w:rtl/>
            </w:rPr>
          </w:rPrChange>
        </w:rPr>
      </w:pPr>
      <w:r w:rsidRPr="00AE4B49">
        <w:rPr>
          <w:rFonts w:asciiTheme="majorBidi" w:hAnsiTheme="majorBidi" w:cstheme="majorBidi" w:hint="cs"/>
          <w:rtl/>
          <w:rPrChange w:id="1673" w:author="yara ahmad" w:date="2021-04-18T08:34:00Z">
            <w:rPr>
              <w:rFonts w:hint="cs"/>
              <w:rtl/>
            </w:rPr>
          </w:rPrChange>
        </w:rPr>
        <w:t>תיאור</w:t>
      </w:r>
      <w:r w:rsidRPr="00AE4B49">
        <w:rPr>
          <w:rFonts w:asciiTheme="majorBidi" w:hAnsiTheme="majorBidi" w:cstheme="majorBidi"/>
          <w:rtl/>
          <w:rPrChange w:id="1674" w:author="yara ahmad" w:date="2021-04-18T08:34:00Z">
            <w:rPr>
              <w:rtl/>
            </w:rPr>
          </w:rPrChange>
        </w:rPr>
        <w:t xml:space="preserve"> : </w:t>
      </w:r>
      <w:r w:rsidRPr="00AE4B49">
        <w:rPr>
          <w:rFonts w:asciiTheme="majorBidi" w:hAnsiTheme="majorBidi" w:cstheme="majorBidi" w:hint="cs"/>
          <w:rtl/>
          <w:rPrChange w:id="1675" w:author="yara ahmad" w:date="2021-04-18T08:34:00Z">
            <w:rPr>
              <w:rFonts w:hint="cs"/>
              <w:rtl/>
            </w:rPr>
          </w:rPrChange>
        </w:rPr>
        <w:t>המשתמש</w:t>
      </w:r>
      <w:r w:rsidRPr="00AE4B49">
        <w:rPr>
          <w:rFonts w:asciiTheme="majorBidi" w:hAnsiTheme="majorBidi" w:cstheme="majorBidi"/>
          <w:rtl/>
          <w:rPrChange w:id="1676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1677" w:author="yara ahmad" w:date="2021-04-18T08:34:00Z">
            <w:rPr>
              <w:rFonts w:hint="cs"/>
              <w:rtl/>
            </w:rPr>
          </w:rPrChange>
        </w:rPr>
        <w:t>יכול</w:t>
      </w:r>
      <w:r w:rsidRPr="00AE4B49">
        <w:rPr>
          <w:rFonts w:asciiTheme="majorBidi" w:hAnsiTheme="majorBidi" w:cstheme="majorBidi"/>
          <w:rtl/>
          <w:rPrChange w:id="1678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1679" w:author="yara ahmad" w:date="2021-04-18T08:34:00Z">
            <w:rPr>
              <w:rFonts w:hint="cs"/>
              <w:rtl/>
            </w:rPr>
          </w:rPrChange>
        </w:rPr>
        <w:t>להיכנס</w:t>
      </w:r>
      <w:r w:rsidRPr="00AE4B49">
        <w:rPr>
          <w:rFonts w:asciiTheme="majorBidi" w:hAnsiTheme="majorBidi" w:cstheme="majorBidi"/>
          <w:rtl/>
          <w:rPrChange w:id="1680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1681" w:author="yara ahmad" w:date="2021-04-18T08:34:00Z">
            <w:rPr>
              <w:rFonts w:hint="cs"/>
              <w:rtl/>
            </w:rPr>
          </w:rPrChange>
        </w:rPr>
        <w:t>למערכת</w:t>
      </w:r>
      <w:r w:rsidRPr="00AE4B49">
        <w:rPr>
          <w:rFonts w:asciiTheme="majorBidi" w:hAnsiTheme="majorBidi" w:cstheme="majorBidi"/>
          <w:rtl/>
          <w:rPrChange w:id="1682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1683" w:author="yara ahmad" w:date="2021-04-18T08:34:00Z">
            <w:rPr>
              <w:rFonts w:hint="cs"/>
              <w:rtl/>
            </w:rPr>
          </w:rPrChange>
        </w:rPr>
        <w:t>המסחר</w:t>
      </w:r>
      <w:r w:rsidRPr="00AE4B49">
        <w:rPr>
          <w:rFonts w:asciiTheme="majorBidi" w:hAnsiTheme="majorBidi" w:cstheme="majorBidi"/>
          <w:rtl/>
          <w:rPrChange w:id="1684" w:author="yara ahmad" w:date="2021-04-18T08:34:00Z">
            <w:rPr>
              <w:rtl/>
            </w:rPr>
          </w:rPrChange>
        </w:rPr>
        <w:t xml:space="preserve">. </w:t>
      </w:r>
      <w:r w:rsidRPr="00AE4B49">
        <w:rPr>
          <w:rFonts w:asciiTheme="majorBidi" w:hAnsiTheme="majorBidi" w:cstheme="majorBidi" w:hint="cs"/>
          <w:rtl/>
          <w:rPrChange w:id="1685" w:author="yara ahmad" w:date="2021-04-18T08:34:00Z">
            <w:rPr>
              <w:rFonts w:hint="cs"/>
              <w:rtl/>
            </w:rPr>
          </w:rPrChange>
        </w:rPr>
        <w:t>במעמד</w:t>
      </w:r>
      <w:r w:rsidRPr="00AE4B49">
        <w:rPr>
          <w:rFonts w:asciiTheme="majorBidi" w:hAnsiTheme="majorBidi" w:cstheme="majorBidi"/>
          <w:rtl/>
          <w:rPrChange w:id="1686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1687" w:author="yara ahmad" w:date="2021-04-18T08:34:00Z">
            <w:rPr>
              <w:rFonts w:hint="cs"/>
              <w:rtl/>
            </w:rPr>
          </w:rPrChange>
        </w:rPr>
        <w:t>זה</w:t>
      </w:r>
      <w:r w:rsidRPr="00AE4B49">
        <w:rPr>
          <w:rFonts w:asciiTheme="majorBidi" w:hAnsiTheme="majorBidi" w:cstheme="majorBidi"/>
          <w:rtl/>
          <w:rPrChange w:id="1688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1689" w:author="yara ahmad" w:date="2021-04-18T08:34:00Z">
            <w:rPr>
              <w:rFonts w:hint="cs"/>
              <w:rtl/>
            </w:rPr>
          </w:rPrChange>
        </w:rPr>
        <w:t>הוא</w:t>
      </w:r>
      <w:r w:rsidRPr="00AE4B49">
        <w:rPr>
          <w:rFonts w:asciiTheme="majorBidi" w:hAnsiTheme="majorBidi" w:cstheme="majorBidi"/>
          <w:rtl/>
          <w:rPrChange w:id="1690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1691" w:author="yara ahmad" w:date="2021-04-18T08:34:00Z">
            <w:rPr>
              <w:rFonts w:hint="cs"/>
              <w:rtl/>
            </w:rPr>
          </w:rPrChange>
        </w:rPr>
        <w:t>מוגדר</w:t>
      </w:r>
      <w:r w:rsidRPr="00AE4B49">
        <w:rPr>
          <w:rFonts w:asciiTheme="majorBidi" w:hAnsiTheme="majorBidi" w:cstheme="majorBidi"/>
          <w:rtl/>
          <w:rPrChange w:id="1692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1693" w:author="yara ahmad" w:date="2021-04-18T08:34:00Z">
            <w:rPr>
              <w:rFonts w:hint="cs"/>
              <w:rtl/>
            </w:rPr>
          </w:rPrChange>
        </w:rPr>
        <w:t>כאורח</w:t>
      </w:r>
      <w:r w:rsidRPr="00AE4B49">
        <w:rPr>
          <w:rFonts w:asciiTheme="majorBidi" w:hAnsiTheme="majorBidi" w:cstheme="majorBidi"/>
          <w:rtl/>
          <w:rPrChange w:id="1694" w:author="yara ahmad" w:date="2021-04-18T08:34:00Z">
            <w:rPr>
              <w:rtl/>
            </w:rPr>
          </w:rPrChange>
        </w:rPr>
        <w:t xml:space="preserve"> .</w:t>
      </w:r>
    </w:p>
    <w:p w14:paraId="3FBEA12B" w14:textId="4AD1F713" w:rsidR="001C795F" w:rsidRPr="00AE4B49" w:rsidRDefault="001C795F" w:rsidP="001C795F">
      <w:pPr>
        <w:rPr>
          <w:ins w:id="1695" w:author="jamil" w:date="2021-04-17T19:10:00Z"/>
          <w:rFonts w:asciiTheme="majorBidi" w:hAnsiTheme="majorBidi" w:cstheme="majorBidi"/>
          <w:rtl/>
          <w:rPrChange w:id="1696" w:author="yara ahmad" w:date="2021-04-18T08:34:00Z">
            <w:rPr>
              <w:ins w:id="1697" w:author="jamil" w:date="2021-04-17T19:10:00Z"/>
              <w:rtl/>
            </w:rPr>
          </w:rPrChange>
        </w:rPr>
      </w:pPr>
      <w:r w:rsidRPr="00AE4B49">
        <w:rPr>
          <w:rFonts w:asciiTheme="majorBidi" w:hAnsiTheme="majorBidi" w:cstheme="majorBidi" w:hint="cs"/>
          <w:rtl/>
          <w:rPrChange w:id="1698" w:author="yara ahmad" w:date="2021-04-18T08:34:00Z">
            <w:rPr>
              <w:rFonts w:hint="cs"/>
              <w:rtl/>
            </w:rPr>
          </w:rPrChange>
        </w:rPr>
        <w:t>שחקנים</w:t>
      </w:r>
      <w:r w:rsidRPr="00AE4B49">
        <w:rPr>
          <w:rFonts w:asciiTheme="majorBidi" w:hAnsiTheme="majorBidi" w:cstheme="majorBidi"/>
          <w:rtl/>
          <w:rPrChange w:id="1699" w:author="yara ahmad" w:date="2021-04-18T08:34:00Z">
            <w:rPr>
              <w:rtl/>
            </w:rPr>
          </w:rPrChange>
        </w:rPr>
        <w:t xml:space="preserve"> : </w:t>
      </w:r>
      <w:r w:rsidRPr="00AE4B49">
        <w:rPr>
          <w:rFonts w:asciiTheme="majorBidi" w:hAnsiTheme="majorBidi" w:cstheme="majorBidi" w:hint="cs"/>
          <w:rtl/>
          <w:rPrChange w:id="1700" w:author="yara ahmad" w:date="2021-04-18T08:34:00Z">
            <w:rPr>
              <w:rFonts w:hint="cs"/>
              <w:rtl/>
            </w:rPr>
          </w:rPrChange>
        </w:rPr>
        <w:t>משתמש</w:t>
      </w:r>
    </w:p>
    <w:p w14:paraId="1AE06C59" w14:textId="2E6D4C19" w:rsidR="005F61F5" w:rsidRPr="00AE4B49" w:rsidRDefault="005F61F5">
      <w:pPr>
        <w:rPr>
          <w:rFonts w:asciiTheme="majorBidi" w:hAnsiTheme="majorBidi" w:cstheme="majorBidi"/>
          <w:rtl/>
          <w:rPrChange w:id="1701" w:author="yara ahmad" w:date="2021-04-18T08:34:00Z">
            <w:rPr>
              <w:rtl/>
            </w:rPr>
          </w:rPrChange>
        </w:rPr>
        <w:pPrChange w:id="1702" w:author="jamil" w:date="2021-04-17T19:11:00Z">
          <w:pPr/>
        </w:pPrChange>
      </w:pPr>
      <w:ins w:id="1703" w:author="jamil" w:date="2021-04-17T19:11:00Z">
        <w:r w:rsidRPr="00AE4B49">
          <w:rPr>
            <w:rFonts w:asciiTheme="majorBidi" w:hAnsiTheme="majorBidi" w:cstheme="majorBidi" w:hint="cs"/>
            <w:rtl/>
            <w:rPrChange w:id="1704" w:author="yara ahmad" w:date="2021-04-18T08:34:00Z">
              <w:rPr>
                <w:rFonts w:hint="cs"/>
                <w:rtl/>
              </w:rPr>
            </w:rPrChange>
          </w:rPr>
          <w:t>פרמטרים</w:t>
        </w:r>
        <w:r w:rsidRPr="00AE4B49">
          <w:rPr>
            <w:rFonts w:asciiTheme="majorBidi" w:hAnsiTheme="majorBidi" w:cstheme="majorBidi"/>
            <w:rtl/>
            <w:rPrChange w:id="1705" w:author="yara ahmad" w:date="2021-04-18T08:34:00Z">
              <w:rPr>
                <w:rtl/>
              </w:rPr>
            </w:rPrChange>
          </w:rPr>
          <w:t xml:space="preserve"> : </w:t>
        </w:r>
        <w:r w:rsidRPr="00AE4B49">
          <w:rPr>
            <w:rFonts w:asciiTheme="majorBidi" w:hAnsiTheme="majorBidi" w:cstheme="majorBidi" w:hint="cs"/>
            <w:rtl/>
            <w:rPrChange w:id="1706" w:author="yara ahmad" w:date="2021-04-18T08:34:00Z">
              <w:rPr>
                <w:rFonts w:hint="cs"/>
                <w:rtl/>
              </w:rPr>
            </w:rPrChange>
          </w:rPr>
          <w:t>אין</w:t>
        </w:r>
      </w:ins>
    </w:p>
    <w:p w14:paraId="0F39CA69" w14:textId="3A4E04CE" w:rsidR="001C795F" w:rsidRPr="00AE4B49" w:rsidRDefault="001C795F" w:rsidP="001C795F">
      <w:pPr>
        <w:rPr>
          <w:rFonts w:asciiTheme="majorBidi" w:hAnsiTheme="majorBidi" w:cstheme="majorBidi"/>
          <w:rtl/>
          <w:rPrChange w:id="1707" w:author="yara ahmad" w:date="2021-04-18T08:34:00Z">
            <w:rPr>
              <w:rtl/>
            </w:rPr>
          </w:rPrChange>
        </w:rPr>
      </w:pPr>
      <w:proofErr w:type="spellStart"/>
      <w:r w:rsidRPr="00AE4B49">
        <w:rPr>
          <w:rFonts w:asciiTheme="majorBidi" w:hAnsiTheme="majorBidi" w:cstheme="majorBidi"/>
          <w:rPrChange w:id="1708" w:author="yara ahmad" w:date="2021-04-18T08:34:00Z">
            <w:rPr/>
          </w:rPrChange>
        </w:rPr>
        <w:t xml:space="preserve">pre </w:t>
      </w:r>
      <w:proofErr w:type="gramStart"/>
      <w:r w:rsidRPr="00AE4B49">
        <w:rPr>
          <w:rFonts w:asciiTheme="majorBidi" w:hAnsiTheme="majorBidi" w:cstheme="majorBidi"/>
          <w:rPrChange w:id="1709" w:author="yara ahmad" w:date="2021-04-18T08:34:00Z">
            <w:rPr/>
          </w:rPrChange>
        </w:rPr>
        <w:t>condition</w:t>
      </w:r>
      <w:proofErr w:type="spellEnd"/>
      <w:r w:rsidRPr="00AE4B49">
        <w:rPr>
          <w:rFonts w:asciiTheme="majorBidi" w:hAnsiTheme="majorBidi" w:cstheme="majorBidi"/>
          <w:rtl/>
          <w:rPrChange w:id="1710" w:author="yara ahmad" w:date="2021-04-18T08:34:00Z">
            <w:rPr>
              <w:rtl/>
            </w:rPr>
          </w:rPrChange>
        </w:rPr>
        <w:t xml:space="preserve"> :</w:t>
      </w:r>
      <w:proofErr w:type="gramEnd"/>
      <w:r w:rsidRPr="00AE4B49">
        <w:rPr>
          <w:rFonts w:asciiTheme="majorBidi" w:hAnsiTheme="majorBidi" w:cstheme="majorBidi"/>
          <w:rtl/>
          <w:rPrChange w:id="1711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1712" w:author="yara ahmad" w:date="2021-04-18T08:34:00Z">
            <w:rPr>
              <w:rFonts w:hint="cs"/>
              <w:rtl/>
            </w:rPr>
          </w:rPrChange>
        </w:rPr>
        <w:t>המשתמש</w:t>
      </w:r>
      <w:r w:rsidRPr="00AE4B49">
        <w:rPr>
          <w:rFonts w:asciiTheme="majorBidi" w:hAnsiTheme="majorBidi" w:cstheme="majorBidi"/>
          <w:rtl/>
          <w:rPrChange w:id="1713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1714" w:author="yara ahmad" w:date="2021-04-18T08:34:00Z">
            <w:rPr>
              <w:rFonts w:hint="cs"/>
              <w:rtl/>
            </w:rPr>
          </w:rPrChange>
        </w:rPr>
        <w:t>אינו</w:t>
      </w:r>
      <w:r w:rsidRPr="00AE4B49">
        <w:rPr>
          <w:rFonts w:asciiTheme="majorBidi" w:hAnsiTheme="majorBidi" w:cstheme="majorBidi"/>
          <w:rtl/>
          <w:rPrChange w:id="1715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1716" w:author="yara ahmad" w:date="2021-04-18T08:34:00Z">
            <w:rPr>
              <w:rFonts w:hint="cs"/>
              <w:rtl/>
            </w:rPr>
          </w:rPrChange>
        </w:rPr>
        <w:t>מחובר</w:t>
      </w:r>
      <w:r w:rsidRPr="00AE4B49">
        <w:rPr>
          <w:rFonts w:asciiTheme="majorBidi" w:hAnsiTheme="majorBidi" w:cstheme="majorBidi"/>
          <w:rtl/>
          <w:rPrChange w:id="1717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1718" w:author="yara ahmad" w:date="2021-04-18T08:34:00Z">
            <w:rPr>
              <w:rFonts w:hint="cs"/>
              <w:rtl/>
            </w:rPr>
          </w:rPrChange>
        </w:rPr>
        <w:t>למערכת</w:t>
      </w:r>
    </w:p>
    <w:p w14:paraId="3716E52D" w14:textId="7A902EE5" w:rsidR="001C795F" w:rsidRPr="00AE4B49" w:rsidRDefault="001C795F" w:rsidP="001C795F">
      <w:pPr>
        <w:rPr>
          <w:rFonts w:asciiTheme="majorBidi" w:hAnsiTheme="majorBidi" w:cstheme="majorBidi"/>
          <w:rtl/>
          <w:rPrChange w:id="1719" w:author="yara ahmad" w:date="2021-04-18T08:34:00Z">
            <w:rPr>
              <w:rtl/>
            </w:rPr>
          </w:rPrChange>
        </w:rPr>
      </w:pPr>
      <w:r w:rsidRPr="00AE4B49">
        <w:rPr>
          <w:rFonts w:asciiTheme="majorBidi" w:hAnsiTheme="majorBidi" w:cstheme="majorBidi"/>
          <w:rPrChange w:id="1720" w:author="yara ahmad" w:date="2021-04-18T08:34:00Z">
            <w:rPr/>
          </w:rPrChange>
        </w:rPr>
        <w:t xml:space="preserve">post </w:t>
      </w:r>
      <w:proofErr w:type="gramStart"/>
      <w:r w:rsidRPr="00AE4B49">
        <w:rPr>
          <w:rFonts w:asciiTheme="majorBidi" w:hAnsiTheme="majorBidi" w:cstheme="majorBidi"/>
          <w:rPrChange w:id="1721" w:author="yara ahmad" w:date="2021-04-18T08:34:00Z">
            <w:rPr/>
          </w:rPrChange>
        </w:rPr>
        <w:t>condition</w:t>
      </w:r>
      <w:r w:rsidRPr="00AE4B49">
        <w:rPr>
          <w:rFonts w:asciiTheme="majorBidi" w:hAnsiTheme="majorBidi" w:cstheme="majorBidi"/>
          <w:rtl/>
          <w:rPrChange w:id="1722" w:author="yara ahmad" w:date="2021-04-18T08:34:00Z">
            <w:rPr>
              <w:rtl/>
            </w:rPr>
          </w:rPrChange>
        </w:rPr>
        <w:t xml:space="preserve"> :</w:t>
      </w:r>
      <w:proofErr w:type="gramEnd"/>
      <w:r w:rsidRPr="00AE4B49">
        <w:rPr>
          <w:rFonts w:asciiTheme="majorBidi" w:hAnsiTheme="majorBidi" w:cstheme="majorBidi"/>
          <w:rtl/>
          <w:rPrChange w:id="1723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1724" w:author="yara ahmad" w:date="2021-04-18T08:34:00Z">
            <w:rPr>
              <w:rFonts w:hint="cs"/>
              <w:rtl/>
            </w:rPr>
          </w:rPrChange>
        </w:rPr>
        <w:t>המשתמש</w:t>
      </w:r>
      <w:r w:rsidRPr="00AE4B49">
        <w:rPr>
          <w:rFonts w:asciiTheme="majorBidi" w:hAnsiTheme="majorBidi" w:cstheme="majorBidi"/>
          <w:rtl/>
          <w:rPrChange w:id="1725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1726" w:author="yara ahmad" w:date="2021-04-18T08:34:00Z">
            <w:rPr>
              <w:rFonts w:hint="cs"/>
              <w:rtl/>
            </w:rPr>
          </w:rPrChange>
        </w:rPr>
        <w:t>מחובר</w:t>
      </w:r>
      <w:r w:rsidRPr="00AE4B49">
        <w:rPr>
          <w:rFonts w:asciiTheme="majorBidi" w:hAnsiTheme="majorBidi" w:cstheme="majorBidi"/>
          <w:rtl/>
          <w:rPrChange w:id="1727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1728" w:author="yara ahmad" w:date="2021-04-18T08:34:00Z">
            <w:rPr>
              <w:rFonts w:hint="cs"/>
              <w:rtl/>
            </w:rPr>
          </w:rPrChange>
        </w:rPr>
        <w:t>למערכת</w:t>
      </w:r>
      <w:r w:rsidRPr="00AE4B49">
        <w:rPr>
          <w:rFonts w:asciiTheme="majorBidi" w:hAnsiTheme="majorBidi" w:cstheme="majorBidi"/>
          <w:rtl/>
          <w:rPrChange w:id="1729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1730" w:author="yara ahmad" w:date="2021-04-18T08:34:00Z">
            <w:rPr>
              <w:rFonts w:hint="cs"/>
              <w:rtl/>
            </w:rPr>
          </w:rPrChange>
        </w:rPr>
        <w:t>כ</w:t>
      </w:r>
      <w:r w:rsidRPr="00AE4B49">
        <w:rPr>
          <w:rFonts w:asciiTheme="majorBidi" w:hAnsiTheme="majorBidi" w:cstheme="majorBidi"/>
          <w:rtl/>
          <w:rPrChange w:id="1731" w:author="yara ahmad" w:date="2021-04-18T08:34:00Z">
            <w:rPr>
              <w:rtl/>
            </w:rPr>
          </w:rPrChange>
        </w:rPr>
        <w:t xml:space="preserve"> " </w:t>
      </w:r>
      <w:r w:rsidRPr="00AE4B49">
        <w:rPr>
          <w:rFonts w:asciiTheme="majorBidi" w:hAnsiTheme="majorBidi" w:cstheme="majorBidi" w:hint="cs"/>
          <w:rtl/>
          <w:rPrChange w:id="1732" w:author="yara ahmad" w:date="2021-04-18T08:34:00Z">
            <w:rPr>
              <w:rFonts w:hint="cs"/>
              <w:rtl/>
            </w:rPr>
          </w:rPrChange>
        </w:rPr>
        <w:t>צרכן</w:t>
      </w:r>
      <w:r w:rsidRPr="00AE4B49">
        <w:rPr>
          <w:rFonts w:asciiTheme="majorBidi" w:hAnsiTheme="majorBidi" w:cstheme="majorBidi"/>
          <w:rtl/>
          <w:rPrChange w:id="1733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1734" w:author="yara ahmad" w:date="2021-04-18T08:34:00Z">
            <w:rPr>
              <w:rFonts w:hint="cs"/>
              <w:rtl/>
            </w:rPr>
          </w:rPrChange>
        </w:rPr>
        <w:t>אורח</w:t>
      </w:r>
      <w:r w:rsidRPr="00AE4B49">
        <w:rPr>
          <w:rFonts w:asciiTheme="majorBidi" w:hAnsiTheme="majorBidi" w:cstheme="majorBidi"/>
          <w:rtl/>
          <w:rPrChange w:id="1735" w:author="yara ahmad" w:date="2021-04-18T08:34:00Z">
            <w:rPr>
              <w:rtl/>
            </w:rPr>
          </w:rPrChange>
        </w:rPr>
        <w:t xml:space="preserve"> "</w:t>
      </w:r>
    </w:p>
    <w:p w14:paraId="0462D0AF" w14:textId="04BE79A1" w:rsidR="001C795F" w:rsidRPr="00AE4B49" w:rsidRDefault="001C795F" w:rsidP="001C795F">
      <w:pPr>
        <w:rPr>
          <w:rFonts w:asciiTheme="majorBidi" w:hAnsiTheme="majorBidi" w:cstheme="majorBidi"/>
          <w:rtl/>
          <w:rPrChange w:id="1736" w:author="yara ahmad" w:date="2021-04-18T08:34:00Z">
            <w:rPr>
              <w:rtl/>
            </w:rPr>
          </w:rPrChange>
        </w:rPr>
      </w:pPr>
      <w:r w:rsidRPr="00AE4B49">
        <w:rPr>
          <w:rFonts w:asciiTheme="majorBidi" w:hAnsiTheme="majorBidi" w:cstheme="majorBidi" w:hint="cs"/>
          <w:rtl/>
          <w:rPrChange w:id="1737" w:author="yara ahmad" w:date="2021-04-18T08:34:00Z">
            <w:rPr>
              <w:rFonts w:hint="cs"/>
              <w:rtl/>
            </w:rPr>
          </w:rPrChange>
        </w:rPr>
        <w:t>תהליך</w:t>
      </w:r>
      <w:r w:rsidRPr="00AE4B49">
        <w:rPr>
          <w:rFonts w:asciiTheme="majorBidi" w:hAnsiTheme="majorBidi" w:cstheme="majorBidi"/>
          <w:rtl/>
          <w:rPrChange w:id="1738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1739" w:author="yara ahmad" w:date="2021-04-18T08:34:00Z">
            <w:rPr>
              <w:rFonts w:hint="cs"/>
              <w:rtl/>
            </w:rPr>
          </w:rPrChange>
        </w:rPr>
        <w:t>התרחיש</w:t>
      </w:r>
      <w:r w:rsidRPr="00AE4B49">
        <w:rPr>
          <w:rFonts w:asciiTheme="majorBidi" w:hAnsiTheme="majorBidi" w:cstheme="majorBidi"/>
          <w:rtl/>
          <w:rPrChange w:id="1740" w:author="yara ahmad" w:date="2021-04-18T08:34:00Z">
            <w:rPr>
              <w:rtl/>
            </w:rPr>
          </w:rPrChange>
        </w:rPr>
        <w:t xml:space="preserve"> :</w:t>
      </w:r>
      <w:r w:rsidR="009F5F48" w:rsidRPr="00AE4B49">
        <w:rPr>
          <w:rFonts w:asciiTheme="majorBidi" w:hAnsiTheme="majorBidi" w:cstheme="majorBidi"/>
          <w:rPrChange w:id="1741" w:author="yara ahmad" w:date="2021-04-18T08:34:00Z">
            <w:rPr/>
          </w:rPrChange>
        </w:rPr>
        <w:t xml:space="preserve"> </w:t>
      </w:r>
    </w:p>
    <w:p w14:paraId="7907A8FB" w14:textId="790C8ADC" w:rsidR="009F5F48" w:rsidRPr="00AE4B49" w:rsidRDefault="009F5F48" w:rsidP="009F5F48">
      <w:pPr>
        <w:pStyle w:val="ListParagraph"/>
        <w:numPr>
          <w:ilvl w:val="0"/>
          <w:numId w:val="41"/>
        </w:numPr>
        <w:rPr>
          <w:rFonts w:asciiTheme="majorBidi" w:hAnsiTheme="majorBidi" w:cstheme="majorBidi"/>
          <w:rPrChange w:id="1742" w:author="yara ahmad" w:date="2021-04-18T08:34:00Z">
            <w:rPr/>
          </w:rPrChange>
        </w:rPr>
      </w:pPr>
      <w:r w:rsidRPr="00AE4B49">
        <w:rPr>
          <w:rFonts w:asciiTheme="majorBidi" w:hAnsiTheme="majorBidi" w:cstheme="majorBidi" w:hint="cs"/>
          <w:rtl/>
          <w:rPrChange w:id="1743" w:author="yara ahmad" w:date="2021-04-18T08:34:00Z">
            <w:rPr>
              <w:rFonts w:hint="cs"/>
              <w:rtl/>
            </w:rPr>
          </w:rPrChange>
        </w:rPr>
        <w:t>המערכת</w:t>
      </w:r>
      <w:r w:rsidRPr="00AE4B49">
        <w:rPr>
          <w:rFonts w:asciiTheme="majorBidi" w:hAnsiTheme="majorBidi" w:cstheme="majorBidi"/>
          <w:rtl/>
          <w:rPrChange w:id="1744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1745" w:author="yara ahmad" w:date="2021-04-18T08:34:00Z">
            <w:rPr>
              <w:rFonts w:hint="cs"/>
              <w:rtl/>
            </w:rPr>
          </w:rPrChange>
        </w:rPr>
        <w:t>מציגה</w:t>
      </w:r>
      <w:r w:rsidRPr="00AE4B49">
        <w:rPr>
          <w:rFonts w:asciiTheme="majorBidi" w:hAnsiTheme="majorBidi" w:cstheme="majorBidi"/>
          <w:rtl/>
          <w:rPrChange w:id="1746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1747" w:author="yara ahmad" w:date="2021-04-18T08:34:00Z">
            <w:rPr>
              <w:rFonts w:hint="cs"/>
              <w:rtl/>
            </w:rPr>
          </w:rPrChange>
        </w:rPr>
        <w:t>למשתמש</w:t>
      </w:r>
      <w:r w:rsidRPr="00AE4B49">
        <w:rPr>
          <w:rFonts w:asciiTheme="majorBidi" w:hAnsiTheme="majorBidi" w:cstheme="majorBidi"/>
          <w:rtl/>
          <w:rPrChange w:id="1748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1749" w:author="yara ahmad" w:date="2021-04-18T08:34:00Z">
            <w:rPr>
              <w:rFonts w:hint="cs"/>
              <w:rtl/>
            </w:rPr>
          </w:rPrChange>
        </w:rPr>
        <w:t>את</w:t>
      </w:r>
      <w:r w:rsidRPr="00AE4B49">
        <w:rPr>
          <w:rFonts w:asciiTheme="majorBidi" w:hAnsiTheme="majorBidi" w:cstheme="majorBidi"/>
          <w:rtl/>
          <w:rPrChange w:id="1750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1751" w:author="yara ahmad" w:date="2021-04-18T08:34:00Z">
            <w:rPr>
              <w:rFonts w:hint="cs"/>
              <w:rtl/>
            </w:rPr>
          </w:rPrChange>
        </w:rPr>
        <w:t>האופציה</w:t>
      </w:r>
      <w:r w:rsidRPr="00AE4B49">
        <w:rPr>
          <w:rFonts w:asciiTheme="majorBidi" w:hAnsiTheme="majorBidi" w:cstheme="majorBidi"/>
          <w:rtl/>
          <w:rPrChange w:id="1752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1753" w:author="yara ahmad" w:date="2021-04-18T08:34:00Z">
            <w:rPr>
              <w:rFonts w:hint="cs"/>
              <w:rtl/>
            </w:rPr>
          </w:rPrChange>
        </w:rPr>
        <w:t>לכניסה</w:t>
      </w:r>
      <w:r w:rsidRPr="00AE4B49">
        <w:rPr>
          <w:rFonts w:asciiTheme="majorBidi" w:hAnsiTheme="majorBidi" w:cstheme="majorBidi"/>
          <w:rtl/>
          <w:rPrChange w:id="1754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1755" w:author="yara ahmad" w:date="2021-04-18T08:34:00Z">
            <w:rPr>
              <w:rFonts w:hint="cs"/>
              <w:rtl/>
            </w:rPr>
          </w:rPrChange>
        </w:rPr>
        <w:t>כמשתמש</w:t>
      </w:r>
      <w:r w:rsidRPr="00AE4B49">
        <w:rPr>
          <w:rFonts w:asciiTheme="majorBidi" w:hAnsiTheme="majorBidi" w:cstheme="majorBidi"/>
          <w:rtl/>
          <w:rPrChange w:id="1756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1757" w:author="yara ahmad" w:date="2021-04-18T08:34:00Z">
            <w:rPr>
              <w:rFonts w:hint="cs"/>
              <w:rtl/>
            </w:rPr>
          </w:rPrChange>
        </w:rPr>
        <w:t>אורח</w:t>
      </w:r>
      <w:r w:rsidRPr="00AE4B49">
        <w:rPr>
          <w:rFonts w:asciiTheme="majorBidi" w:hAnsiTheme="majorBidi" w:cstheme="majorBidi"/>
          <w:rtl/>
          <w:rPrChange w:id="1758" w:author="yara ahmad" w:date="2021-04-18T08:34:00Z">
            <w:rPr>
              <w:rtl/>
            </w:rPr>
          </w:rPrChange>
        </w:rPr>
        <w:t xml:space="preserve"> . </w:t>
      </w:r>
    </w:p>
    <w:p w14:paraId="62493CD7" w14:textId="50EE76C4" w:rsidR="009F5F48" w:rsidRPr="00AE4B49" w:rsidRDefault="009F5F48" w:rsidP="009F5F48">
      <w:pPr>
        <w:pStyle w:val="ListParagraph"/>
        <w:numPr>
          <w:ilvl w:val="0"/>
          <w:numId w:val="41"/>
        </w:numPr>
        <w:rPr>
          <w:rFonts w:asciiTheme="majorBidi" w:hAnsiTheme="majorBidi" w:cstheme="majorBidi"/>
          <w:rPrChange w:id="1759" w:author="yara ahmad" w:date="2021-04-18T08:34:00Z">
            <w:rPr/>
          </w:rPrChange>
        </w:rPr>
      </w:pPr>
      <w:r w:rsidRPr="00AE4B49">
        <w:rPr>
          <w:rFonts w:asciiTheme="majorBidi" w:hAnsiTheme="majorBidi" w:cstheme="majorBidi" w:hint="cs"/>
          <w:rtl/>
          <w:rPrChange w:id="1760" w:author="yara ahmad" w:date="2021-04-18T08:34:00Z">
            <w:rPr>
              <w:rFonts w:hint="cs"/>
              <w:rtl/>
            </w:rPr>
          </w:rPrChange>
        </w:rPr>
        <w:t>המשתמש</w:t>
      </w:r>
      <w:r w:rsidRPr="00AE4B49">
        <w:rPr>
          <w:rFonts w:asciiTheme="majorBidi" w:hAnsiTheme="majorBidi" w:cstheme="majorBidi"/>
          <w:rtl/>
          <w:rPrChange w:id="1761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1762" w:author="yara ahmad" w:date="2021-04-18T08:34:00Z">
            <w:rPr>
              <w:rFonts w:hint="cs"/>
              <w:rtl/>
            </w:rPr>
          </w:rPrChange>
        </w:rPr>
        <w:t>בוחר</w:t>
      </w:r>
      <w:r w:rsidRPr="00AE4B49">
        <w:rPr>
          <w:rFonts w:asciiTheme="majorBidi" w:hAnsiTheme="majorBidi" w:cstheme="majorBidi"/>
          <w:rtl/>
          <w:rPrChange w:id="1763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1764" w:author="yara ahmad" w:date="2021-04-18T08:34:00Z">
            <w:rPr>
              <w:rFonts w:hint="cs"/>
              <w:rtl/>
            </w:rPr>
          </w:rPrChange>
        </w:rPr>
        <w:t>באופציה</w:t>
      </w:r>
      <w:r w:rsidRPr="00AE4B49">
        <w:rPr>
          <w:rFonts w:asciiTheme="majorBidi" w:hAnsiTheme="majorBidi" w:cstheme="majorBidi"/>
          <w:rtl/>
          <w:rPrChange w:id="1765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1766" w:author="yara ahmad" w:date="2021-04-18T08:34:00Z">
            <w:rPr>
              <w:rFonts w:hint="cs"/>
              <w:rtl/>
            </w:rPr>
          </w:rPrChange>
        </w:rPr>
        <w:t>זו</w:t>
      </w:r>
      <w:r w:rsidRPr="00AE4B49">
        <w:rPr>
          <w:rFonts w:asciiTheme="majorBidi" w:hAnsiTheme="majorBidi" w:cstheme="majorBidi"/>
          <w:rtl/>
          <w:rPrChange w:id="1767" w:author="yara ahmad" w:date="2021-04-18T08:34:00Z">
            <w:rPr>
              <w:rtl/>
            </w:rPr>
          </w:rPrChange>
        </w:rPr>
        <w:t xml:space="preserve"> . </w:t>
      </w:r>
    </w:p>
    <w:p w14:paraId="7C1B982C" w14:textId="0124CD9F" w:rsidR="001513E4" w:rsidRPr="00AE4B49" w:rsidRDefault="009F5F48">
      <w:pPr>
        <w:pStyle w:val="ListParagraph"/>
        <w:numPr>
          <w:ilvl w:val="0"/>
          <w:numId w:val="41"/>
        </w:numPr>
        <w:rPr>
          <w:rFonts w:asciiTheme="majorBidi" w:hAnsiTheme="majorBidi" w:cstheme="majorBidi"/>
          <w:rtl/>
          <w:rPrChange w:id="1768" w:author="yara ahmad" w:date="2021-04-18T08:34:00Z">
            <w:rPr>
              <w:rtl/>
            </w:rPr>
          </w:rPrChange>
        </w:rPr>
        <w:pPrChange w:id="1769" w:author="jamil" w:date="2021-04-17T20:20:00Z">
          <w:pPr>
            <w:pStyle w:val="ListParagraph"/>
            <w:numPr>
              <w:numId w:val="41"/>
            </w:numPr>
            <w:ind w:hanging="360"/>
          </w:pPr>
        </w:pPrChange>
      </w:pPr>
      <w:r w:rsidRPr="00AE4B49">
        <w:rPr>
          <w:rFonts w:asciiTheme="majorBidi" w:hAnsiTheme="majorBidi" w:cstheme="majorBidi" w:hint="cs"/>
          <w:rtl/>
          <w:rPrChange w:id="1770" w:author="yara ahmad" w:date="2021-04-18T08:34:00Z">
            <w:rPr>
              <w:rFonts w:hint="cs"/>
              <w:rtl/>
            </w:rPr>
          </w:rPrChange>
        </w:rPr>
        <w:t>המערכת</w:t>
      </w:r>
      <w:r w:rsidRPr="00AE4B49">
        <w:rPr>
          <w:rFonts w:asciiTheme="majorBidi" w:hAnsiTheme="majorBidi" w:cstheme="majorBidi"/>
          <w:rtl/>
          <w:rPrChange w:id="1771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1772" w:author="yara ahmad" w:date="2021-04-18T08:34:00Z">
            <w:rPr>
              <w:rFonts w:hint="cs"/>
              <w:rtl/>
            </w:rPr>
          </w:rPrChange>
        </w:rPr>
        <w:t>תחבר</w:t>
      </w:r>
      <w:r w:rsidRPr="00AE4B49">
        <w:rPr>
          <w:rFonts w:asciiTheme="majorBidi" w:hAnsiTheme="majorBidi" w:cstheme="majorBidi"/>
          <w:rtl/>
          <w:rPrChange w:id="1773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1774" w:author="yara ahmad" w:date="2021-04-18T08:34:00Z">
            <w:rPr>
              <w:rFonts w:hint="cs"/>
              <w:rtl/>
            </w:rPr>
          </w:rPrChange>
        </w:rPr>
        <w:t>את</w:t>
      </w:r>
      <w:r w:rsidRPr="00AE4B49">
        <w:rPr>
          <w:rFonts w:asciiTheme="majorBidi" w:hAnsiTheme="majorBidi" w:cstheme="majorBidi"/>
          <w:rtl/>
          <w:rPrChange w:id="1775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1776" w:author="yara ahmad" w:date="2021-04-18T08:34:00Z">
            <w:rPr>
              <w:rFonts w:hint="cs"/>
              <w:rtl/>
            </w:rPr>
          </w:rPrChange>
        </w:rPr>
        <w:t>המשתמש</w:t>
      </w:r>
      <w:r w:rsidRPr="00AE4B49">
        <w:rPr>
          <w:rFonts w:asciiTheme="majorBidi" w:hAnsiTheme="majorBidi" w:cstheme="majorBidi"/>
          <w:rtl/>
          <w:rPrChange w:id="1777" w:author="yara ahmad" w:date="2021-04-18T08:34:00Z">
            <w:rPr>
              <w:rtl/>
            </w:rPr>
          </w:rPrChange>
        </w:rPr>
        <w:t xml:space="preserve"> </w:t>
      </w:r>
      <w:del w:id="1778" w:author="jamil" w:date="2021-04-17T21:13:00Z">
        <w:r w:rsidRPr="00AE4B49" w:rsidDel="00DF3794">
          <w:rPr>
            <w:rFonts w:asciiTheme="majorBidi" w:hAnsiTheme="majorBidi" w:cstheme="majorBidi" w:hint="cs"/>
            <w:rtl/>
            <w:rPrChange w:id="1779" w:author="yara ahmad" w:date="2021-04-18T08:34:00Z">
              <w:rPr>
                <w:rFonts w:hint="cs"/>
                <w:rtl/>
              </w:rPr>
            </w:rPrChange>
          </w:rPr>
          <w:delText>ומתייחסת</w:delText>
        </w:r>
        <w:r w:rsidRPr="00AE4B49" w:rsidDel="00DF3794">
          <w:rPr>
            <w:rFonts w:asciiTheme="majorBidi" w:hAnsiTheme="majorBidi" w:cstheme="majorBidi"/>
            <w:rtl/>
            <w:rPrChange w:id="1780" w:author="yara ahmad" w:date="2021-04-18T08:34:00Z">
              <w:rPr>
                <w:rtl/>
              </w:rPr>
            </w:rPrChange>
          </w:rPr>
          <w:delText xml:space="preserve"> </w:delText>
        </w:r>
        <w:r w:rsidRPr="00AE4B49" w:rsidDel="00DF3794">
          <w:rPr>
            <w:rFonts w:asciiTheme="majorBidi" w:hAnsiTheme="majorBidi" w:cstheme="majorBidi" w:hint="cs"/>
            <w:rtl/>
            <w:rPrChange w:id="1781" w:author="yara ahmad" w:date="2021-04-18T08:34:00Z">
              <w:rPr>
                <w:rFonts w:hint="cs"/>
                <w:rtl/>
              </w:rPr>
            </w:rPrChange>
          </w:rPr>
          <w:delText>לו</w:delText>
        </w:r>
        <w:r w:rsidRPr="00AE4B49" w:rsidDel="00DF3794">
          <w:rPr>
            <w:rFonts w:asciiTheme="majorBidi" w:hAnsiTheme="majorBidi" w:cstheme="majorBidi"/>
            <w:rtl/>
            <w:rPrChange w:id="1782" w:author="yara ahmad" w:date="2021-04-18T08:34:00Z">
              <w:rPr>
                <w:rtl/>
              </w:rPr>
            </w:rPrChange>
          </w:rPr>
          <w:delText xml:space="preserve"> </w:delText>
        </w:r>
      </w:del>
      <w:r w:rsidRPr="00AE4B49">
        <w:rPr>
          <w:rFonts w:asciiTheme="majorBidi" w:hAnsiTheme="majorBidi" w:cstheme="majorBidi" w:hint="cs"/>
          <w:rtl/>
          <w:rPrChange w:id="1783" w:author="yara ahmad" w:date="2021-04-18T08:34:00Z">
            <w:rPr>
              <w:rFonts w:hint="cs"/>
              <w:rtl/>
            </w:rPr>
          </w:rPrChange>
        </w:rPr>
        <w:t>כאורח</w:t>
      </w:r>
      <w:r w:rsidRPr="00AE4B49">
        <w:rPr>
          <w:rFonts w:asciiTheme="majorBidi" w:hAnsiTheme="majorBidi" w:cstheme="majorBidi"/>
          <w:rtl/>
          <w:rPrChange w:id="1784" w:author="yara ahmad" w:date="2021-04-18T08:34:00Z">
            <w:rPr>
              <w:rtl/>
            </w:rPr>
          </w:rPrChange>
        </w:rPr>
        <w:t xml:space="preserve"> .</w:t>
      </w:r>
      <w:del w:id="1785" w:author="jamil" w:date="2021-04-17T20:20:00Z">
        <w:r w:rsidRPr="00AE4B49" w:rsidDel="001513E4">
          <w:rPr>
            <w:rFonts w:asciiTheme="majorBidi" w:hAnsiTheme="majorBidi" w:cstheme="majorBidi"/>
            <w:rtl/>
            <w:rPrChange w:id="1786" w:author="yara ahmad" w:date="2021-04-18T08:34:00Z">
              <w:rPr>
                <w:rtl/>
              </w:rPr>
            </w:rPrChange>
          </w:rPr>
          <w:delText xml:space="preserve"> </w:delText>
        </w:r>
      </w:del>
    </w:p>
    <w:p w14:paraId="0B58BF6C" w14:textId="31F790AF" w:rsidR="001513E4" w:rsidRPr="00AE4B49" w:rsidRDefault="001513E4" w:rsidP="001513E4">
      <w:pPr>
        <w:rPr>
          <w:ins w:id="1787" w:author="jamil" w:date="2021-04-17T20:20:00Z"/>
          <w:rFonts w:asciiTheme="majorBidi" w:hAnsiTheme="majorBidi" w:cstheme="majorBidi"/>
          <w:rtl/>
          <w:rPrChange w:id="1788" w:author="yara ahmad" w:date="2021-04-18T08:34:00Z">
            <w:rPr>
              <w:ins w:id="1789" w:author="jamil" w:date="2021-04-17T20:20:00Z"/>
              <w:rtl/>
            </w:rPr>
          </w:rPrChange>
        </w:rPr>
      </w:pPr>
      <w:ins w:id="1790" w:author="jamil" w:date="2021-04-17T20:20:00Z">
        <w:r w:rsidRPr="00AE4B49">
          <w:rPr>
            <w:rFonts w:asciiTheme="majorBidi" w:hAnsiTheme="majorBidi" w:cstheme="majorBidi" w:hint="cs"/>
            <w:rtl/>
            <w:rPrChange w:id="1791" w:author="yara ahmad" w:date="2021-04-18T08:34:00Z">
              <w:rPr>
                <w:rFonts w:hint="cs"/>
                <w:rtl/>
              </w:rPr>
            </w:rPrChange>
          </w:rPr>
          <w:t>תרחיש</w:t>
        </w:r>
        <w:r w:rsidRPr="00AE4B49">
          <w:rPr>
            <w:rFonts w:asciiTheme="majorBidi" w:hAnsiTheme="majorBidi" w:cstheme="majorBidi"/>
            <w:rtl/>
            <w:rPrChange w:id="1792" w:author="yara ahmad" w:date="2021-04-18T08:34:00Z">
              <w:rPr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rtl/>
            <w:rPrChange w:id="1793" w:author="yara ahmad" w:date="2021-04-18T08:34:00Z">
              <w:rPr>
                <w:rFonts w:hint="cs"/>
                <w:rtl/>
              </w:rPr>
            </w:rPrChange>
          </w:rPr>
          <w:t>חילופי</w:t>
        </w:r>
        <w:r w:rsidRPr="00AE4B49">
          <w:rPr>
            <w:rFonts w:asciiTheme="majorBidi" w:hAnsiTheme="majorBidi" w:cstheme="majorBidi"/>
            <w:rtl/>
            <w:rPrChange w:id="1794" w:author="yara ahmad" w:date="2021-04-18T08:34:00Z">
              <w:rPr>
                <w:rtl/>
              </w:rPr>
            </w:rPrChange>
          </w:rPr>
          <w:t xml:space="preserve"> :</w:t>
        </w:r>
      </w:ins>
    </w:p>
    <w:p w14:paraId="7614280E" w14:textId="37D42EF4" w:rsidR="001513E4" w:rsidRPr="00AE4B49" w:rsidRDefault="00DF3794" w:rsidP="001C795F">
      <w:pPr>
        <w:rPr>
          <w:ins w:id="1795" w:author="jamil" w:date="2021-04-17T20:20:00Z"/>
          <w:rFonts w:asciiTheme="majorBidi" w:hAnsiTheme="majorBidi" w:cstheme="majorBidi"/>
          <w:rtl/>
          <w:rPrChange w:id="1796" w:author="yara ahmad" w:date="2021-04-18T08:34:00Z">
            <w:rPr>
              <w:ins w:id="1797" w:author="jamil" w:date="2021-04-17T20:20:00Z"/>
              <w:rtl/>
            </w:rPr>
          </w:rPrChange>
        </w:rPr>
      </w:pPr>
      <w:ins w:id="1798" w:author="jamil" w:date="2021-04-17T21:14:00Z">
        <w:r w:rsidRPr="00AE4B49">
          <w:rPr>
            <w:rFonts w:asciiTheme="majorBidi" w:hAnsiTheme="majorBidi" w:cstheme="majorBidi"/>
            <w:rtl/>
            <w:rPrChange w:id="1799" w:author="yara ahmad" w:date="2021-04-18T08:34:00Z">
              <w:rPr>
                <w:rtl/>
              </w:rPr>
            </w:rPrChange>
          </w:rPr>
          <w:t xml:space="preserve">- </w:t>
        </w:r>
        <w:r w:rsidRPr="00AE4B49">
          <w:rPr>
            <w:rFonts w:asciiTheme="majorBidi" w:hAnsiTheme="majorBidi" w:cstheme="majorBidi" w:hint="cs"/>
            <w:rtl/>
            <w:rPrChange w:id="1800" w:author="yara ahmad" w:date="2021-04-18T08:34:00Z">
              <w:rPr>
                <w:rFonts w:hint="cs"/>
                <w:rtl/>
              </w:rPr>
            </w:rPrChange>
          </w:rPr>
          <w:t>אין</w:t>
        </w:r>
      </w:ins>
    </w:p>
    <w:p w14:paraId="5DEC7B2D" w14:textId="37990C63" w:rsidR="001C795F" w:rsidRPr="00AE4B49" w:rsidRDefault="001C795F" w:rsidP="001C795F">
      <w:pPr>
        <w:rPr>
          <w:rFonts w:asciiTheme="majorBidi" w:hAnsiTheme="majorBidi" w:cstheme="majorBidi"/>
          <w:rtl/>
          <w:rPrChange w:id="1801" w:author="yara ahmad" w:date="2021-04-18T08:34:00Z">
            <w:rPr>
              <w:rtl/>
            </w:rPr>
          </w:rPrChange>
        </w:rPr>
      </w:pPr>
      <w:r w:rsidRPr="00AE4B49">
        <w:rPr>
          <w:rFonts w:asciiTheme="majorBidi" w:hAnsiTheme="majorBidi" w:cstheme="majorBidi" w:hint="cs"/>
          <w:rtl/>
          <w:rPrChange w:id="1802" w:author="yara ahmad" w:date="2021-04-18T08:34:00Z">
            <w:rPr>
              <w:rFonts w:hint="cs"/>
              <w:rtl/>
            </w:rPr>
          </w:rPrChange>
        </w:rPr>
        <w:t>בדיקות</w:t>
      </w:r>
      <w:r w:rsidRPr="00AE4B49">
        <w:rPr>
          <w:rFonts w:asciiTheme="majorBidi" w:hAnsiTheme="majorBidi" w:cstheme="majorBidi"/>
          <w:rtl/>
          <w:rPrChange w:id="1803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1804" w:author="yara ahmad" w:date="2021-04-18T08:34:00Z">
            <w:rPr>
              <w:rFonts w:hint="cs"/>
              <w:rtl/>
            </w:rPr>
          </w:rPrChange>
        </w:rPr>
        <w:t>קבלה</w:t>
      </w:r>
      <w:r w:rsidRPr="00AE4B49">
        <w:rPr>
          <w:rFonts w:asciiTheme="majorBidi" w:hAnsiTheme="majorBidi" w:cstheme="majorBidi"/>
          <w:rtl/>
          <w:rPrChange w:id="1805" w:author="yara ahmad" w:date="2021-04-18T08:34:00Z">
            <w:rPr>
              <w:rtl/>
            </w:rPr>
          </w:rPrChange>
        </w:rPr>
        <w:t xml:space="preserve"> :</w:t>
      </w:r>
    </w:p>
    <w:p w14:paraId="0563B2DA" w14:textId="23148ED0" w:rsidR="009F5F48" w:rsidRPr="00AE4B49" w:rsidRDefault="009F5F48" w:rsidP="009F5F48">
      <w:pPr>
        <w:rPr>
          <w:rFonts w:asciiTheme="majorBidi" w:hAnsiTheme="majorBidi" w:cstheme="majorBidi"/>
          <w:rtl/>
          <w:rPrChange w:id="1806" w:author="yara ahmad" w:date="2021-04-18T08:34:00Z">
            <w:rPr>
              <w:rtl/>
            </w:rPr>
          </w:rPrChange>
        </w:rPr>
      </w:pPr>
      <w:del w:id="1807" w:author="jamil" w:date="2021-04-17T18:59:00Z">
        <w:r w:rsidRPr="00AE4B49" w:rsidDel="00C329DF">
          <w:rPr>
            <w:rFonts w:asciiTheme="majorBidi" w:hAnsiTheme="majorBidi" w:cstheme="majorBidi"/>
            <w:rPrChange w:id="1808" w:author="yara ahmad" w:date="2021-04-18T08:34:00Z">
              <w:rPr/>
            </w:rPrChange>
          </w:rPr>
          <w:delText>happy</w:delText>
        </w:r>
      </w:del>
      <w:ins w:id="1809" w:author="jamil" w:date="2021-04-17T18:59:00Z">
        <w:r w:rsidR="00C329DF" w:rsidRPr="00AE4B49">
          <w:rPr>
            <w:rFonts w:asciiTheme="majorBidi" w:hAnsiTheme="majorBidi" w:cstheme="majorBidi"/>
            <w:rPrChange w:id="1810" w:author="yara ahmad" w:date="2021-04-18T08:34:00Z">
              <w:rPr/>
            </w:rPrChange>
          </w:rPr>
          <w:t>HAPPY</w:t>
        </w:r>
      </w:ins>
      <w:r w:rsidRPr="00AE4B49">
        <w:rPr>
          <w:rFonts w:asciiTheme="majorBidi" w:hAnsiTheme="majorBidi" w:cstheme="majorBidi"/>
          <w:rtl/>
          <w:rPrChange w:id="1811" w:author="yara ahmad" w:date="2021-04-18T08:34:00Z">
            <w:rPr>
              <w:rtl/>
            </w:rPr>
          </w:rPrChange>
        </w:rPr>
        <w:t xml:space="preserve">: </w:t>
      </w:r>
      <w:r w:rsidRPr="00AE4B49">
        <w:rPr>
          <w:rFonts w:asciiTheme="majorBidi" w:hAnsiTheme="majorBidi" w:cstheme="majorBidi" w:hint="cs"/>
          <w:rtl/>
          <w:rPrChange w:id="1812" w:author="yara ahmad" w:date="2021-04-18T08:34:00Z">
            <w:rPr>
              <w:rFonts w:hint="cs"/>
              <w:rtl/>
            </w:rPr>
          </w:rPrChange>
        </w:rPr>
        <w:t>המשתמש</w:t>
      </w:r>
      <w:r w:rsidRPr="00AE4B49">
        <w:rPr>
          <w:rFonts w:asciiTheme="majorBidi" w:hAnsiTheme="majorBidi" w:cstheme="majorBidi"/>
          <w:rtl/>
          <w:rPrChange w:id="1813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1814" w:author="yara ahmad" w:date="2021-04-18T08:34:00Z">
            <w:rPr>
              <w:rFonts w:hint="cs"/>
              <w:rtl/>
            </w:rPr>
          </w:rPrChange>
        </w:rPr>
        <w:t>בחר</w:t>
      </w:r>
      <w:r w:rsidRPr="00AE4B49">
        <w:rPr>
          <w:rFonts w:asciiTheme="majorBidi" w:hAnsiTheme="majorBidi" w:cstheme="majorBidi"/>
          <w:rtl/>
          <w:rPrChange w:id="1815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1816" w:author="yara ahmad" w:date="2021-04-18T08:34:00Z">
            <w:rPr>
              <w:rFonts w:hint="cs"/>
              <w:rtl/>
            </w:rPr>
          </w:rPrChange>
        </w:rPr>
        <w:t>באופציה</w:t>
      </w:r>
      <w:r w:rsidRPr="00AE4B49">
        <w:rPr>
          <w:rFonts w:asciiTheme="majorBidi" w:hAnsiTheme="majorBidi" w:cstheme="majorBidi"/>
          <w:rtl/>
          <w:rPrChange w:id="1817" w:author="yara ahmad" w:date="2021-04-18T08:34:00Z">
            <w:rPr>
              <w:rtl/>
            </w:rPr>
          </w:rPrChange>
        </w:rPr>
        <w:t xml:space="preserve"> </w:t>
      </w:r>
      <w:proofErr w:type="gramStart"/>
      <w:r w:rsidRPr="00AE4B49">
        <w:rPr>
          <w:rFonts w:asciiTheme="majorBidi" w:hAnsiTheme="majorBidi" w:cstheme="majorBidi" w:hint="cs"/>
          <w:rtl/>
          <w:rPrChange w:id="1818" w:author="yara ahmad" w:date="2021-04-18T08:34:00Z">
            <w:rPr>
              <w:rFonts w:hint="cs"/>
              <w:rtl/>
            </w:rPr>
          </w:rPrChange>
        </w:rPr>
        <w:t>זו</w:t>
      </w:r>
      <w:r w:rsidRPr="00AE4B49">
        <w:rPr>
          <w:rFonts w:asciiTheme="majorBidi" w:hAnsiTheme="majorBidi" w:cstheme="majorBidi"/>
          <w:rtl/>
          <w:rPrChange w:id="1819" w:author="yara ahmad" w:date="2021-04-18T08:34:00Z">
            <w:rPr>
              <w:rtl/>
            </w:rPr>
          </w:rPrChange>
        </w:rPr>
        <w:t xml:space="preserve"> ,</w:t>
      </w:r>
      <w:proofErr w:type="gramEnd"/>
      <w:r w:rsidRPr="00AE4B49">
        <w:rPr>
          <w:rFonts w:asciiTheme="majorBidi" w:hAnsiTheme="majorBidi" w:cstheme="majorBidi"/>
          <w:rtl/>
          <w:rPrChange w:id="1820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1821" w:author="yara ahmad" w:date="2021-04-18T08:34:00Z">
            <w:rPr>
              <w:rFonts w:hint="cs"/>
              <w:rtl/>
            </w:rPr>
          </w:rPrChange>
        </w:rPr>
        <w:t>והמערכת</w:t>
      </w:r>
      <w:r w:rsidRPr="00AE4B49">
        <w:rPr>
          <w:rFonts w:asciiTheme="majorBidi" w:hAnsiTheme="majorBidi" w:cstheme="majorBidi"/>
          <w:rtl/>
          <w:rPrChange w:id="1822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1823" w:author="yara ahmad" w:date="2021-04-18T08:34:00Z">
            <w:rPr>
              <w:rFonts w:hint="cs"/>
              <w:rtl/>
            </w:rPr>
          </w:rPrChange>
        </w:rPr>
        <w:t>אפשרה</w:t>
      </w:r>
      <w:r w:rsidRPr="00AE4B49">
        <w:rPr>
          <w:rFonts w:asciiTheme="majorBidi" w:hAnsiTheme="majorBidi" w:cstheme="majorBidi"/>
          <w:rtl/>
          <w:rPrChange w:id="1824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1825" w:author="yara ahmad" w:date="2021-04-18T08:34:00Z">
            <w:rPr>
              <w:rFonts w:hint="cs"/>
              <w:rtl/>
            </w:rPr>
          </w:rPrChange>
        </w:rPr>
        <w:t>למשתמש</w:t>
      </w:r>
      <w:r w:rsidRPr="00AE4B49">
        <w:rPr>
          <w:rFonts w:asciiTheme="majorBidi" w:hAnsiTheme="majorBidi" w:cstheme="majorBidi"/>
          <w:rtl/>
          <w:rPrChange w:id="1826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1827" w:author="yara ahmad" w:date="2021-04-18T08:34:00Z">
            <w:rPr>
              <w:rFonts w:hint="cs"/>
              <w:rtl/>
            </w:rPr>
          </w:rPrChange>
        </w:rPr>
        <w:t>לכנס</w:t>
      </w:r>
      <w:r w:rsidRPr="00AE4B49">
        <w:rPr>
          <w:rFonts w:asciiTheme="majorBidi" w:hAnsiTheme="majorBidi" w:cstheme="majorBidi"/>
          <w:rtl/>
          <w:rPrChange w:id="1828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1829" w:author="yara ahmad" w:date="2021-04-18T08:34:00Z">
            <w:rPr>
              <w:rFonts w:hint="cs"/>
              <w:rtl/>
            </w:rPr>
          </w:rPrChange>
        </w:rPr>
        <w:t>ולהשתמש</w:t>
      </w:r>
      <w:r w:rsidRPr="00AE4B49">
        <w:rPr>
          <w:rFonts w:asciiTheme="majorBidi" w:hAnsiTheme="majorBidi" w:cstheme="majorBidi"/>
          <w:rtl/>
          <w:rPrChange w:id="1830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1831" w:author="yara ahmad" w:date="2021-04-18T08:34:00Z">
            <w:rPr>
              <w:rFonts w:hint="cs"/>
              <w:rtl/>
            </w:rPr>
          </w:rPrChange>
        </w:rPr>
        <w:t>בה</w:t>
      </w:r>
      <w:r w:rsidRPr="00AE4B49">
        <w:rPr>
          <w:rFonts w:asciiTheme="majorBidi" w:hAnsiTheme="majorBidi" w:cstheme="majorBidi"/>
          <w:rtl/>
          <w:rPrChange w:id="1832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1833" w:author="yara ahmad" w:date="2021-04-18T08:34:00Z">
            <w:rPr>
              <w:rFonts w:hint="cs"/>
              <w:rtl/>
            </w:rPr>
          </w:rPrChange>
        </w:rPr>
        <w:t>כאורח</w:t>
      </w:r>
      <w:r w:rsidRPr="00AE4B49">
        <w:rPr>
          <w:rFonts w:asciiTheme="majorBidi" w:hAnsiTheme="majorBidi" w:cstheme="majorBidi"/>
          <w:rtl/>
          <w:rPrChange w:id="1834" w:author="yara ahmad" w:date="2021-04-18T08:34:00Z">
            <w:rPr>
              <w:rtl/>
            </w:rPr>
          </w:rPrChange>
        </w:rPr>
        <w:t xml:space="preserve">. </w:t>
      </w:r>
    </w:p>
    <w:p w14:paraId="1B237A6B" w14:textId="20866539" w:rsidR="009F5F48" w:rsidRPr="00AE4B49" w:rsidDel="00C329DF" w:rsidRDefault="009F5F48" w:rsidP="009F5F48">
      <w:pPr>
        <w:rPr>
          <w:del w:id="1835" w:author="jamil" w:date="2021-04-17T18:59:00Z"/>
          <w:rFonts w:asciiTheme="majorBidi" w:hAnsiTheme="majorBidi" w:cstheme="majorBidi"/>
          <w:rtl/>
          <w:rPrChange w:id="1836" w:author="yara ahmad" w:date="2021-04-18T08:34:00Z">
            <w:rPr>
              <w:del w:id="1837" w:author="jamil" w:date="2021-04-17T18:59:00Z"/>
              <w:rtl/>
            </w:rPr>
          </w:rPrChange>
        </w:rPr>
      </w:pPr>
      <w:del w:id="1838" w:author="jamil" w:date="2021-04-17T18:59:00Z">
        <w:r w:rsidRPr="00AE4B49" w:rsidDel="00C329DF">
          <w:rPr>
            <w:rFonts w:asciiTheme="majorBidi" w:hAnsiTheme="majorBidi" w:cstheme="majorBidi"/>
            <w:rPrChange w:id="1839" w:author="yara ahmad" w:date="2021-04-18T08:34:00Z">
              <w:rPr/>
            </w:rPrChange>
          </w:rPr>
          <w:delText>sad</w:delText>
        </w:r>
        <w:r w:rsidRPr="00AE4B49" w:rsidDel="00C329DF">
          <w:rPr>
            <w:rFonts w:asciiTheme="majorBidi" w:hAnsiTheme="majorBidi" w:cstheme="majorBidi"/>
            <w:rtl/>
            <w:rPrChange w:id="1840" w:author="yara ahmad" w:date="2021-04-18T08:34:00Z">
              <w:rPr>
                <w:rtl/>
              </w:rPr>
            </w:rPrChange>
          </w:rPr>
          <w:delText>:</w:delText>
        </w:r>
        <w:r w:rsidR="00236BCA" w:rsidRPr="00AE4B49" w:rsidDel="00C329DF">
          <w:rPr>
            <w:rFonts w:asciiTheme="majorBidi" w:hAnsiTheme="majorBidi" w:cstheme="majorBidi"/>
            <w:rtl/>
            <w:rPrChange w:id="1841" w:author="yara ahmad" w:date="2021-04-18T08:34:00Z">
              <w:rPr>
                <w:rtl/>
              </w:rPr>
            </w:rPrChange>
          </w:rPr>
          <w:delText xml:space="preserve"> </w:delText>
        </w:r>
        <w:r w:rsidRPr="00AE4B49" w:rsidDel="00C329DF">
          <w:rPr>
            <w:rFonts w:asciiTheme="majorBidi" w:hAnsiTheme="majorBidi" w:cstheme="majorBidi" w:hint="cs"/>
            <w:rtl/>
            <w:rPrChange w:id="1842" w:author="yara ahmad" w:date="2021-04-18T08:34:00Z">
              <w:rPr>
                <w:rFonts w:hint="cs"/>
                <w:rtl/>
              </w:rPr>
            </w:rPrChange>
          </w:rPr>
          <w:delText>למרות</w:delText>
        </w:r>
        <w:r w:rsidRPr="00AE4B49" w:rsidDel="00C329DF">
          <w:rPr>
            <w:rFonts w:asciiTheme="majorBidi" w:hAnsiTheme="majorBidi" w:cstheme="majorBidi"/>
            <w:rtl/>
            <w:rPrChange w:id="1843" w:author="yara ahmad" w:date="2021-04-18T08:34:00Z">
              <w:rPr>
                <w:rtl/>
              </w:rPr>
            </w:rPrChange>
          </w:rPr>
          <w:delText xml:space="preserve"> </w:delText>
        </w:r>
        <w:r w:rsidRPr="00AE4B49" w:rsidDel="00C329DF">
          <w:rPr>
            <w:rFonts w:asciiTheme="majorBidi" w:hAnsiTheme="majorBidi" w:cstheme="majorBidi" w:hint="cs"/>
            <w:rtl/>
            <w:rPrChange w:id="1844" w:author="yara ahmad" w:date="2021-04-18T08:34:00Z">
              <w:rPr>
                <w:rFonts w:hint="cs"/>
                <w:rtl/>
              </w:rPr>
            </w:rPrChange>
          </w:rPr>
          <w:delText>שהמשתמש</w:delText>
        </w:r>
        <w:r w:rsidRPr="00AE4B49" w:rsidDel="00C329DF">
          <w:rPr>
            <w:rFonts w:asciiTheme="majorBidi" w:hAnsiTheme="majorBidi" w:cstheme="majorBidi"/>
            <w:rtl/>
            <w:rPrChange w:id="1845" w:author="yara ahmad" w:date="2021-04-18T08:34:00Z">
              <w:rPr>
                <w:rtl/>
              </w:rPr>
            </w:rPrChange>
          </w:rPr>
          <w:delText xml:space="preserve"> </w:delText>
        </w:r>
        <w:r w:rsidR="00236BCA" w:rsidRPr="00AE4B49" w:rsidDel="00C329DF">
          <w:rPr>
            <w:rFonts w:asciiTheme="majorBidi" w:hAnsiTheme="majorBidi" w:cstheme="majorBidi" w:hint="cs"/>
            <w:rtl/>
            <w:rPrChange w:id="1846" w:author="yara ahmad" w:date="2021-04-18T08:34:00Z">
              <w:rPr>
                <w:rFonts w:hint="cs"/>
                <w:rtl/>
              </w:rPr>
            </w:rPrChange>
          </w:rPr>
          <w:delText>זוהה</w:delText>
        </w:r>
        <w:r w:rsidR="00236BCA" w:rsidRPr="00AE4B49" w:rsidDel="00C329DF">
          <w:rPr>
            <w:rFonts w:asciiTheme="majorBidi" w:hAnsiTheme="majorBidi" w:cstheme="majorBidi"/>
            <w:rtl/>
            <w:rPrChange w:id="1847" w:author="yara ahmad" w:date="2021-04-18T08:34:00Z">
              <w:rPr>
                <w:rtl/>
              </w:rPr>
            </w:rPrChange>
          </w:rPr>
          <w:delText xml:space="preserve"> </w:delText>
        </w:r>
        <w:r w:rsidR="00236BCA" w:rsidRPr="00AE4B49" w:rsidDel="00C329DF">
          <w:rPr>
            <w:rFonts w:asciiTheme="majorBidi" w:hAnsiTheme="majorBidi" w:cstheme="majorBidi" w:hint="cs"/>
            <w:rtl/>
            <w:rPrChange w:id="1848" w:author="yara ahmad" w:date="2021-04-18T08:34:00Z">
              <w:rPr>
                <w:rFonts w:hint="cs"/>
                <w:rtl/>
              </w:rPr>
            </w:rPrChange>
          </w:rPr>
          <w:delText>במערכת</w:delText>
        </w:r>
        <w:r w:rsidR="00236BCA" w:rsidRPr="00AE4B49" w:rsidDel="00C329DF">
          <w:rPr>
            <w:rFonts w:asciiTheme="majorBidi" w:hAnsiTheme="majorBidi" w:cstheme="majorBidi"/>
            <w:rtl/>
            <w:rPrChange w:id="1849" w:author="yara ahmad" w:date="2021-04-18T08:34:00Z">
              <w:rPr>
                <w:rtl/>
              </w:rPr>
            </w:rPrChange>
          </w:rPr>
          <w:delText xml:space="preserve"> </w:delText>
        </w:r>
        <w:r w:rsidR="00236BCA" w:rsidRPr="00AE4B49" w:rsidDel="00C329DF">
          <w:rPr>
            <w:rFonts w:asciiTheme="majorBidi" w:hAnsiTheme="majorBidi" w:cstheme="majorBidi" w:hint="cs"/>
            <w:rtl/>
            <w:rPrChange w:id="1850" w:author="yara ahmad" w:date="2021-04-18T08:34:00Z">
              <w:rPr>
                <w:rFonts w:hint="cs"/>
                <w:rtl/>
              </w:rPr>
            </w:rPrChange>
          </w:rPr>
          <w:delText>כאורח</w:delText>
        </w:r>
        <w:r w:rsidR="00236BCA" w:rsidRPr="00AE4B49" w:rsidDel="00C329DF">
          <w:rPr>
            <w:rFonts w:asciiTheme="majorBidi" w:hAnsiTheme="majorBidi" w:cstheme="majorBidi"/>
            <w:rtl/>
            <w:rPrChange w:id="1851" w:author="yara ahmad" w:date="2021-04-18T08:34:00Z">
              <w:rPr>
                <w:rtl/>
              </w:rPr>
            </w:rPrChange>
          </w:rPr>
          <w:delText xml:space="preserve"> , </w:delText>
        </w:r>
        <w:r w:rsidR="00236BCA" w:rsidRPr="00AE4B49" w:rsidDel="00C329DF">
          <w:rPr>
            <w:rFonts w:asciiTheme="majorBidi" w:hAnsiTheme="majorBidi" w:cstheme="majorBidi" w:hint="cs"/>
            <w:rtl/>
            <w:rPrChange w:id="1852" w:author="yara ahmad" w:date="2021-04-18T08:34:00Z">
              <w:rPr>
                <w:rFonts w:hint="cs"/>
                <w:rtl/>
              </w:rPr>
            </w:rPrChange>
          </w:rPr>
          <w:delText>אופציה</w:delText>
        </w:r>
        <w:r w:rsidR="00236BCA" w:rsidRPr="00AE4B49" w:rsidDel="00C329DF">
          <w:rPr>
            <w:rFonts w:asciiTheme="majorBidi" w:hAnsiTheme="majorBidi" w:cstheme="majorBidi"/>
            <w:rtl/>
            <w:rPrChange w:id="1853" w:author="yara ahmad" w:date="2021-04-18T08:34:00Z">
              <w:rPr>
                <w:rtl/>
              </w:rPr>
            </w:rPrChange>
          </w:rPr>
          <w:delText xml:space="preserve"> </w:delText>
        </w:r>
        <w:r w:rsidR="00236BCA" w:rsidRPr="00AE4B49" w:rsidDel="00C329DF">
          <w:rPr>
            <w:rFonts w:asciiTheme="majorBidi" w:hAnsiTheme="majorBidi" w:cstheme="majorBidi" w:hint="cs"/>
            <w:rtl/>
            <w:rPrChange w:id="1854" w:author="yara ahmad" w:date="2021-04-18T08:34:00Z">
              <w:rPr>
                <w:rFonts w:hint="cs"/>
                <w:rtl/>
              </w:rPr>
            </w:rPrChange>
          </w:rPr>
          <w:delText>זו</w:delText>
        </w:r>
        <w:r w:rsidR="00236BCA" w:rsidRPr="00AE4B49" w:rsidDel="00C329DF">
          <w:rPr>
            <w:rFonts w:asciiTheme="majorBidi" w:hAnsiTheme="majorBidi" w:cstheme="majorBidi"/>
            <w:rtl/>
            <w:rPrChange w:id="1855" w:author="yara ahmad" w:date="2021-04-18T08:34:00Z">
              <w:rPr>
                <w:rtl/>
              </w:rPr>
            </w:rPrChange>
          </w:rPr>
          <w:delText xml:space="preserve"> </w:delText>
        </w:r>
        <w:r w:rsidR="00236BCA" w:rsidRPr="00AE4B49" w:rsidDel="00C329DF">
          <w:rPr>
            <w:rFonts w:asciiTheme="majorBidi" w:hAnsiTheme="majorBidi" w:cstheme="majorBidi" w:hint="cs"/>
            <w:rtl/>
            <w:rPrChange w:id="1856" w:author="yara ahmad" w:date="2021-04-18T08:34:00Z">
              <w:rPr>
                <w:rFonts w:hint="cs"/>
                <w:rtl/>
              </w:rPr>
            </w:rPrChange>
          </w:rPr>
          <w:delText>עדיין</w:delText>
        </w:r>
        <w:r w:rsidR="00236BCA" w:rsidRPr="00AE4B49" w:rsidDel="00C329DF">
          <w:rPr>
            <w:rFonts w:asciiTheme="majorBidi" w:hAnsiTheme="majorBidi" w:cstheme="majorBidi"/>
            <w:rtl/>
            <w:rPrChange w:id="1857" w:author="yara ahmad" w:date="2021-04-18T08:34:00Z">
              <w:rPr>
                <w:rtl/>
              </w:rPr>
            </w:rPrChange>
          </w:rPr>
          <w:delText xml:space="preserve"> </w:delText>
        </w:r>
        <w:r w:rsidR="00236BCA" w:rsidRPr="00AE4B49" w:rsidDel="00C329DF">
          <w:rPr>
            <w:rFonts w:asciiTheme="majorBidi" w:hAnsiTheme="majorBidi" w:cstheme="majorBidi" w:hint="cs"/>
            <w:rtl/>
            <w:rPrChange w:id="1858" w:author="yara ahmad" w:date="2021-04-18T08:34:00Z">
              <w:rPr>
                <w:rFonts w:hint="cs"/>
                <w:rtl/>
              </w:rPr>
            </w:rPrChange>
          </w:rPr>
          <w:delText>זמינה</w:delText>
        </w:r>
        <w:r w:rsidR="00236BCA" w:rsidRPr="00AE4B49" w:rsidDel="00C329DF">
          <w:rPr>
            <w:rFonts w:asciiTheme="majorBidi" w:hAnsiTheme="majorBidi" w:cstheme="majorBidi"/>
            <w:rtl/>
            <w:rPrChange w:id="1859" w:author="yara ahmad" w:date="2021-04-18T08:34:00Z">
              <w:rPr>
                <w:rtl/>
              </w:rPr>
            </w:rPrChange>
          </w:rPr>
          <w:delText xml:space="preserve"> </w:delText>
        </w:r>
        <w:r w:rsidR="00236BCA" w:rsidRPr="00AE4B49" w:rsidDel="00C329DF">
          <w:rPr>
            <w:rFonts w:asciiTheme="majorBidi" w:hAnsiTheme="majorBidi" w:cstheme="majorBidi" w:hint="cs"/>
            <w:rtl/>
            <w:rPrChange w:id="1860" w:author="yara ahmad" w:date="2021-04-18T08:34:00Z">
              <w:rPr>
                <w:rFonts w:hint="cs"/>
                <w:rtl/>
              </w:rPr>
            </w:rPrChange>
          </w:rPr>
          <w:delText>עבורו</w:delText>
        </w:r>
        <w:r w:rsidRPr="00AE4B49" w:rsidDel="00C329DF">
          <w:rPr>
            <w:rFonts w:asciiTheme="majorBidi" w:hAnsiTheme="majorBidi" w:cstheme="majorBidi"/>
            <w:rtl/>
            <w:rPrChange w:id="1861" w:author="yara ahmad" w:date="2021-04-18T08:34:00Z">
              <w:rPr>
                <w:rtl/>
              </w:rPr>
            </w:rPrChange>
          </w:rPr>
          <w:delText xml:space="preserve">. </w:delText>
        </w:r>
      </w:del>
    </w:p>
    <w:p w14:paraId="59ABC292" w14:textId="3FFD6C3F" w:rsidR="009F5F48" w:rsidRPr="00AE4B49" w:rsidRDefault="009F5F48" w:rsidP="009F5F48">
      <w:pPr>
        <w:rPr>
          <w:rFonts w:asciiTheme="majorBidi" w:hAnsiTheme="majorBidi" w:cstheme="majorBidi"/>
          <w:rtl/>
          <w:rPrChange w:id="1862" w:author="yara ahmad" w:date="2021-04-18T08:34:00Z">
            <w:rPr>
              <w:rtl/>
            </w:rPr>
          </w:rPrChange>
        </w:rPr>
      </w:pPr>
      <w:del w:id="1863" w:author="jamil" w:date="2021-04-17T18:59:00Z">
        <w:r w:rsidRPr="00AE4B49" w:rsidDel="00C329DF">
          <w:rPr>
            <w:rFonts w:asciiTheme="majorBidi" w:hAnsiTheme="majorBidi" w:cstheme="majorBidi"/>
            <w:rPrChange w:id="1864" w:author="yara ahmad" w:date="2021-04-18T08:34:00Z">
              <w:rPr/>
            </w:rPrChange>
          </w:rPr>
          <w:delText>bad</w:delText>
        </w:r>
      </w:del>
      <w:ins w:id="1865" w:author="jamil" w:date="2021-04-17T18:59:00Z">
        <w:r w:rsidR="00C329DF" w:rsidRPr="00AE4B49">
          <w:rPr>
            <w:rFonts w:asciiTheme="majorBidi" w:hAnsiTheme="majorBidi" w:cstheme="majorBidi"/>
            <w:rPrChange w:id="1866" w:author="yara ahmad" w:date="2021-04-18T08:34:00Z">
              <w:rPr/>
            </w:rPrChange>
          </w:rPr>
          <w:t>SAD</w:t>
        </w:r>
      </w:ins>
      <w:r w:rsidRPr="00AE4B49">
        <w:rPr>
          <w:rFonts w:asciiTheme="majorBidi" w:hAnsiTheme="majorBidi" w:cstheme="majorBidi"/>
          <w:rtl/>
          <w:rPrChange w:id="1867" w:author="yara ahmad" w:date="2021-04-18T08:34:00Z">
            <w:rPr>
              <w:rtl/>
            </w:rPr>
          </w:rPrChange>
        </w:rPr>
        <w:t xml:space="preserve">: </w:t>
      </w:r>
      <w:r w:rsidRPr="00AE4B49">
        <w:rPr>
          <w:rFonts w:asciiTheme="majorBidi" w:hAnsiTheme="majorBidi" w:cstheme="majorBidi" w:hint="cs"/>
          <w:rtl/>
          <w:rPrChange w:id="1868" w:author="yara ahmad" w:date="2021-04-18T08:34:00Z">
            <w:rPr>
              <w:rFonts w:hint="cs"/>
              <w:rtl/>
            </w:rPr>
          </w:rPrChange>
        </w:rPr>
        <w:t>המשתמש</w:t>
      </w:r>
      <w:r w:rsidRPr="00AE4B49">
        <w:rPr>
          <w:rFonts w:asciiTheme="majorBidi" w:hAnsiTheme="majorBidi" w:cstheme="majorBidi"/>
          <w:rtl/>
          <w:rPrChange w:id="1869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1870" w:author="yara ahmad" w:date="2021-04-18T08:34:00Z">
            <w:rPr>
              <w:rFonts w:hint="cs"/>
              <w:rtl/>
            </w:rPr>
          </w:rPrChange>
        </w:rPr>
        <w:t>נסה</w:t>
      </w:r>
      <w:r w:rsidRPr="00AE4B49">
        <w:rPr>
          <w:rFonts w:asciiTheme="majorBidi" w:hAnsiTheme="majorBidi" w:cstheme="majorBidi"/>
          <w:rtl/>
          <w:rPrChange w:id="1871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1872" w:author="yara ahmad" w:date="2021-04-18T08:34:00Z">
            <w:rPr>
              <w:rFonts w:hint="cs"/>
              <w:rtl/>
            </w:rPr>
          </w:rPrChange>
        </w:rPr>
        <w:t>לכנס</w:t>
      </w:r>
      <w:r w:rsidRPr="00AE4B49">
        <w:rPr>
          <w:rFonts w:asciiTheme="majorBidi" w:hAnsiTheme="majorBidi" w:cstheme="majorBidi"/>
          <w:rtl/>
          <w:rPrChange w:id="1873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1874" w:author="yara ahmad" w:date="2021-04-18T08:34:00Z">
            <w:rPr>
              <w:rFonts w:hint="cs"/>
              <w:rtl/>
            </w:rPr>
          </w:rPrChange>
        </w:rPr>
        <w:t>למערכת</w:t>
      </w:r>
      <w:r w:rsidRPr="00AE4B49">
        <w:rPr>
          <w:rFonts w:asciiTheme="majorBidi" w:hAnsiTheme="majorBidi" w:cstheme="majorBidi"/>
          <w:rtl/>
          <w:rPrChange w:id="1875" w:author="yara ahmad" w:date="2021-04-18T08:34:00Z">
            <w:rPr>
              <w:rtl/>
            </w:rPr>
          </w:rPrChange>
        </w:rPr>
        <w:t xml:space="preserve"> </w:t>
      </w:r>
      <w:proofErr w:type="gramStart"/>
      <w:r w:rsidRPr="00AE4B49">
        <w:rPr>
          <w:rFonts w:asciiTheme="majorBidi" w:hAnsiTheme="majorBidi" w:cstheme="majorBidi" w:hint="cs"/>
          <w:rtl/>
          <w:rPrChange w:id="1876" w:author="yara ahmad" w:date="2021-04-18T08:34:00Z">
            <w:rPr>
              <w:rFonts w:hint="cs"/>
              <w:rtl/>
            </w:rPr>
          </w:rPrChange>
        </w:rPr>
        <w:t>כאורח</w:t>
      </w:r>
      <w:r w:rsidRPr="00AE4B49">
        <w:rPr>
          <w:rFonts w:asciiTheme="majorBidi" w:hAnsiTheme="majorBidi" w:cstheme="majorBidi"/>
          <w:rtl/>
          <w:rPrChange w:id="1877" w:author="yara ahmad" w:date="2021-04-18T08:34:00Z">
            <w:rPr>
              <w:rtl/>
            </w:rPr>
          </w:rPrChange>
        </w:rPr>
        <w:t xml:space="preserve"> ,</w:t>
      </w:r>
      <w:proofErr w:type="gramEnd"/>
      <w:r w:rsidRPr="00AE4B49">
        <w:rPr>
          <w:rFonts w:asciiTheme="majorBidi" w:hAnsiTheme="majorBidi" w:cstheme="majorBidi"/>
          <w:rtl/>
          <w:rPrChange w:id="1878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1879" w:author="yara ahmad" w:date="2021-04-18T08:34:00Z">
            <w:rPr>
              <w:rFonts w:hint="cs"/>
              <w:rtl/>
            </w:rPr>
          </w:rPrChange>
        </w:rPr>
        <w:t>המערכת</w:t>
      </w:r>
      <w:r w:rsidRPr="00AE4B49">
        <w:rPr>
          <w:rFonts w:asciiTheme="majorBidi" w:hAnsiTheme="majorBidi" w:cstheme="majorBidi"/>
          <w:rtl/>
          <w:rPrChange w:id="1880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1881" w:author="yara ahmad" w:date="2021-04-18T08:34:00Z">
            <w:rPr>
              <w:rFonts w:hint="cs"/>
              <w:rtl/>
            </w:rPr>
          </w:rPrChange>
        </w:rPr>
        <w:t>בקשה</w:t>
      </w:r>
      <w:r w:rsidRPr="00AE4B49">
        <w:rPr>
          <w:rFonts w:asciiTheme="majorBidi" w:hAnsiTheme="majorBidi" w:cstheme="majorBidi"/>
          <w:rtl/>
          <w:rPrChange w:id="1882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1883" w:author="yara ahmad" w:date="2021-04-18T08:34:00Z">
            <w:rPr>
              <w:rFonts w:hint="cs"/>
              <w:rtl/>
            </w:rPr>
          </w:rPrChange>
        </w:rPr>
        <w:t>ממנו</w:t>
      </w:r>
      <w:r w:rsidRPr="00AE4B49">
        <w:rPr>
          <w:rFonts w:asciiTheme="majorBidi" w:hAnsiTheme="majorBidi" w:cstheme="majorBidi"/>
          <w:rtl/>
          <w:rPrChange w:id="1884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1885" w:author="yara ahmad" w:date="2021-04-18T08:34:00Z">
            <w:rPr>
              <w:rFonts w:hint="cs"/>
              <w:rtl/>
            </w:rPr>
          </w:rPrChange>
        </w:rPr>
        <w:t>להכניס</w:t>
      </w:r>
      <w:r w:rsidRPr="00AE4B49">
        <w:rPr>
          <w:rFonts w:asciiTheme="majorBidi" w:hAnsiTheme="majorBidi" w:cstheme="majorBidi"/>
          <w:rtl/>
          <w:rPrChange w:id="1886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1887" w:author="yara ahmad" w:date="2021-04-18T08:34:00Z">
            <w:rPr>
              <w:rFonts w:hint="cs"/>
              <w:rtl/>
            </w:rPr>
          </w:rPrChange>
        </w:rPr>
        <w:t>את</w:t>
      </w:r>
      <w:r w:rsidRPr="00AE4B49">
        <w:rPr>
          <w:rFonts w:asciiTheme="majorBidi" w:hAnsiTheme="majorBidi" w:cstheme="majorBidi"/>
          <w:rtl/>
          <w:rPrChange w:id="1888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1889" w:author="yara ahmad" w:date="2021-04-18T08:34:00Z">
            <w:rPr>
              <w:rFonts w:hint="cs"/>
              <w:rtl/>
            </w:rPr>
          </w:rPrChange>
        </w:rPr>
        <w:t>פרטי</w:t>
      </w:r>
      <w:r w:rsidRPr="00AE4B49">
        <w:rPr>
          <w:rFonts w:asciiTheme="majorBidi" w:hAnsiTheme="majorBidi" w:cstheme="majorBidi"/>
          <w:rtl/>
          <w:rPrChange w:id="1890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1891" w:author="yara ahmad" w:date="2021-04-18T08:34:00Z">
            <w:rPr>
              <w:rFonts w:hint="cs"/>
              <w:rtl/>
            </w:rPr>
          </w:rPrChange>
        </w:rPr>
        <w:t>ההתחברות</w:t>
      </w:r>
      <w:r w:rsidRPr="00AE4B49">
        <w:rPr>
          <w:rFonts w:asciiTheme="majorBidi" w:hAnsiTheme="majorBidi" w:cstheme="majorBidi"/>
          <w:rtl/>
          <w:rPrChange w:id="1892" w:author="yara ahmad" w:date="2021-04-18T08:34:00Z">
            <w:rPr>
              <w:rtl/>
            </w:rPr>
          </w:rPrChange>
        </w:rPr>
        <w:t xml:space="preserve"> (</w:t>
      </w:r>
      <w:r w:rsidRPr="00AE4B49">
        <w:rPr>
          <w:rFonts w:asciiTheme="majorBidi" w:hAnsiTheme="majorBidi" w:cstheme="majorBidi" w:hint="cs"/>
          <w:rtl/>
          <w:rPrChange w:id="1893" w:author="yara ahmad" w:date="2021-04-18T08:34:00Z">
            <w:rPr>
              <w:rFonts w:hint="cs"/>
              <w:rtl/>
            </w:rPr>
          </w:rPrChange>
        </w:rPr>
        <w:t>שם</w:t>
      </w:r>
      <w:r w:rsidRPr="00AE4B49">
        <w:rPr>
          <w:rFonts w:asciiTheme="majorBidi" w:hAnsiTheme="majorBidi" w:cstheme="majorBidi"/>
          <w:rtl/>
          <w:rPrChange w:id="1894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1895" w:author="yara ahmad" w:date="2021-04-18T08:34:00Z">
            <w:rPr>
              <w:rFonts w:hint="cs"/>
              <w:rtl/>
            </w:rPr>
          </w:rPrChange>
        </w:rPr>
        <w:t>משתמש</w:t>
      </w:r>
      <w:r w:rsidRPr="00AE4B49">
        <w:rPr>
          <w:rFonts w:asciiTheme="majorBidi" w:hAnsiTheme="majorBidi" w:cstheme="majorBidi"/>
          <w:rtl/>
          <w:rPrChange w:id="1896" w:author="yara ahmad" w:date="2021-04-18T08:34:00Z">
            <w:rPr>
              <w:rtl/>
            </w:rPr>
          </w:rPrChange>
        </w:rPr>
        <w:t xml:space="preserve"> + </w:t>
      </w:r>
      <w:r w:rsidRPr="00AE4B49">
        <w:rPr>
          <w:rFonts w:asciiTheme="majorBidi" w:hAnsiTheme="majorBidi" w:cstheme="majorBidi" w:hint="cs"/>
          <w:rtl/>
          <w:rPrChange w:id="1897" w:author="yara ahmad" w:date="2021-04-18T08:34:00Z">
            <w:rPr>
              <w:rFonts w:hint="cs"/>
              <w:rtl/>
            </w:rPr>
          </w:rPrChange>
        </w:rPr>
        <w:t>סיסמה</w:t>
      </w:r>
      <w:r w:rsidRPr="00AE4B49">
        <w:rPr>
          <w:rFonts w:asciiTheme="majorBidi" w:hAnsiTheme="majorBidi" w:cstheme="majorBidi"/>
          <w:rtl/>
          <w:rPrChange w:id="1898" w:author="yara ahmad" w:date="2021-04-18T08:34:00Z">
            <w:rPr>
              <w:rtl/>
            </w:rPr>
          </w:rPrChange>
        </w:rPr>
        <w:t xml:space="preserve"> ) </w:t>
      </w:r>
      <w:r w:rsidRPr="00AE4B49">
        <w:rPr>
          <w:rFonts w:asciiTheme="majorBidi" w:hAnsiTheme="majorBidi" w:cstheme="majorBidi" w:hint="cs"/>
          <w:rtl/>
          <w:rPrChange w:id="1899" w:author="yara ahmad" w:date="2021-04-18T08:34:00Z">
            <w:rPr>
              <w:rFonts w:hint="cs"/>
              <w:rtl/>
            </w:rPr>
          </w:rPrChange>
        </w:rPr>
        <w:t>כלומר</w:t>
      </w:r>
      <w:r w:rsidRPr="00AE4B49">
        <w:rPr>
          <w:rFonts w:asciiTheme="majorBidi" w:hAnsiTheme="majorBidi" w:cstheme="majorBidi"/>
          <w:rtl/>
          <w:rPrChange w:id="1900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1901" w:author="yara ahmad" w:date="2021-04-18T08:34:00Z">
            <w:rPr>
              <w:rFonts w:hint="cs"/>
              <w:rtl/>
            </w:rPr>
          </w:rPrChange>
        </w:rPr>
        <w:t>העבירה</w:t>
      </w:r>
      <w:r w:rsidRPr="00AE4B49">
        <w:rPr>
          <w:rFonts w:asciiTheme="majorBidi" w:hAnsiTheme="majorBidi" w:cstheme="majorBidi"/>
          <w:rtl/>
          <w:rPrChange w:id="1902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1903" w:author="yara ahmad" w:date="2021-04-18T08:34:00Z">
            <w:rPr>
              <w:rFonts w:hint="cs"/>
              <w:rtl/>
            </w:rPr>
          </w:rPrChange>
        </w:rPr>
        <w:t>אותו</w:t>
      </w:r>
      <w:r w:rsidRPr="00AE4B49">
        <w:rPr>
          <w:rFonts w:asciiTheme="majorBidi" w:hAnsiTheme="majorBidi" w:cstheme="majorBidi"/>
          <w:rtl/>
          <w:rPrChange w:id="1904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1905" w:author="yara ahmad" w:date="2021-04-18T08:34:00Z">
            <w:rPr>
              <w:rFonts w:hint="cs"/>
              <w:rtl/>
            </w:rPr>
          </w:rPrChange>
        </w:rPr>
        <w:t>למסך</w:t>
      </w:r>
      <w:r w:rsidRPr="00AE4B49">
        <w:rPr>
          <w:rFonts w:asciiTheme="majorBidi" w:hAnsiTheme="majorBidi" w:cstheme="majorBidi"/>
          <w:rtl/>
          <w:rPrChange w:id="1906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/>
          <w:rPrChange w:id="1907" w:author="yara ahmad" w:date="2021-04-18T08:34:00Z">
            <w:rPr/>
          </w:rPrChange>
        </w:rPr>
        <w:t>login</w:t>
      </w:r>
      <w:r w:rsidRPr="00AE4B49">
        <w:rPr>
          <w:rFonts w:asciiTheme="majorBidi" w:hAnsiTheme="majorBidi" w:cstheme="majorBidi"/>
          <w:rtl/>
          <w:rPrChange w:id="1908" w:author="yara ahmad" w:date="2021-04-18T08:34:00Z">
            <w:rPr>
              <w:rtl/>
            </w:rPr>
          </w:rPrChange>
        </w:rPr>
        <w:t xml:space="preserve">. </w:t>
      </w:r>
    </w:p>
    <w:p w14:paraId="14F9BCE2" w14:textId="4DCCF48A" w:rsidR="00C329DF" w:rsidRPr="00AE4B49" w:rsidRDefault="00C329DF" w:rsidP="00C329DF">
      <w:pPr>
        <w:rPr>
          <w:ins w:id="1909" w:author="jamil" w:date="2021-04-17T18:59:00Z"/>
          <w:rFonts w:asciiTheme="majorBidi" w:hAnsiTheme="majorBidi" w:cstheme="majorBidi"/>
          <w:rtl/>
          <w:rPrChange w:id="1910" w:author="yara ahmad" w:date="2021-04-18T08:34:00Z">
            <w:rPr>
              <w:ins w:id="1911" w:author="jamil" w:date="2021-04-17T18:59:00Z"/>
              <w:rtl/>
            </w:rPr>
          </w:rPrChange>
        </w:rPr>
      </w:pPr>
      <w:ins w:id="1912" w:author="jamil" w:date="2021-04-17T18:59:00Z">
        <w:r w:rsidRPr="00AE4B49">
          <w:rPr>
            <w:rFonts w:asciiTheme="majorBidi" w:hAnsiTheme="majorBidi" w:cstheme="majorBidi"/>
            <w:rPrChange w:id="1913" w:author="yara ahmad" w:date="2021-04-18T08:34:00Z">
              <w:rPr/>
            </w:rPrChange>
          </w:rPr>
          <w:t>BAD</w:t>
        </w:r>
        <w:r w:rsidRPr="00AE4B49">
          <w:rPr>
            <w:rFonts w:asciiTheme="majorBidi" w:hAnsiTheme="majorBidi" w:cstheme="majorBidi"/>
            <w:rtl/>
            <w:rPrChange w:id="1914" w:author="yara ahmad" w:date="2021-04-18T08:34:00Z">
              <w:rPr>
                <w:rtl/>
              </w:rPr>
            </w:rPrChange>
          </w:rPr>
          <w:t xml:space="preserve">: </w:t>
        </w:r>
        <w:r w:rsidRPr="00AE4B49">
          <w:rPr>
            <w:rFonts w:asciiTheme="majorBidi" w:hAnsiTheme="majorBidi" w:cstheme="majorBidi" w:hint="cs"/>
            <w:rtl/>
            <w:rPrChange w:id="1915" w:author="yara ahmad" w:date="2021-04-18T08:34:00Z">
              <w:rPr>
                <w:rFonts w:hint="cs"/>
                <w:rtl/>
              </w:rPr>
            </w:rPrChange>
          </w:rPr>
          <w:t>למרות</w:t>
        </w:r>
        <w:r w:rsidRPr="00AE4B49">
          <w:rPr>
            <w:rFonts w:asciiTheme="majorBidi" w:hAnsiTheme="majorBidi" w:cstheme="majorBidi"/>
            <w:rtl/>
            <w:rPrChange w:id="1916" w:author="yara ahmad" w:date="2021-04-18T08:34:00Z">
              <w:rPr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rtl/>
            <w:rPrChange w:id="1917" w:author="yara ahmad" w:date="2021-04-18T08:34:00Z">
              <w:rPr>
                <w:rFonts w:hint="cs"/>
                <w:rtl/>
              </w:rPr>
            </w:rPrChange>
          </w:rPr>
          <w:t>שהמשתמש</w:t>
        </w:r>
        <w:r w:rsidRPr="00AE4B49">
          <w:rPr>
            <w:rFonts w:asciiTheme="majorBidi" w:hAnsiTheme="majorBidi" w:cstheme="majorBidi"/>
            <w:rtl/>
            <w:rPrChange w:id="1918" w:author="yara ahmad" w:date="2021-04-18T08:34:00Z">
              <w:rPr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rtl/>
            <w:rPrChange w:id="1919" w:author="yara ahmad" w:date="2021-04-18T08:34:00Z">
              <w:rPr>
                <w:rFonts w:hint="cs"/>
                <w:rtl/>
              </w:rPr>
            </w:rPrChange>
          </w:rPr>
          <w:t>זוהה</w:t>
        </w:r>
        <w:r w:rsidRPr="00AE4B49">
          <w:rPr>
            <w:rFonts w:asciiTheme="majorBidi" w:hAnsiTheme="majorBidi" w:cstheme="majorBidi"/>
            <w:rtl/>
            <w:rPrChange w:id="1920" w:author="yara ahmad" w:date="2021-04-18T08:34:00Z">
              <w:rPr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rtl/>
            <w:rPrChange w:id="1921" w:author="yara ahmad" w:date="2021-04-18T08:34:00Z">
              <w:rPr>
                <w:rFonts w:hint="cs"/>
                <w:rtl/>
              </w:rPr>
            </w:rPrChange>
          </w:rPr>
          <w:t>במערכת</w:t>
        </w:r>
        <w:r w:rsidRPr="00AE4B49">
          <w:rPr>
            <w:rFonts w:asciiTheme="majorBidi" w:hAnsiTheme="majorBidi" w:cstheme="majorBidi"/>
            <w:rtl/>
            <w:rPrChange w:id="1922" w:author="yara ahmad" w:date="2021-04-18T08:34:00Z">
              <w:rPr>
                <w:rtl/>
              </w:rPr>
            </w:rPrChange>
          </w:rPr>
          <w:t xml:space="preserve"> </w:t>
        </w:r>
        <w:proofErr w:type="gramStart"/>
        <w:r w:rsidRPr="00AE4B49">
          <w:rPr>
            <w:rFonts w:asciiTheme="majorBidi" w:hAnsiTheme="majorBidi" w:cstheme="majorBidi" w:hint="cs"/>
            <w:rtl/>
            <w:rPrChange w:id="1923" w:author="yara ahmad" w:date="2021-04-18T08:34:00Z">
              <w:rPr>
                <w:rFonts w:hint="cs"/>
                <w:rtl/>
              </w:rPr>
            </w:rPrChange>
          </w:rPr>
          <w:t>כאורח</w:t>
        </w:r>
        <w:r w:rsidRPr="00AE4B49">
          <w:rPr>
            <w:rFonts w:asciiTheme="majorBidi" w:hAnsiTheme="majorBidi" w:cstheme="majorBidi"/>
            <w:rtl/>
            <w:rPrChange w:id="1924" w:author="yara ahmad" w:date="2021-04-18T08:34:00Z">
              <w:rPr>
                <w:rtl/>
              </w:rPr>
            </w:rPrChange>
          </w:rPr>
          <w:t xml:space="preserve"> ,</w:t>
        </w:r>
        <w:proofErr w:type="gramEnd"/>
        <w:r w:rsidRPr="00AE4B49">
          <w:rPr>
            <w:rFonts w:asciiTheme="majorBidi" w:hAnsiTheme="majorBidi" w:cstheme="majorBidi"/>
            <w:rtl/>
            <w:rPrChange w:id="1925" w:author="yara ahmad" w:date="2021-04-18T08:34:00Z">
              <w:rPr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rtl/>
            <w:rPrChange w:id="1926" w:author="yara ahmad" w:date="2021-04-18T08:34:00Z">
              <w:rPr>
                <w:rFonts w:hint="cs"/>
                <w:rtl/>
              </w:rPr>
            </w:rPrChange>
          </w:rPr>
          <w:t>אופציה</w:t>
        </w:r>
        <w:r w:rsidRPr="00AE4B49">
          <w:rPr>
            <w:rFonts w:asciiTheme="majorBidi" w:hAnsiTheme="majorBidi" w:cstheme="majorBidi"/>
            <w:rtl/>
            <w:rPrChange w:id="1927" w:author="yara ahmad" w:date="2021-04-18T08:34:00Z">
              <w:rPr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rtl/>
            <w:rPrChange w:id="1928" w:author="yara ahmad" w:date="2021-04-18T08:34:00Z">
              <w:rPr>
                <w:rFonts w:hint="cs"/>
                <w:rtl/>
              </w:rPr>
            </w:rPrChange>
          </w:rPr>
          <w:t>זו</w:t>
        </w:r>
        <w:r w:rsidRPr="00AE4B49">
          <w:rPr>
            <w:rFonts w:asciiTheme="majorBidi" w:hAnsiTheme="majorBidi" w:cstheme="majorBidi"/>
            <w:rtl/>
            <w:rPrChange w:id="1929" w:author="yara ahmad" w:date="2021-04-18T08:34:00Z">
              <w:rPr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rtl/>
            <w:rPrChange w:id="1930" w:author="yara ahmad" w:date="2021-04-18T08:34:00Z">
              <w:rPr>
                <w:rFonts w:hint="cs"/>
                <w:rtl/>
              </w:rPr>
            </w:rPrChange>
          </w:rPr>
          <w:t>עדיין</w:t>
        </w:r>
        <w:r w:rsidRPr="00AE4B49">
          <w:rPr>
            <w:rFonts w:asciiTheme="majorBidi" w:hAnsiTheme="majorBidi" w:cstheme="majorBidi"/>
            <w:rtl/>
            <w:rPrChange w:id="1931" w:author="yara ahmad" w:date="2021-04-18T08:34:00Z">
              <w:rPr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rtl/>
            <w:rPrChange w:id="1932" w:author="yara ahmad" w:date="2021-04-18T08:34:00Z">
              <w:rPr>
                <w:rFonts w:hint="cs"/>
                <w:rtl/>
              </w:rPr>
            </w:rPrChange>
          </w:rPr>
          <w:t>זמינה</w:t>
        </w:r>
        <w:r w:rsidRPr="00AE4B49">
          <w:rPr>
            <w:rFonts w:asciiTheme="majorBidi" w:hAnsiTheme="majorBidi" w:cstheme="majorBidi"/>
            <w:rtl/>
            <w:rPrChange w:id="1933" w:author="yara ahmad" w:date="2021-04-18T08:34:00Z">
              <w:rPr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rtl/>
            <w:rPrChange w:id="1934" w:author="yara ahmad" w:date="2021-04-18T08:34:00Z">
              <w:rPr>
                <w:rFonts w:hint="cs"/>
                <w:rtl/>
              </w:rPr>
            </w:rPrChange>
          </w:rPr>
          <w:t>עבורו</w:t>
        </w:r>
        <w:r w:rsidRPr="00AE4B49">
          <w:rPr>
            <w:rFonts w:asciiTheme="majorBidi" w:hAnsiTheme="majorBidi" w:cstheme="majorBidi"/>
            <w:rtl/>
            <w:rPrChange w:id="1935" w:author="yara ahmad" w:date="2021-04-18T08:34:00Z">
              <w:rPr>
                <w:rtl/>
              </w:rPr>
            </w:rPrChange>
          </w:rPr>
          <w:t xml:space="preserve">. </w:t>
        </w:r>
      </w:ins>
    </w:p>
    <w:p w14:paraId="450B5DAE" w14:textId="01764599" w:rsidR="009F5F48" w:rsidRPr="00AE4B49" w:rsidRDefault="008D79C5" w:rsidP="009F5F48">
      <w:pPr>
        <w:rPr>
          <w:rFonts w:asciiTheme="majorBidi" w:hAnsiTheme="majorBidi" w:cstheme="majorBidi"/>
          <w:rtl/>
          <w:rPrChange w:id="1936" w:author="yara ahmad" w:date="2021-04-18T08:34:00Z">
            <w:rPr>
              <w:rtl/>
            </w:rPr>
          </w:rPrChange>
        </w:rPr>
      </w:pPr>
      <w:r w:rsidRPr="00AE4B49">
        <w:rPr>
          <w:rFonts w:asciiTheme="majorBidi" w:hAnsiTheme="majorBidi" w:cstheme="majorBidi"/>
          <w:noProof/>
          <w:rtl/>
          <w:rPrChange w:id="1937" w:author="yara ahmad" w:date="2021-04-18T08:34:00Z">
            <w:rPr>
              <w:noProof/>
              <w:rtl/>
            </w:rPr>
          </w:rPrChange>
        </w:rPr>
        <w:drawing>
          <wp:anchor distT="0" distB="0" distL="114300" distR="114300" simplePos="0" relativeHeight="251677696" behindDoc="0" locked="0" layoutInCell="1" allowOverlap="1" wp14:anchorId="7B93088C" wp14:editId="51D5A72B">
            <wp:simplePos x="0" y="0"/>
            <wp:positionH relativeFrom="margin">
              <wp:posOffset>1878260</wp:posOffset>
            </wp:positionH>
            <wp:positionV relativeFrom="paragraph">
              <wp:posOffset>207927</wp:posOffset>
            </wp:positionV>
            <wp:extent cx="2613025" cy="2858135"/>
            <wp:effectExtent l="0" t="0" r="3175" b="0"/>
            <wp:wrapSquare wrapText="bothSides"/>
            <wp:docPr id="24" name="Picture 2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WhatsApp Image 2021-03-16 at 20.32.19 (1).jpe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3025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43E50A0" w14:textId="6E9D27E2" w:rsidR="001C795F" w:rsidRPr="00AE4B49" w:rsidRDefault="001C795F" w:rsidP="001C795F">
      <w:pPr>
        <w:rPr>
          <w:rFonts w:asciiTheme="majorBidi" w:hAnsiTheme="majorBidi" w:cstheme="majorBidi"/>
          <w:rPrChange w:id="1938" w:author="yara ahmad" w:date="2021-04-18T08:34:00Z">
            <w:rPr/>
          </w:rPrChange>
        </w:rPr>
      </w:pPr>
    </w:p>
    <w:p w14:paraId="5E70CBB5" w14:textId="71F6150C" w:rsidR="001C795F" w:rsidRPr="00AE4B49" w:rsidRDefault="001C795F" w:rsidP="001C795F">
      <w:pPr>
        <w:rPr>
          <w:rFonts w:asciiTheme="majorBidi" w:hAnsiTheme="majorBidi" w:cstheme="majorBidi"/>
          <w:rPrChange w:id="1939" w:author="yara ahmad" w:date="2021-04-18T08:34:00Z">
            <w:rPr/>
          </w:rPrChange>
        </w:rPr>
      </w:pPr>
    </w:p>
    <w:p w14:paraId="4D829D8C" w14:textId="1BC3F6FD" w:rsidR="001C795F" w:rsidRPr="00AE4B49" w:rsidRDefault="001C795F" w:rsidP="001C795F">
      <w:pPr>
        <w:rPr>
          <w:rFonts w:asciiTheme="majorBidi" w:hAnsiTheme="majorBidi" w:cstheme="majorBidi"/>
          <w:rPrChange w:id="1940" w:author="yara ahmad" w:date="2021-04-18T08:34:00Z">
            <w:rPr/>
          </w:rPrChange>
        </w:rPr>
      </w:pPr>
    </w:p>
    <w:p w14:paraId="6A56F711" w14:textId="3EE687A0" w:rsidR="001C795F" w:rsidRPr="00AE4B49" w:rsidRDefault="001C795F" w:rsidP="001C795F">
      <w:pPr>
        <w:rPr>
          <w:rFonts w:asciiTheme="majorBidi" w:hAnsiTheme="majorBidi" w:cstheme="majorBidi"/>
          <w:rPrChange w:id="1941" w:author="yara ahmad" w:date="2021-04-18T08:34:00Z">
            <w:rPr/>
          </w:rPrChange>
        </w:rPr>
      </w:pPr>
    </w:p>
    <w:p w14:paraId="2CEDEBA1" w14:textId="3E75458C" w:rsidR="00111A64" w:rsidRPr="00AE4B49" w:rsidRDefault="00111A64" w:rsidP="001C795F">
      <w:pPr>
        <w:rPr>
          <w:rFonts w:asciiTheme="majorBidi" w:hAnsiTheme="majorBidi" w:cstheme="majorBidi"/>
          <w:rPrChange w:id="1942" w:author="yara ahmad" w:date="2021-04-18T08:34:00Z">
            <w:rPr/>
          </w:rPrChange>
        </w:rPr>
      </w:pPr>
    </w:p>
    <w:p w14:paraId="33F9DF55" w14:textId="13F980B2" w:rsidR="00111A64" w:rsidRPr="00AE4B49" w:rsidRDefault="00111A64" w:rsidP="001C795F">
      <w:pPr>
        <w:rPr>
          <w:rFonts w:asciiTheme="majorBidi" w:hAnsiTheme="majorBidi" w:cstheme="majorBidi"/>
          <w:rPrChange w:id="1943" w:author="yara ahmad" w:date="2021-04-18T08:34:00Z">
            <w:rPr/>
          </w:rPrChange>
        </w:rPr>
      </w:pPr>
    </w:p>
    <w:p w14:paraId="65CAE4B5" w14:textId="33B4EEDD" w:rsidR="00111A64" w:rsidRPr="00AE4B49" w:rsidRDefault="00111A64" w:rsidP="001C795F">
      <w:pPr>
        <w:rPr>
          <w:rFonts w:asciiTheme="majorBidi" w:hAnsiTheme="majorBidi" w:cstheme="majorBidi"/>
          <w:rPrChange w:id="1944" w:author="yara ahmad" w:date="2021-04-18T08:34:00Z">
            <w:rPr/>
          </w:rPrChange>
        </w:rPr>
      </w:pPr>
    </w:p>
    <w:p w14:paraId="3F3C5878" w14:textId="77777777" w:rsidR="00111A64" w:rsidRPr="00AE4B49" w:rsidRDefault="00111A64" w:rsidP="001C795F">
      <w:pPr>
        <w:rPr>
          <w:rFonts w:asciiTheme="majorBidi" w:hAnsiTheme="majorBidi" w:cstheme="majorBidi"/>
          <w:rPrChange w:id="1945" w:author="yara ahmad" w:date="2021-04-18T08:34:00Z">
            <w:rPr/>
          </w:rPrChange>
        </w:rPr>
      </w:pPr>
    </w:p>
    <w:p w14:paraId="35833B95" w14:textId="17CD8E64" w:rsidR="001C795F" w:rsidRPr="00AE4B49" w:rsidRDefault="001C795F" w:rsidP="001C795F">
      <w:pPr>
        <w:rPr>
          <w:rFonts w:asciiTheme="majorBidi" w:hAnsiTheme="majorBidi" w:cstheme="majorBidi"/>
          <w:rPrChange w:id="1946" w:author="yara ahmad" w:date="2021-04-18T08:34:00Z">
            <w:rPr/>
          </w:rPrChange>
        </w:rPr>
      </w:pPr>
    </w:p>
    <w:p w14:paraId="43DC59CF" w14:textId="776E3EFA" w:rsidR="00111A64" w:rsidRPr="00AE4B49" w:rsidRDefault="00111A64" w:rsidP="001C795F">
      <w:pPr>
        <w:rPr>
          <w:rFonts w:asciiTheme="majorBidi" w:hAnsiTheme="majorBidi" w:cstheme="majorBidi"/>
          <w:rPrChange w:id="1947" w:author="yara ahmad" w:date="2021-04-18T08:34:00Z">
            <w:rPr/>
          </w:rPrChange>
        </w:rPr>
      </w:pPr>
    </w:p>
    <w:p w14:paraId="5B72E26C" w14:textId="31589EA7" w:rsidR="00111A64" w:rsidDel="008D79C5" w:rsidRDefault="00111A64" w:rsidP="001C795F">
      <w:pPr>
        <w:rPr>
          <w:del w:id="1948" w:author="yara ahmad" w:date="2021-04-18T08:35:00Z"/>
          <w:rFonts w:asciiTheme="majorBidi" w:hAnsiTheme="majorBidi" w:cstheme="majorBidi"/>
          <w:rtl/>
        </w:rPr>
      </w:pPr>
    </w:p>
    <w:p w14:paraId="2FCB3C9E" w14:textId="77777777" w:rsidR="008D79C5" w:rsidRPr="00AE4B49" w:rsidRDefault="008D79C5" w:rsidP="001C795F">
      <w:pPr>
        <w:rPr>
          <w:ins w:id="1949" w:author="yara ahmad" w:date="2021-04-18T08:35:00Z"/>
          <w:rFonts w:asciiTheme="majorBidi" w:hAnsiTheme="majorBidi" w:cstheme="majorBidi"/>
          <w:rPrChange w:id="1950" w:author="yara ahmad" w:date="2021-04-18T08:34:00Z">
            <w:rPr>
              <w:ins w:id="1951" w:author="yara ahmad" w:date="2021-04-18T08:35:00Z"/>
            </w:rPr>
          </w:rPrChange>
        </w:rPr>
      </w:pPr>
    </w:p>
    <w:p w14:paraId="01BFCD67" w14:textId="3637A4BC" w:rsidR="00111A64" w:rsidRPr="00AE4B49" w:rsidDel="008D79C5" w:rsidRDefault="00111A64" w:rsidP="001C795F">
      <w:pPr>
        <w:rPr>
          <w:del w:id="1952" w:author="yara ahmad" w:date="2021-04-18T08:35:00Z"/>
          <w:rFonts w:asciiTheme="majorBidi" w:hAnsiTheme="majorBidi" w:cstheme="majorBidi"/>
          <w:rPrChange w:id="1953" w:author="yara ahmad" w:date="2021-04-18T08:34:00Z">
            <w:rPr>
              <w:del w:id="1954" w:author="yara ahmad" w:date="2021-04-18T08:35:00Z"/>
            </w:rPr>
          </w:rPrChange>
        </w:rPr>
      </w:pPr>
    </w:p>
    <w:p w14:paraId="0FB7A29C" w14:textId="12E5EAC7" w:rsidR="00111A64" w:rsidRPr="00AE4B49" w:rsidDel="008D79C5" w:rsidRDefault="00111A64" w:rsidP="001C795F">
      <w:pPr>
        <w:rPr>
          <w:del w:id="1955" w:author="yara ahmad" w:date="2021-04-18T08:35:00Z"/>
          <w:rFonts w:asciiTheme="majorBidi" w:hAnsiTheme="majorBidi" w:cstheme="majorBidi"/>
          <w:rPrChange w:id="1956" w:author="yara ahmad" w:date="2021-04-18T08:34:00Z">
            <w:rPr>
              <w:del w:id="1957" w:author="yara ahmad" w:date="2021-04-18T08:35:00Z"/>
            </w:rPr>
          </w:rPrChange>
        </w:rPr>
      </w:pPr>
    </w:p>
    <w:p w14:paraId="196C9F4D" w14:textId="7727F9A0" w:rsidR="00111A64" w:rsidRPr="00AE4B49" w:rsidDel="008D79C5" w:rsidRDefault="00111A64" w:rsidP="001C795F">
      <w:pPr>
        <w:rPr>
          <w:del w:id="1958" w:author="yara ahmad" w:date="2021-04-18T08:35:00Z"/>
          <w:rFonts w:asciiTheme="majorBidi" w:hAnsiTheme="majorBidi" w:cstheme="majorBidi"/>
          <w:rPrChange w:id="1959" w:author="yara ahmad" w:date="2021-04-18T08:34:00Z">
            <w:rPr>
              <w:del w:id="1960" w:author="yara ahmad" w:date="2021-04-18T08:35:00Z"/>
            </w:rPr>
          </w:rPrChange>
        </w:rPr>
      </w:pPr>
    </w:p>
    <w:p w14:paraId="4A5DC401" w14:textId="0A352E10" w:rsidR="00111A64" w:rsidRPr="00AE4B49" w:rsidRDefault="00111A64" w:rsidP="001C795F">
      <w:pPr>
        <w:rPr>
          <w:rFonts w:asciiTheme="majorBidi" w:hAnsiTheme="majorBidi" w:cstheme="majorBidi"/>
          <w:rPrChange w:id="1961" w:author="yara ahmad" w:date="2021-04-18T08:34:00Z">
            <w:rPr/>
          </w:rPrChange>
        </w:rPr>
      </w:pPr>
    </w:p>
    <w:p w14:paraId="3534CB2B" w14:textId="1D3536F2" w:rsidR="00111A64" w:rsidRDefault="00111A64" w:rsidP="001C795F">
      <w:pPr>
        <w:rPr>
          <w:ins w:id="1962" w:author="yara ahmad" w:date="2021-04-18T13:36:00Z"/>
          <w:rFonts w:asciiTheme="majorBidi" w:hAnsiTheme="majorBidi" w:cstheme="majorBidi"/>
        </w:rPr>
      </w:pPr>
    </w:p>
    <w:p w14:paraId="1D89B503" w14:textId="77777777" w:rsidR="00742665" w:rsidRPr="00AE4B49" w:rsidRDefault="00742665" w:rsidP="001C795F">
      <w:pPr>
        <w:rPr>
          <w:rFonts w:asciiTheme="majorBidi" w:hAnsiTheme="majorBidi" w:cstheme="majorBidi"/>
          <w:rtl/>
          <w:rPrChange w:id="1963" w:author="yara ahmad" w:date="2021-04-18T08:34:00Z">
            <w:rPr>
              <w:rtl/>
            </w:rPr>
          </w:rPrChange>
        </w:rPr>
      </w:pPr>
    </w:p>
    <w:p w14:paraId="75A7FDD0" w14:textId="77777777" w:rsidR="001C795F" w:rsidRPr="00AE4B49" w:rsidRDefault="001C795F" w:rsidP="001C795F">
      <w:pPr>
        <w:rPr>
          <w:rFonts w:asciiTheme="majorBidi" w:hAnsiTheme="majorBidi" w:cstheme="majorBidi"/>
          <w:b/>
          <w:bCs/>
          <w:u w:val="single"/>
          <w:rtl/>
          <w:rPrChange w:id="1964" w:author="yara ahmad" w:date="2021-04-18T08:34:00Z">
            <w:rPr>
              <w:b/>
              <w:bCs/>
              <w:u w:val="single"/>
              <w:rtl/>
            </w:rPr>
          </w:rPrChange>
        </w:rPr>
      </w:pPr>
      <w:r w:rsidRPr="00AE4B49">
        <w:rPr>
          <w:rFonts w:asciiTheme="majorBidi" w:hAnsiTheme="majorBidi" w:cstheme="majorBidi"/>
          <w:b/>
          <w:bCs/>
          <w:u w:val="single"/>
          <w:rtl/>
          <w:rPrChange w:id="1965" w:author="yara ahmad" w:date="2021-04-18T08:34:00Z">
            <w:rPr>
              <w:b/>
              <w:bCs/>
              <w:u w:val="single"/>
              <w:rtl/>
            </w:rPr>
          </w:rPrChange>
        </w:rPr>
        <w:lastRenderedPageBreak/>
        <w:t xml:space="preserve">2.2) </w:t>
      </w:r>
      <w:r w:rsidRPr="00AE4B49">
        <w:rPr>
          <w:rFonts w:asciiTheme="majorBidi" w:hAnsiTheme="majorBidi" w:cstheme="majorBidi" w:hint="cs"/>
          <w:b/>
          <w:bCs/>
          <w:u w:val="single"/>
          <w:rtl/>
          <w:rPrChange w:id="1966" w:author="yara ahmad" w:date="2021-04-18T08:34:00Z">
            <w:rPr>
              <w:rFonts w:hint="cs"/>
              <w:b/>
              <w:bCs/>
              <w:u w:val="single"/>
              <w:rtl/>
            </w:rPr>
          </w:rPrChange>
        </w:rPr>
        <w:t>יציאה</w:t>
      </w:r>
      <w:r w:rsidRPr="00AE4B49">
        <w:rPr>
          <w:rFonts w:asciiTheme="majorBidi" w:hAnsiTheme="majorBidi" w:cstheme="majorBidi"/>
          <w:b/>
          <w:bCs/>
          <w:u w:val="single"/>
          <w:rtl/>
          <w:rPrChange w:id="1967" w:author="yara ahmad" w:date="2021-04-18T08:34:00Z">
            <w:rPr>
              <w:b/>
              <w:bCs/>
              <w:u w:val="single"/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b/>
          <w:bCs/>
          <w:u w:val="single"/>
          <w:rtl/>
          <w:rPrChange w:id="1968" w:author="yara ahmad" w:date="2021-04-18T08:34:00Z">
            <w:rPr>
              <w:rFonts w:hint="cs"/>
              <w:b/>
              <w:bCs/>
              <w:u w:val="single"/>
              <w:rtl/>
            </w:rPr>
          </w:rPrChange>
        </w:rPr>
        <w:t>ממערכת</w:t>
      </w:r>
      <w:r w:rsidRPr="00AE4B49">
        <w:rPr>
          <w:rFonts w:asciiTheme="majorBidi" w:hAnsiTheme="majorBidi" w:cstheme="majorBidi"/>
          <w:b/>
          <w:bCs/>
          <w:u w:val="single"/>
          <w:rtl/>
          <w:rPrChange w:id="1969" w:author="yara ahmad" w:date="2021-04-18T08:34:00Z">
            <w:rPr>
              <w:b/>
              <w:bCs/>
              <w:u w:val="single"/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b/>
          <w:bCs/>
          <w:u w:val="single"/>
          <w:rtl/>
          <w:rPrChange w:id="1970" w:author="yara ahmad" w:date="2021-04-18T08:34:00Z">
            <w:rPr>
              <w:rFonts w:hint="cs"/>
              <w:b/>
              <w:bCs/>
              <w:u w:val="single"/>
              <w:rtl/>
            </w:rPr>
          </w:rPrChange>
        </w:rPr>
        <w:t>המסחר</w:t>
      </w:r>
      <w:r w:rsidRPr="00AE4B49">
        <w:rPr>
          <w:rFonts w:asciiTheme="majorBidi" w:hAnsiTheme="majorBidi" w:cstheme="majorBidi"/>
          <w:b/>
          <w:bCs/>
          <w:u w:val="single"/>
          <w:rtl/>
          <w:rPrChange w:id="1971" w:author="yara ahmad" w:date="2021-04-18T08:34:00Z">
            <w:rPr>
              <w:b/>
              <w:bCs/>
              <w:u w:val="single"/>
              <w:rtl/>
            </w:rPr>
          </w:rPrChange>
        </w:rPr>
        <w:t xml:space="preserve"> :</w:t>
      </w:r>
    </w:p>
    <w:p w14:paraId="48C0FFC9" w14:textId="77777777" w:rsidR="001C795F" w:rsidRPr="00AE4B49" w:rsidRDefault="001C795F" w:rsidP="001C795F">
      <w:pPr>
        <w:rPr>
          <w:rFonts w:asciiTheme="majorBidi" w:hAnsiTheme="majorBidi" w:cstheme="majorBidi"/>
          <w:rtl/>
          <w:rPrChange w:id="1972" w:author="yara ahmad" w:date="2021-04-18T08:34:00Z">
            <w:rPr>
              <w:rtl/>
            </w:rPr>
          </w:rPrChange>
        </w:rPr>
      </w:pPr>
      <w:r w:rsidRPr="00AE4B49">
        <w:rPr>
          <w:rFonts w:asciiTheme="majorBidi" w:hAnsiTheme="majorBidi" w:cstheme="majorBidi" w:hint="cs"/>
          <w:rtl/>
          <w:rPrChange w:id="1973" w:author="yara ahmad" w:date="2021-04-18T08:34:00Z">
            <w:rPr>
              <w:rFonts w:hint="cs"/>
              <w:rtl/>
            </w:rPr>
          </w:rPrChange>
        </w:rPr>
        <w:t>תיאור</w:t>
      </w:r>
      <w:r w:rsidRPr="00AE4B49">
        <w:rPr>
          <w:rFonts w:asciiTheme="majorBidi" w:hAnsiTheme="majorBidi" w:cstheme="majorBidi"/>
          <w:rtl/>
          <w:rPrChange w:id="1974" w:author="yara ahmad" w:date="2021-04-18T08:34:00Z">
            <w:rPr>
              <w:rtl/>
            </w:rPr>
          </w:rPrChange>
        </w:rPr>
        <w:t xml:space="preserve"> : </w:t>
      </w:r>
      <w:r w:rsidRPr="00AE4B49">
        <w:rPr>
          <w:rFonts w:asciiTheme="majorBidi" w:hAnsiTheme="majorBidi" w:cstheme="majorBidi" w:hint="cs"/>
          <w:rtl/>
          <w:rPrChange w:id="1975" w:author="yara ahmad" w:date="2021-04-18T08:34:00Z">
            <w:rPr>
              <w:rFonts w:hint="cs"/>
              <w:rtl/>
            </w:rPr>
          </w:rPrChange>
        </w:rPr>
        <w:t>צרכן</w:t>
      </w:r>
      <w:r w:rsidRPr="00AE4B49">
        <w:rPr>
          <w:rFonts w:asciiTheme="majorBidi" w:hAnsiTheme="majorBidi" w:cstheme="majorBidi"/>
          <w:rtl/>
          <w:rPrChange w:id="1976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1977" w:author="yara ahmad" w:date="2021-04-18T08:34:00Z">
            <w:rPr>
              <w:rFonts w:hint="cs"/>
              <w:rtl/>
            </w:rPr>
          </w:rPrChange>
        </w:rPr>
        <w:t>יכול</w:t>
      </w:r>
      <w:r w:rsidRPr="00AE4B49">
        <w:rPr>
          <w:rFonts w:asciiTheme="majorBidi" w:hAnsiTheme="majorBidi" w:cstheme="majorBidi"/>
          <w:rtl/>
          <w:rPrChange w:id="1978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1979" w:author="yara ahmad" w:date="2021-04-18T08:34:00Z">
            <w:rPr>
              <w:rFonts w:hint="cs"/>
              <w:rtl/>
            </w:rPr>
          </w:rPrChange>
        </w:rPr>
        <w:t>לצאת</w:t>
      </w:r>
      <w:r w:rsidRPr="00AE4B49">
        <w:rPr>
          <w:rFonts w:asciiTheme="majorBidi" w:hAnsiTheme="majorBidi" w:cstheme="majorBidi"/>
          <w:rtl/>
          <w:rPrChange w:id="1980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1981" w:author="yara ahmad" w:date="2021-04-18T08:34:00Z">
            <w:rPr>
              <w:rFonts w:hint="cs"/>
              <w:rtl/>
            </w:rPr>
          </w:rPrChange>
        </w:rPr>
        <w:t>ממערכת</w:t>
      </w:r>
      <w:r w:rsidRPr="00AE4B49">
        <w:rPr>
          <w:rFonts w:asciiTheme="majorBidi" w:hAnsiTheme="majorBidi" w:cstheme="majorBidi"/>
          <w:rtl/>
          <w:rPrChange w:id="1982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1983" w:author="yara ahmad" w:date="2021-04-18T08:34:00Z">
            <w:rPr>
              <w:rFonts w:hint="cs"/>
              <w:rtl/>
            </w:rPr>
          </w:rPrChange>
        </w:rPr>
        <w:t>המסחר</w:t>
      </w:r>
      <w:r w:rsidRPr="00AE4B49">
        <w:rPr>
          <w:rFonts w:asciiTheme="majorBidi" w:hAnsiTheme="majorBidi" w:cstheme="majorBidi"/>
          <w:rtl/>
          <w:rPrChange w:id="1984" w:author="yara ahmad" w:date="2021-04-18T08:34:00Z">
            <w:rPr>
              <w:rtl/>
            </w:rPr>
          </w:rPrChange>
        </w:rPr>
        <w:t xml:space="preserve"> .</w:t>
      </w:r>
    </w:p>
    <w:p w14:paraId="2F21992A" w14:textId="69BB8C69" w:rsidR="001C795F" w:rsidRPr="00AE4B49" w:rsidRDefault="001C795F" w:rsidP="001C795F">
      <w:pPr>
        <w:rPr>
          <w:ins w:id="1985" w:author="jamil" w:date="2021-04-17T19:11:00Z"/>
          <w:rFonts w:asciiTheme="majorBidi" w:hAnsiTheme="majorBidi" w:cstheme="majorBidi"/>
          <w:rtl/>
          <w:rPrChange w:id="1986" w:author="yara ahmad" w:date="2021-04-18T08:34:00Z">
            <w:rPr>
              <w:ins w:id="1987" w:author="jamil" w:date="2021-04-17T19:11:00Z"/>
              <w:rtl/>
            </w:rPr>
          </w:rPrChange>
        </w:rPr>
      </w:pPr>
      <w:r w:rsidRPr="00AE4B49">
        <w:rPr>
          <w:rFonts w:asciiTheme="majorBidi" w:hAnsiTheme="majorBidi" w:cstheme="majorBidi" w:hint="cs"/>
          <w:rtl/>
          <w:rPrChange w:id="1988" w:author="yara ahmad" w:date="2021-04-18T08:34:00Z">
            <w:rPr>
              <w:rFonts w:hint="cs"/>
              <w:rtl/>
            </w:rPr>
          </w:rPrChange>
        </w:rPr>
        <w:t>שחקנים</w:t>
      </w:r>
      <w:r w:rsidRPr="00AE4B49">
        <w:rPr>
          <w:rFonts w:asciiTheme="majorBidi" w:hAnsiTheme="majorBidi" w:cstheme="majorBidi"/>
          <w:rtl/>
          <w:rPrChange w:id="1989" w:author="yara ahmad" w:date="2021-04-18T08:34:00Z">
            <w:rPr>
              <w:rtl/>
            </w:rPr>
          </w:rPrChange>
        </w:rPr>
        <w:t xml:space="preserve"> : </w:t>
      </w:r>
      <w:r w:rsidRPr="00AE4B49">
        <w:rPr>
          <w:rFonts w:asciiTheme="majorBidi" w:hAnsiTheme="majorBidi" w:cstheme="majorBidi" w:hint="cs"/>
          <w:rtl/>
          <w:rPrChange w:id="1990" w:author="yara ahmad" w:date="2021-04-18T08:34:00Z">
            <w:rPr>
              <w:rFonts w:hint="cs"/>
              <w:rtl/>
            </w:rPr>
          </w:rPrChange>
        </w:rPr>
        <w:t>משתמש</w:t>
      </w:r>
    </w:p>
    <w:p w14:paraId="5B069187" w14:textId="60DB3BB3" w:rsidR="005F61F5" w:rsidRPr="00AE4B49" w:rsidRDefault="005F61F5">
      <w:pPr>
        <w:rPr>
          <w:rFonts w:asciiTheme="majorBidi" w:hAnsiTheme="majorBidi" w:cstheme="majorBidi"/>
          <w:rtl/>
          <w:rPrChange w:id="1991" w:author="yara ahmad" w:date="2021-04-18T08:34:00Z">
            <w:rPr>
              <w:rtl/>
            </w:rPr>
          </w:rPrChange>
        </w:rPr>
        <w:pPrChange w:id="1992" w:author="jamil" w:date="2021-04-17T19:11:00Z">
          <w:pPr/>
        </w:pPrChange>
      </w:pPr>
      <w:ins w:id="1993" w:author="jamil" w:date="2021-04-17T19:11:00Z">
        <w:r w:rsidRPr="00AE4B49">
          <w:rPr>
            <w:rFonts w:asciiTheme="majorBidi" w:hAnsiTheme="majorBidi" w:cstheme="majorBidi" w:hint="cs"/>
            <w:rtl/>
            <w:rPrChange w:id="1994" w:author="yara ahmad" w:date="2021-04-18T08:34:00Z">
              <w:rPr>
                <w:rFonts w:hint="cs"/>
                <w:rtl/>
              </w:rPr>
            </w:rPrChange>
          </w:rPr>
          <w:t>פרמטרים</w:t>
        </w:r>
        <w:r w:rsidRPr="00AE4B49">
          <w:rPr>
            <w:rFonts w:asciiTheme="majorBidi" w:hAnsiTheme="majorBidi" w:cstheme="majorBidi"/>
            <w:rtl/>
            <w:rPrChange w:id="1995" w:author="yara ahmad" w:date="2021-04-18T08:34:00Z">
              <w:rPr>
                <w:rtl/>
              </w:rPr>
            </w:rPrChange>
          </w:rPr>
          <w:t xml:space="preserve"> : </w:t>
        </w:r>
        <w:r w:rsidRPr="00AE4B49">
          <w:rPr>
            <w:rFonts w:asciiTheme="majorBidi" w:hAnsiTheme="majorBidi" w:cstheme="majorBidi" w:hint="cs"/>
            <w:rtl/>
            <w:rPrChange w:id="1996" w:author="yara ahmad" w:date="2021-04-18T08:34:00Z">
              <w:rPr>
                <w:rFonts w:hint="cs"/>
                <w:rtl/>
              </w:rPr>
            </w:rPrChange>
          </w:rPr>
          <w:t>אין</w:t>
        </w:r>
      </w:ins>
    </w:p>
    <w:p w14:paraId="36FD9D40" w14:textId="77777777" w:rsidR="001C795F" w:rsidRPr="00AE4B49" w:rsidRDefault="001C795F" w:rsidP="001C795F">
      <w:pPr>
        <w:rPr>
          <w:rFonts w:asciiTheme="majorBidi" w:hAnsiTheme="majorBidi" w:cstheme="majorBidi"/>
          <w:rtl/>
          <w:rPrChange w:id="1997" w:author="yara ahmad" w:date="2021-04-18T08:34:00Z">
            <w:rPr>
              <w:rtl/>
            </w:rPr>
          </w:rPrChange>
        </w:rPr>
      </w:pPr>
      <w:proofErr w:type="spellStart"/>
      <w:r w:rsidRPr="00AE4B49">
        <w:rPr>
          <w:rFonts w:asciiTheme="majorBidi" w:hAnsiTheme="majorBidi" w:cstheme="majorBidi"/>
          <w:rPrChange w:id="1998" w:author="yara ahmad" w:date="2021-04-18T08:34:00Z">
            <w:rPr/>
          </w:rPrChange>
        </w:rPr>
        <w:t xml:space="preserve">pre </w:t>
      </w:r>
      <w:proofErr w:type="gramStart"/>
      <w:r w:rsidRPr="00AE4B49">
        <w:rPr>
          <w:rFonts w:asciiTheme="majorBidi" w:hAnsiTheme="majorBidi" w:cstheme="majorBidi"/>
          <w:rPrChange w:id="1999" w:author="yara ahmad" w:date="2021-04-18T08:34:00Z">
            <w:rPr/>
          </w:rPrChange>
        </w:rPr>
        <w:t>condition</w:t>
      </w:r>
      <w:proofErr w:type="spellEnd"/>
      <w:r w:rsidRPr="00AE4B49">
        <w:rPr>
          <w:rFonts w:asciiTheme="majorBidi" w:hAnsiTheme="majorBidi" w:cstheme="majorBidi"/>
          <w:rtl/>
          <w:rPrChange w:id="2000" w:author="yara ahmad" w:date="2021-04-18T08:34:00Z">
            <w:rPr>
              <w:rtl/>
            </w:rPr>
          </w:rPrChange>
        </w:rPr>
        <w:t xml:space="preserve"> :</w:t>
      </w:r>
      <w:proofErr w:type="gramEnd"/>
      <w:r w:rsidRPr="00AE4B49">
        <w:rPr>
          <w:rFonts w:asciiTheme="majorBidi" w:hAnsiTheme="majorBidi" w:cstheme="majorBidi"/>
          <w:rtl/>
          <w:rPrChange w:id="2001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2002" w:author="yara ahmad" w:date="2021-04-18T08:34:00Z">
            <w:rPr>
              <w:rFonts w:hint="cs"/>
              <w:rtl/>
            </w:rPr>
          </w:rPrChange>
        </w:rPr>
        <w:t>המשתמש</w:t>
      </w:r>
      <w:r w:rsidRPr="00AE4B49">
        <w:rPr>
          <w:rFonts w:asciiTheme="majorBidi" w:hAnsiTheme="majorBidi" w:cstheme="majorBidi"/>
          <w:rtl/>
          <w:rPrChange w:id="2003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2004" w:author="yara ahmad" w:date="2021-04-18T08:34:00Z">
            <w:rPr>
              <w:rFonts w:hint="cs"/>
              <w:rtl/>
            </w:rPr>
          </w:rPrChange>
        </w:rPr>
        <w:t>מחובר</w:t>
      </w:r>
      <w:r w:rsidRPr="00AE4B49">
        <w:rPr>
          <w:rFonts w:asciiTheme="majorBidi" w:hAnsiTheme="majorBidi" w:cstheme="majorBidi"/>
          <w:rtl/>
          <w:rPrChange w:id="2005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2006" w:author="yara ahmad" w:date="2021-04-18T08:34:00Z">
            <w:rPr>
              <w:rFonts w:hint="cs"/>
              <w:rtl/>
            </w:rPr>
          </w:rPrChange>
        </w:rPr>
        <w:t>למערכת</w:t>
      </w:r>
      <w:r w:rsidRPr="00AE4B49">
        <w:rPr>
          <w:rFonts w:asciiTheme="majorBidi" w:hAnsiTheme="majorBidi" w:cstheme="majorBidi"/>
          <w:rtl/>
          <w:rPrChange w:id="2007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2008" w:author="yara ahmad" w:date="2021-04-18T08:34:00Z">
            <w:rPr>
              <w:rFonts w:hint="cs"/>
              <w:rtl/>
            </w:rPr>
          </w:rPrChange>
        </w:rPr>
        <w:t>כ</w:t>
      </w:r>
      <w:r w:rsidRPr="00AE4B49">
        <w:rPr>
          <w:rFonts w:asciiTheme="majorBidi" w:hAnsiTheme="majorBidi" w:cstheme="majorBidi"/>
          <w:rtl/>
          <w:rPrChange w:id="2009" w:author="yara ahmad" w:date="2021-04-18T08:34:00Z">
            <w:rPr>
              <w:rtl/>
            </w:rPr>
          </w:rPrChange>
        </w:rPr>
        <w:t xml:space="preserve"> " </w:t>
      </w:r>
      <w:r w:rsidRPr="00AE4B49">
        <w:rPr>
          <w:rFonts w:asciiTheme="majorBidi" w:hAnsiTheme="majorBidi" w:cstheme="majorBidi" w:hint="cs"/>
          <w:rtl/>
          <w:rPrChange w:id="2010" w:author="yara ahmad" w:date="2021-04-18T08:34:00Z">
            <w:rPr>
              <w:rFonts w:hint="cs"/>
              <w:rtl/>
            </w:rPr>
          </w:rPrChange>
        </w:rPr>
        <w:t>צרכן</w:t>
      </w:r>
      <w:r w:rsidRPr="00AE4B49">
        <w:rPr>
          <w:rFonts w:asciiTheme="majorBidi" w:hAnsiTheme="majorBidi" w:cstheme="majorBidi"/>
          <w:rtl/>
          <w:rPrChange w:id="2011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2012" w:author="yara ahmad" w:date="2021-04-18T08:34:00Z">
            <w:rPr>
              <w:rFonts w:hint="cs"/>
              <w:rtl/>
            </w:rPr>
          </w:rPrChange>
        </w:rPr>
        <w:t>אורח</w:t>
      </w:r>
      <w:r w:rsidRPr="00AE4B49">
        <w:rPr>
          <w:rFonts w:asciiTheme="majorBidi" w:hAnsiTheme="majorBidi" w:cstheme="majorBidi"/>
          <w:rtl/>
          <w:rPrChange w:id="2013" w:author="yara ahmad" w:date="2021-04-18T08:34:00Z">
            <w:rPr>
              <w:rtl/>
            </w:rPr>
          </w:rPrChange>
        </w:rPr>
        <w:t xml:space="preserve"> "</w:t>
      </w:r>
    </w:p>
    <w:p w14:paraId="3A86748C" w14:textId="77777777" w:rsidR="001C795F" w:rsidRPr="00AE4B49" w:rsidRDefault="001C795F" w:rsidP="001C795F">
      <w:pPr>
        <w:rPr>
          <w:rFonts w:asciiTheme="majorBidi" w:hAnsiTheme="majorBidi" w:cstheme="majorBidi"/>
          <w:rtl/>
          <w:rPrChange w:id="2014" w:author="yara ahmad" w:date="2021-04-18T08:34:00Z">
            <w:rPr>
              <w:rtl/>
            </w:rPr>
          </w:rPrChange>
        </w:rPr>
      </w:pPr>
      <w:r w:rsidRPr="00AE4B49">
        <w:rPr>
          <w:rFonts w:asciiTheme="majorBidi" w:hAnsiTheme="majorBidi" w:cstheme="majorBidi"/>
          <w:rPrChange w:id="2015" w:author="yara ahmad" w:date="2021-04-18T08:34:00Z">
            <w:rPr/>
          </w:rPrChange>
        </w:rPr>
        <w:t xml:space="preserve">post </w:t>
      </w:r>
      <w:proofErr w:type="gramStart"/>
      <w:r w:rsidRPr="00AE4B49">
        <w:rPr>
          <w:rFonts w:asciiTheme="majorBidi" w:hAnsiTheme="majorBidi" w:cstheme="majorBidi"/>
          <w:rPrChange w:id="2016" w:author="yara ahmad" w:date="2021-04-18T08:34:00Z">
            <w:rPr/>
          </w:rPrChange>
        </w:rPr>
        <w:t>condition</w:t>
      </w:r>
      <w:r w:rsidRPr="00AE4B49">
        <w:rPr>
          <w:rFonts w:asciiTheme="majorBidi" w:hAnsiTheme="majorBidi" w:cstheme="majorBidi"/>
          <w:rtl/>
          <w:rPrChange w:id="2017" w:author="yara ahmad" w:date="2021-04-18T08:34:00Z">
            <w:rPr>
              <w:rtl/>
            </w:rPr>
          </w:rPrChange>
        </w:rPr>
        <w:t xml:space="preserve"> :</w:t>
      </w:r>
      <w:proofErr w:type="gramEnd"/>
      <w:r w:rsidRPr="00AE4B49">
        <w:rPr>
          <w:rFonts w:asciiTheme="majorBidi" w:hAnsiTheme="majorBidi" w:cstheme="majorBidi"/>
          <w:rtl/>
          <w:rPrChange w:id="2018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2019" w:author="yara ahmad" w:date="2021-04-18T08:34:00Z">
            <w:rPr>
              <w:rFonts w:hint="cs"/>
              <w:rtl/>
            </w:rPr>
          </w:rPrChange>
        </w:rPr>
        <w:t>המשתמש</w:t>
      </w:r>
      <w:r w:rsidRPr="00AE4B49">
        <w:rPr>
          <w:rFonts w:asciiTheme="majorBidi" w:hAnsiTheme="majorBidi" w:cstheme="majorBidi"/>
          <w:rtl/>
          <w:rPrChange w:id="2020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2021" w:author="yara ahmad" w:date="2021-04-18T08:34:00Z">
            <w:rPr>
              <w:rFonts w:hint="cs"/>
              <w:rtl/>
            </w:rPr>
          </w:rPrChange>
        </w:rPr>
        <w:t>אינו</w:t>
      </w:r>
      <w:r w:rsidRPr="00AE4B49">
        <w:rPr>
          <w:rFonts w:asciiTheme="majorBidi" w:hAnsiTheme="majorBidi" w:cstheme="majorBidi"/>
          <w:rtl/>
          <w:rPrChange w:id="2022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2023" w:author="yara ahmad" w:date="2021-04-18T08:34:00Z">
            <w:rPr>
              <w:rFonts w:hint="cs"/>
              <w:rtl/>
            </w:rPr>
          </w:rPrChange>
        </w:rPr>
        <w:t>מחובר</w:t>
      </w:r>
      <w:r w:rsidRPr="00AE4B49">
        <w:rPr>
          <w:rFonts w:asciiTheme="majorBidi" w:hAnsiTheme="majorBidi" w:cstheme="majorBidi"/>
          <w:rtl/>
          <w:rPrChange w:id="2024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2025" w:author="yara ahmad" w:date="2021-04-18T08:34:00Z">
            <w:rPr>
              <w:rFonts w:hint="cs"/>
              <w:rtl/>
            </w:rPr>
          </w:rPrChange>
        </w:rPr>
        <w:t>למערכת</w:t>
      </w:r>
    </w:p>
    <w:p w14:paraId="5331DF99" w14:textId="4EAD388C" w:rsidR="001C795F" w:rsidRPr="00AE4B49" w:rsidRDefault="001C795F" w:rsidP="001C795F">
      <w:pPr>
        <w:rPr>
          <w:rFonts w:asciiTheme="majorBidi" w:hAnsiTheme="majorBidi" w:cstheme="majorBidi"/>
          <w:rtl/>
          <w:rPrChange w:id="2026" w:author="yara ahmad" w:date="2021-04-18T08:34:00Z">
            <w:rPr>
              <w:rtl/>
            </w:rPr>
          </w:rPrChange>
        </w:rPr>
      </w:pPr>
      <w:r w:rsidRPr="00AE4B49">
        <w:rPr>
          <w:rFonts w:asciiTheme="majorBidi" w:hAnsiTheme="majorBidi" w:cstheme="majorBidi" w:hint="cs"/>
          <w:rtl/>
          <w:rPrChange w:id="2027" w:author="yara ahmad" w:date="2021-04-18T08:34:00Z">
            <w:rPr>
              <w:rFonts w:hint="cs"/>
              <w:rtl/>
            </w:rPr>
          </w:rPrChange>
        </w:rPr>
        <w:t>תהליך</w:t>
      </w:r>
      <w:r w:rsidRPr="00AE4B49">
        <w:rPr>
          <w:rFonts w:asciiTheme="majorBidi" w:hAnsiTheme="majorBidi" w:cstheme="majorBidi"/>
          <w:rtl/>
          <w:rPrChange w:id="2028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2029" w:author="yara ahmad" w:date="2021-04-18T08:34:00Z">
            <w:rPr>
              <w:rFonts w:hint="cs"/>
              <w:rtl/>
            </w:rPr>
          </w:rPrChange>
        </w:rPr>
        <w:t>התרחיש</w:t>
      </w:r>
      <w:r w:rsidRPr="00AE4B49">
        <w:rPr>
          <w:rFonts w:asciiTheme="majorBidi" w:hAnsiTheme="majorBidi" w:cstheme="majorBidi"/>
          <w:rtl/>
          <w:rPrChange w:id="2030" w:author="yara ahmad" w:date="2021-04-18T08:34:00Z">
            <w:rPr>
              <w:rtl/>
            </w:rPr>
          </w:rPrChange>
        </w:rPr>
        <w:t xml:space="preserve"> :</w:t>
      </w:r>
    </w:p>
    <w:p w14:paraId="6FC93817" w14:textId="44AB62EC" w:rsidR="00236BCA" w:rsidRPr="00AE4B49" w:rsidRDefault="00236BCA" w:rsidP="00236BCA">
      <w:pPr>
        <w:pStyle w:val="ListParagraph"/>
        <w:numPr>
          <w:ilvl w:val="0"/>
          <w:numId w:val="42"/>
        </w:numPr>
        <w:rPr>
          <w:rFonts w:asciiTheme="majorBidi" w:hAnsiTheme="majorBidi" w:cstheme="majorBidi"/>
          <w:rPrChange w:id="2031" w:author="yara ahmad" w:date="2021-04-18T08:34:00Z">
            <w:rPr/>
          </w:rPrChange>
        </w:rPr>
      </w:pPr>
      <w:r w:rsidRPr="00AE4B49">
        <w:rPr>
          <w:rFonts w:asciiTheme="majorBidi" w:hAnsiTheme="majorBidi" w:cstheme="majorBidi" w:hint="cs"/>
          <w:rtl/>
          <w:rPrChange w:id="2032" w:author="yara ahmad" w:date="2021-04-18T08:34:00Z">
            <w:rPr>
              <w:rFonts w:hint="cs"/>
              <w:rtl/>
            </w:rPr>
          </w:rPrChange>
        </w:rPr>
        <w:t>המערכת</w:t>
      </w:r>
      <w:r w:rsidRPr="00AE4B49">
        <w:rPr>
          <w:rFonts w:asciiTheme="majorBidi" w:hAnsiTheme="majorBidi" w:cstheme="majorBidi"/>
          <w:rtl/>
          <w:rPrChange w:id="2033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2034" w:author="yara ahmad" w:date="2021-04-18T08:34:00Z">
            <w:rPr>
              <w:rFonts w:hint="cs"/>
              <w:rtl/>
            </w:rPr>
          </w:rPrChange>
        </w:rPr>
        <w:t>מציגה</w:t>
      </w:r>
      <w:r w:rsidRPr="00AE4B49">
        <w:rPr>
          <w:rFonts w:asciiTheme="majorBidi" w:hAnsiTheme="majorBidi" w:cstheme="majorBidi"/>
          <w:rtl/>
          <w:rPrChange w:id="2035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2036" w:author="yara ahmad" w:date="2021-04-18T08:34:00Z">
            <w:rPr>
              <w:rFonts w:hint="cs"/>
              <w:rtl/>
            </w:rPr>
          </w:rPrChange>
        </w:rPr>
        <w:t>למשתמש</w:t>
      </w:r>
      <w:r w:rsidRPr="00AE4B49">
        <w:rPr>
          <w:rFonts w:asciiTheme="majorBidi" w:hAnsiTheme="majorBidi" w:cstheme="majorBidi"/>
          <w:rtl/>
          <w:rPrChange w:id="2037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2038" w:author="yara ahmad" w:date="2021-04-18T08:34:00Z">
            <w:rPr>
              <w:rFonts w:hint="cs"/>
              <w:rtl/>
            </w:rPr>
          </w:rPrChange>
        </w:rPr>
        <w:t>את</w:t>
      </w:r>
      <w:r w:rsidRPr="00AE4B49">
        <w:rPr>
          <w:rFonts w:asciiTheme="majorBidi" w:hAnsiTheme="majorBidi" w:cstheme="majorBidi"/>
          <w:rtl/>
          <w:rPrChange w:id="2039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2040" w:author="yara ahmad" w:date="2021-04-18T08:34:00Z">
            <w:rPr>
              <w:rFonts w:hint="cs"/>
              <w:rtl/>
            </w:rPr>
          </w:rPrChange>
        </w:rPr>
        <w:t>האופציה</w:t>
      </w:r>
      <w:r w:rsidRPr="00AE4B49">
        <w:rPr>
          <w:rFonts w:asciiTheme="majorBidi" w:hAnsiTheme="majorBidi" w:cstheme="majorBidi"/>
          <w:rtl/>
          <w:rPrChange w:id="2041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2042" w:author="yara ahmad" w:date="2021-04-18T08:34:00Z">
            <w:rPr>
              <w:rFonts w:hint="cs"/>
              <w:rtl/>
            </w:rPr>
          </w:rPrChange>
        </w:rPr>
        <w:t>ליציאה</w:t>
      </w:r>
      <w:r w:rsidRPr="00AE4B49">
        <w:rPr>
          <w:rFonts w:asciiTheme="majorBidi" w:hAnsiTheme="majorBidi" w:cstheme="majorBidi"/>
          <w:rtl/>
          <w:rPrChange w:id="2043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2044" w:author="yara ahmad" w:date="2021-04-18T08:34:00Z">
            <w:rPr>
              <w:rFonts w:hint="cs"/>
              <w:rtl/>
            </w:rPr>
          </w:rPrChange>
        </w:rPr>
        <w:t>מהמערכת</w:t>
      </w:r>
      <w:r w:rsidRPr="00AE4B49">
        <w:rPr>
          <w:rFonts w:asciiTheme="majorBidi" w:hAnsiTheme="majorBidi" w:cstheme="majorBidi"/>
          <w:rtl/>
          <w:rPrChange w:id="2045" w:author="yara ahmad" w:date="2021-04-18T08:34:00Z">
            <w:rPr>
              <w:rtl/>
            </w:rPr>
          </w:rPrChange>
        </w:rPr>
        <w:t xml:space="preserve">. </w:t>
      </w:r>
    </w:p>
    <w:p w14:paraId="1579AE17" w14:textId="77777777" w:rsidR="00236BCA" w:rsidRPr="00AE4B49" w:rsidRDefault="00236BCA" w:rsidP="00236BCA">
      <w:pPr>
        <w:pStyle w:val="ListParagraph"/>
        <w:numPr>
          <w:ilvl w:val="0"/>
          <w:numId w:val="42"/>
        </w:numPr>
        <w:rPr>
          <w:rFonts w:asciiTheme="majorBidi" w:hAnsiTheme="majorBidi" w:cstheme="majorBidi"/>
          <w:rPrChange w:id="2046" w:author="yara ahmad" w:date="2021-04-18T08:34:00Z">
            <w:rPr/>
          </w:rPrChange>
        </w:rPr>
      </w:pPr>
      <w:r w:rsidRPr="00AE4B49">
        <w:rPr>
          <w:rFonts w:asciiTheme="majorBidi" w:hAnsiTheme="majorBidi" w:cstheme="majorBidi" w:hint="cs"/>
          <w:rtl/>
          <w:rPrChange w:id="2047" w:author="yara ahmad" w:date="2021-04-18T08:34:00Z">
            <w:rPr>
              <w:rFonts w:hint="cs"/>
              <w:rtl/>
            </w:rPr>
          </w:rPrChange>
        </w:rPr>
        <w:t>המשתמש</w:t>
      </w:r>
      <w:r w:rsidRPr="00AE4B49">
        <w:rPr>
          <w:rFonts w:asciiTheme="majorBidi" w:hAnsiTheme="majorBidi" w:cstheme="majorBidi"/>
          <w:rtl/>
          <w:rPrChange w:id="2048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2049" w:author="yara ahmad" w:date="2021-04-18T08:34:00Z">
            <w:rPr>
              <w:rFonts w:hint="cs"/>
              <w:rtl/>
            </w:rPr>
          </w:rPrChange>
        </w:rPr>
        <w:t>בוחר</w:t>
      </w:r>
      <w:r w:rsidRPr="00AE4B49">
        <w:rPr>
          <w:rFonts w:asciiTheme="majorBidi" w:hAnsiTheme="majorBidi" w:cstheme="majorBidi"/>
          <w:rtl/>
          <w:rPrChange w:id="2050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2051" w:author="yara ahmad" w:date="2021-04-18T08:34:00Z">
            <w:rPr>
              <w:rFonts w:hint="cs"/>
              <w:rtl/>
            </w:rPr>
          </w:rPrChange>
        </w:rPr>
        <w:t>באופציה</w:t>
      </w:r>
      <w:r w:rsidRPr="00AE4B49">
        <w:rPr>
          <w:rFonts w:asciiTheme="majorBidi" w:hAnsiTheme="majorBidi" w:cstheme="majorBidi"/>
          <w:rtl/>
          <w:rPrChange w:id="2052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2053" w:author="yara ahmad" w:date="2021-04-18T08:34:00Z">
            <w:rPr>
              <w:rFonts w:hint="cs"/>
              <w:rtl/>
            </w:rPr>
          </w:rPrChange>
        </w:rPr>
        <w:t>זו</w:t>
      </w:r>
      <w:r w:rsidRPr="00AE4B49">
        <w:rPr>
          <w:rFonts w:asciiTheme="majorBidi" w:hAnsiTheme="majorBidi" w:cstheme="majorBidi"/>
          <w:rtl/>
          <w:rPrChange w:id="2054" w:author="yara ahmad" w:date="2021-04-18T08:34:00Z">
            <w:rPr>
              <w:rtl/>
            </w:rPr>
          </w:rPrChange>
        </w:rPr>
        <w:t xml:space="preserve"> . </w:t>
      </w:r>
    </w:p>
    <w:p w14:paraId="665F4439" w14:textId="1B639DBE" w:rsidR="00236BCA" w:rsidRPr="00AE4B49" w:rsidRDefault="00236BCA" w:rsidP="006C0F3B">
      <w:pPr>
        <w:pStyle w:val="ListParagraph"/>
        <w:numPr>
          <w:ilvl w:val="0"/>
          <w:numId w:val="42"/>
        </w:numPr>
        <w:rPr>
          <w:rFonts w:asciiTheme="majorBidi" w:hAnsiTheme="majorBidi" w:cstheme="majorBidi"/>
          <w:rtl/>
          <w:rPrChange w:id="2055" w:author="yara ahmad" w:date="2021-04-18T08:34:00Z">
            <w:rPr>
              <w:rtl/>
            </w:rPr>
          </w:rPrChange>
        </w:rPr>
      </w:pPr>
      <w:r w:rsidRPr="00AE4B49">
        <w:rPr>
          <w:rFonts w:asciiTheme="majorBidi" w:hAnsiTheme="majorBidi" w:cstheme="majorBidi" w:hint="cs"/>
          <w:rtl/>
          <w:rPrChange w:id="2056" w:author="yara ahmad" w:date="2021-04-18T08:34:00Z">
            <w:rPr>
              <w:rFonts w:hint="cs"/>
              <w:rtl/>
            </w:rPr>
          </w:rPrChange>
        </w:rPr>
        <w:t>המערכת</w:t>
      </w:r>
      <w:r w:rsidRPr="00AE4B49">
        <w:rPr>
          <w:rFonts w:asciiTheme="majorBidi" w:hAnsiTheme="majorBidi" w:cstheme="majorBidi"/>
          <w:rtl/>
          <w:rPrChange w:id="2057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2058" w:author="yara ahmad" w:date="2021-04-18T08:34:00Z">
            <w:rPr>
              <w:rFonts w:hint="cs"/>
              <w:rtl/>
            </w:rPr>
          </w:rPrChange>
        </w:rPr>
        <w:t>תנתק</w:t>
      </w:r>
      <w:r w:rsidRPr="00AE4B49">
        <w:rPr>
          <w:rFonts w:asciiTheme="majorBidi" w:hAnsiTheme="majorBidi" w:cstheme="majorBidi"/>
          <w:rtl/>
          <w:rPrChange w:id="2059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2060" w:author="yara ahmad" w:date="2021-04-18T08:34:00Z">
            <w:rPr>
              <w:rFonts w:hint="cs"/>
              <w:rtl/>
            </w:rPr>
          </w:rPrChange>
        </w:rPr>
        <w:t>את</w:t>
      </w:r>
      <w:r w:rsidRPr="00AE4B49">
        <w:rPr>
          <w:rFonts w:asciiTheme="majorBidi" w:hAnsiTheme="majorBidi" w:cstheme="majorBidi"/>
          <w:rtl/>
          <w:rPrChange w:id="2061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2062" w:author="yara ahmad" w:date="2021-04-18T08:34:00Z">
            <w:rPr>
              <w:rFonts w:hint="cs"/>
              <w:rtl/>
            </w:rPr>
          </w:rPrChange>
        </w:rPr>
        <w:t>התחברות</w:t>
      </w:r>
      <w:r w:rsidRPr="00AE4B49">
        <w:rPr>
          <w:rFonts w:asciiTheme="majorBidi" w:hAnsiTheme="majorBidi" w:cstheme="majorBidi"/>
          <w:rtl/>
          <w:rPrChange w:id="2063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2064" w:author="yara ahmad" w:date="2021-04-18T08:34:00Z">
            <w:rPr>
              <w:rFonts w:hint="cs"/>
              <w:rtl/>
            </w:rPr>
          </w:rPrChange>
        </w:rPr>
        <w:t>המשתמש</w:t>
      </w:r>
      <w:r w:rsidRPr="00AE4B49">
        <w:rPr>
          <w:rFonts w:asciiTheme="majorBidi" w:hAnsiTheme="majorBidi" w:cstheme="majorBidi"/>
          <w:rtl/>
          <w:rPrChange w:id="2065" w:author="yara ahmad" w:date="2021-04-18T08:34:00Z">
            <w:rPr>
              <w:rtl/>
            </w:rPr>
          </w:rPrChange>
        </w:rPr>
        <w:t xml:space="preserve">. </w:t>
      </w:r>
    </w:p>
    <w:p w14:paraId="682200DB" w14:textId="77777777" w:rsidR="001513E4" w:rsidRPr="00AE4B49" w:rsidRDefault="001513E4" w:rsidP="001513E4">
      <w:pPr>
        <w:rPr>
          <w:ins w:id="2066" w:author="jamil" w:date="2021-04-17T20:21:00Z"/>
          <w:rFonts w:asciiTheme="majorBidi" w:hAnsiTheme="majorBidi" w:cstheme="majorBidi"/>
          <w:rtl/>
          <w:rPrChange w:id="2067" w:author="yara ahmad" w:date="2021-04-18T08:34:00Z">
            <w:rPr>
              <w:ins w:id="2068" w:author="jamil" w:date="2021-04-17T20:21:00Z"/>
              <w:rtl/>
            </w:rPr>
          </w:rPrChange>
        </w:rPr>
      </w:pPr>
      <w:ins w:id="2069" w:author="jamil" w:date="2021-04-17T20:21:00Z">
        <w:r w:rsidRPr="00AE4B49">
          <w:rPr>
            <w:rFonts w:asciiTheme="majorBidi" w:hAnsiTheme="majorBidi" w:cstheme="majorBidi" w:hint="cs"/>
            <w:rtl/>
            <w:rPrChange w:id="2070" w:author="yara ahmad" w:date="2021-04-18T08:34:00Z">
              <w:rPr>
                <w:rFonts w:hint="cs"/>
                <w:rtl/>
              </w:rPr>
            </w:rPrChange>
          </w:rPr>
          <w:t>תרחיש</w:t>
        </w:r>
        <w:r w:rsidRPr="00AE4B49">
          <w:rPr>
            <w:rFonts w:asciiTheme="majorBidi" w:hAnsiTheme="majorBidi" w:cstheme="majorBidi"/>
            <w:rtl/>
            <w:rPrChange w:id="2071" w:author="yara ahmad" w:date="2021-04-18T08:34:00Z">
              <w:rPr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rtl/>
            <w:rPrChange w:id="2072" w:author="yara ahmad" w:date="2021-04-18T08:34:00Z">
              <w:rPr>
                <w:rFonts w:hint="cs"/>
                <w:rtl/>
              </w:rPr>
            </w:rPrChange>
          </w:rPr>
          <w:t>חילופי</w:t>
        </w:r>
        <w:r w:rsidRPr="00AE4B49">
          <w:rPr>
            <w:rFonts w:asciiTheme="majorBidi" w:hAnsiTheme="majorBidi" w:cstheme="majorBidi"/>
            <w:rtl/>
            <w:rPrChange w:id="2073" w:author="yara ahmad" w:date="2021-04-18T08:34:00Z">
              <w:rPr>
                <w:rtl/>
              </w:rPr>
            </w:rPrChange>
          </w:rPr>
          <w:t xml:space="preserve"> :</w:t>
        </w:r>
      </w:ins>
    </w:p>
    <w:p w14:paraId="2F41AD81" w14:textId="075FC762" w:rsidR="001513E4" w:rsidRPr="00AE4B49" w:rsidRDefault="00DF3794" w:rsidP="001C795F">
      <w:pPr>
        <w:rPr>
          <w:ins w:id="2074" w:author="jamil" w:date="2021-04-17T20:21:00Z"/>
          <w:rFonts w:asciiTheme="majorBidi" w:hAnsiTheme="majorBidi" w:cstheme="majorBidi"/>
          <w:rtl/>
          <w:rPrChange w:id="2075" w:author="yara ahmad" w:date="2021-04-18T08:34:00Z">
            <w:rPr>
              <w:ins w:id="2076" w:author="jamil" w:date="2021-04-17T20:21:00Z"/>
              <w:rtl/>
            </w:rPr>
          </w:rPrChange>
        </w:rPr>
      </w:pPr>
      <w:ins w:id="2077" w:author="jamil" w:date="2021-04-17T21:14:00Z">
        <w:r w:rsidRPr="00AE4B49">
          <w:rPr>
            <w:rFonts w:asciiTheme="majorBidi" w:hAnsiTheme="majorBidi" w:cstheme="majorBidi"/>
            <w:rtl/>
            <w:rPrChange w:id="2078" w:author="yara ahmad" w:date="2021-04-18T08:34:00Z">
              <w:rPr>
                <w:rtl/>
              </w:rPr>
            </w:rPrChange>
          </w:rPr>
          <w:t xml:space="preserve">- </w:t>
        </w:r>
        <w:r w:rsidRPr="00AE4B49">
          <w:rPr>
            <w:rFonts w:asciiTheme="majorBidi" w:hAnsiTheme="majorBidi" w:cstheme="majorBidi" w:hint="cs"/>
            <w:rtl/>
            <w:rPrChange w:id="2079" w:author="yara ahmad" w:date="2021-04-18T08:34:00Z">
              <w:rPr>
                <w:rFonts w:hint="cs"/>
                <w:rtl/>
              </w:rPr>
            </w:rPrChange>
          </w:rPr>
          <w:t>אין</w:t>
        </w:r>
      </w:ins>
    </w:p>
    <w:p w14:paraId="3B5BC806" w14:textId="66B45585" w:rsidR="001C795F" w:rsidRPr="00AE4B49" w:rsidRDefault="001C795F" w:rsidP="001C795F">
      <w:pPr>
        <w:rPr>
          <w:rFonts w:asciiTheme="majorBidi" w:hAnsiTheme="majorBidi" w:cstheme="majorBidi"/>
          <w:rtl/>
          <w:rPrChange w:id="2080" w:author="yara ahmad" w:date="2021-04-18T08:34:00Z">
            <w:rPr>
              <w:rtl/>
            </w:rPr>
          </w:rPrChange>
        </w:rPr>
      </w:pPr>
      <w:r w:rsidRPr="00AE4B49">
        <w:rPr>
          <w:rFonts w:asciiTheme="majorBidi" w:hAnsiTheme="majorBidi" w:cstheme="majorBidi" w:hint="cs"/>
          <w:rtl/>
          <w:rPrChange w:id="2081" w:author="yara ahmad" w:date="2021-04-18T08:34:00Z">
            <w:rPr>
              <w:rFonts w:hint="cs"/>
              <w:rtl/>
            </w:rPr>
          </w:rPrChange>
        </w:rPr>
        <w:t>בדיקות</w:t>
      </w:r>
      <w:r w:rsidRPr="00AE4B49">
        <w:rPr>
          <w:rFonts w:asciiTheme="majorBidi" w:hAnsiTheme="majorBidi" w:cstheme="majorBidi"/>
          <w:rtl/>
          <w:rPrChange w:id="2082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2083" w:author="yara ahmad" w:date="2021-04-18T08:34:00Z">
            <w:rPr>
              <w:rFonts w:hint="cs"/>
              <w:rtl/>
            </w:rPr>
          </w:rPrChange>
        </w:rPr>
        <w:t>קבלה</w:t>
      </w:r>
      <w:r w:rsidRPr="00AE4B49">
        <w:rPr>
          <w:rFonts w:asciiTheme="majorBidi" w:hAnsiTheme="majorBidi" w:cstheme="majorBidi"/>
          <w:rtl/>
          <w:rPrChange w:id="2084" w:author="yara ahmad" w:date="2021-04-18T08:34:00Z">
            <w:rPr>
              <w:rtl/>
            </w:rPr>
          </w:rPrChange>
        </w:rPr>
        <w:t xml:space="preserve"> :</w:t>
      </w:r>
    </w:p>
    <w:p w14:paraId="3238B152" w14:textId="3933EA68" w:rsidR="00236BCA" w:rsidRPr="00AE4B49" w:rsidRDefault="00236BCA" w:rsidP="001C795F">
      <w:pPr>
        <w:rPr>
          <w:ins w:id="2085" w:author="jamil" w:date="2021-04-17T18:59:00Z"/>
          <w:rFonts w:asciiTheme="majorBidi" w:hAnsiTheme="majorBidi" w:cstheme="majorBidi"/>
          <w:rPrChange w:id="2086" w:author="yara ahmad" w:date="2021-04-18T08:34:00Z">
            <w:rPr>
              <w:ins w:id="2087" w:author="jamil" w:date="2021-04-17T18:59:00Z"/>
            </w:rPr>
          </w:rPrChange>
        </w:rPr>
      </w:pPr>
      <w:del w:id="2088" w:author="jamil" w:date="2021-04-17T18:59:00Z">
        <w:r w:rsidRPr="00AE4B49" w:rsidDel="00C329DF">
          <w:rPr>
            <w:rFonts w:asciiTheme="majorBidi" w:hAnsiTheme="majorBidi" w:cstheme="majorBidi"/>
            <w:rPrChange w:id="2089" w:author="yara ahmad" w:date="2021-04-18T08:34:00Z">
              <w:rPr/>
            </w:rPrChange>
          </w:rPr>
          <w:delText>happy</w:delText>
        </w:r>
      </w:del>
      <w:ins w:id="2090" w:author="jamil" w:date="2021-04-17T18:59:00Z">
        <w:r w:rsidR="00C329DF" w:rsidRPr="00AE4B49">
          <w:rPr>
            <w:rFonts w:asciiTheme="majorBidi" w:hAnsiTheme="majorBidi" w:cstheme="majorBidi"/>
            <w:rPrChange w:id="2091" w:author="yara ahmad" w:date="2021-04-18T08:34:00Z">
              <w:rPr/>
            </w:rPrChange>
          </w:rPr>
          <w:t>HAPPY</w:t>
        </w:r>
      </w:ins>
      <w:r w:rsidRPr="00AE4B49">
        <w:rPr>
          <w:rFonts w:asciiTheme="majorBidi" w:hAnsiTheme="majorBidi" w:cstheme="majorBidi"/>
          <w:rtl/>
          <w:rPrChange w:id="2092" w:author="yara ahmad" w:date="2021-04-18T08:34:00Z">
            <w:rPr>
              <w:rtl/>
            </w:rPr>
          </w:rPrChange>
        </w:rPr>
        <w:t>:</w:t>
      </w:r>
      <w:r w:rsidR="006C0F3B" w:rsidRPr="00AE4B49">
        <w:rPr>
          <w:rFonts w:asciiTheme="majorBidi" w:hAnsiTheme="majorBidi" w:cstheme="majorBidi"/>
          <w:rtl/>
          <w:rPrChange w:id="2093" w:author="yara ahmad" w:date="2021-04-18T08:34:00Z">
            <w:rPr>
              <w:rtl/>
            </w:rPr>
          </w:rPrChange>
        </w:rPr>
        <w:t xml:space="preserve"> </w:t>
      </w:r>
      <w:r w:rsidR="006C0F3B" w:rsidRPr="00AE4B49">
        <w:rPr>
          <w:rFonts w:asciiTheme="majorBidi" w:hAnsiTheme="majorBidi" w:cstheme="majorBidi" w:hint="cs"/>
          <w:rtl/>
          <w:rPrChange w:id="2094" w:author="yara ahmad" w:date="2021-04-18T08:34:00Z">
            <w:rPr>
              <w:rFonts w:hint="cs"/>
              <w:rtl/>
            </w:rPr>
          </w:rPrChange>
        </w:rPr>
        <w:t>המשתמש</w:t>
      </w:r>
      <w:r w:rsidR="006C0F3B" w:rsidRPr="00AE4B49">
        <w:rPr>
          <w:rFonts w:asciiTheme="majorBidi" w:hAnsiTheme="majorBidi" w:cstheme="majorBidi"/>
          <w:rtl/>
          <w:rPrChange w:id="2095" w:author="yara ahmad" w:date="2021-04-18T08:34:00Z">
            <w:rPr>
              <w:rtl/>
            </w:rPr>
          </w:rPrChange>
        </w:rPr>
        <w:t xml:space="preserve"> </w:t>
      </w:r>
      <w:r w:rsidR="006C0F3B" w:rsidRPr="00AE4B49">
        <w:rPr>
          <w:rFonts w:asciiTheme="majorBidi" w:hAnsiTheme="majorBidi" w:cstheme="majorBidi" w:hint="cs"/>
          <w:rtl/>
          <w:rPrChange w:id="2096" w:author="yara ahmad" w:date="2021-04-18T08:34:00Z">
            <w:rPr>
              <w:rFonts w:hint="cs"/>
              <w:rtl/>
            </w:rPr>
          </w:rPrChange>
        </w:rPr>
        <w:t>בחר</w:t>
      </w:r>
      <w:r w:rsidR="006C0F3B" w:rsidRPr="00AE4B49">
        <w:rPr>
          <w:rFonts w:asciiTheme="majorBidi" w:hAnsiTheme="majorBidi" w:cstheme="majorBidi"/>
          <w:rtl/>
          <w:rPrChange w:id="2097" w:author="yara ahmad" w:date="2021-04-18T08:34:00Z">
            <w:rPr>
              <w:rtl/>
            </w:rPr>
          </w:rPrChange>
        </w:rPr>
        <w:t xml:space="preserve"> </w:t>
      </w:r>
      <w:r w:rsidR="006C0F3B" w:rsidRPr="00AE4B49">
        <w:rPr>
          <w:rFonts w:asciiTheme="majorBidi" w:hAnsiTheme="majorBidi" w:cstheme="majorBidi" w:hint="cs"/>
          <w:rtl/>
          <w:rPrChange w:id="2098" w:author="yara ahmad" w:date="2021-04-18T08:34:00Z">
            <w:rPr>
              <w:rFonts w:hint="cs"/>
              <w:rtl/>
            </w:rPr>
          </w:rPrChange>
        </w:rPr>
        <w:t>באופציה</w:t>
      </w:r>
      <w:r w:rsidR="006C0F3B" w:rsidRPr="00AE4B49">
        <w:rPr>
          <w:rFonts w:asciiTheme="majorBidi" w:hAnsiTheme="majorBidi" w:cstheme="majorBidi"/>
          <w:rtl/>
          <w:rPrChange w:id="2099" w:author="yara ahmad" w:date="2021-04-18T08:34:00Z">
            <w:rPr>
              <w:rtl/>
            </w:rPr>
          </w:rPrChange>
        </w:rPr>
        <w:t xml:space="preserve"> </w:t>
      </w:r>
      <w:r w:rsidR="006C0F3B" w:rsidRPr="00AE4B49">
        <w:rPr>
          <w:rFonts w:asciiTheme="majorBidi" w:hAnsiTheme="majorBidi" w:cstheme="majorBidi" w:hint="cs"/>
          <w:rtl/>
          <w:rPrChange w:id="2100" w:author="yara ahmad" w:date="2021-04-18T08:34:00Z">
            <w:rPr>
              <w:rFonts w:hint="cs"/>
              <w:rtl/>
            </w:rPr>
          </w:rPrChange>
        </w:rPr>
        <w:t>זו</w:t>
      </w:r>
      <w:r w:rsidR="006C0F3B" w:rsidRPr="00AE4B49">
        <w:rPr>
          <w:rFonts w:asciiTheme="majorBidi" w:hAnsiTheme="majorBidi" w:cstheme="majorBidi"/>
          <w:rtl/>
          <w:rPrChange w:id="2101" w:author="yara ahmad" w:date="2021-04-18T08:34:00Z">
            <w:rPr>
              <w:rtl/>
            </w:rPr>
          </w:rPrChange>
        </w:rPr>
        <w:t xml:space="preserve"> </w:t>
      </w:r>
      <w:r w:rsidR="006C0F3B" w:rsidRPr="00AE4B49">
        <w:rPr>
          <w:rFonts w:asciiTheme="majorBidi" w:hAnsiTheme="majorBidi" w:cstheme="majorBidi" w:hint="cs"/>
          <w:rtl/>
          <w:rPrChange w:id="2102" w:author="yara ahmad" w:date="2021-04-18T08:34:00Z">
            <w:rPr>
              <w:rFonts w:hint="cs"/>
              <w:rtl/>
            </w:rPr>
          </w:rPrChange>
        </w:rPr>
        <w:t>ויצא</w:t>
      </w:r>
      <w:r w:rsidR="006C0F3B" w:rsidRPr="00AE4B49">
        <w:rPr>
          <w:rFonts w:asciiTheme="majorBidi" w:hAnsiTheme="majorBidi" w:cstheme="majorBidi"/>
          <w:rtl/>
          <w:rPrChange w:id="2103" w:author="yara ahmad" w:date="2021-04-18T08:34:00Z">
            <w:rPr>
              <w:rtl/>
            </w:rPr>
          </w:rPrChange>
        </w:rPr>
        <w:t xml:space="preserve"> </w:t>
      </w:r>
      <w:r w:rsidR="006C0F3B" w:rsidRPr="00AE4B49">
        <w:rPr>
          <w:rFonts w:asciiTheme="majorBidi" w:hAnsiTheme="majorBidi" w:cstheme="majorBidi" w:hint="cs"/>
          <w:rtl/>
          <w:rPrChange w:id="2104" w:author="yara ahmad" w:date="2021-04-18T08:34:00Z">
            <w:rPr>
              <w:rFonts w:hint="cs"/>
              <w:rtl/>
            </w:rPr>
          </w:rPrChange>
        </w:rPr>
        <w:t>מהמערכת</w:t>
      </w:r>
      <w:r w:rsidR="006C0F3B" w:rsidRPr="00AE4B49">
        <w:rPr>
          <w:rFonts w:asciiTheme="majorBidi" w:hAnsiTheme="majorBidi" w:cstheme="majorBidi"/>
          <w:rtl/>
          <w:rPrChange w:id="2105" w:author="yara ahmad" w:date="2021-04-18T08:34:00Z">
            <w:rPr>
              <w:rtl/>
            </w:rPr>
          </w:rPrChange>
        </w:rPr>
        <w:t xml:space="preserve"> </w:t>
      </w:r>
      <w:proofErr w:type="gramStart"/>
      <w:r w:rsidR="006C0F3B" w:rsidRPr="00AE4B49">
        <w:rPr>
          <w:rFonts w:asciiTheme="majorBidi" w:hAnsiTheme="majorBidi" w:cstheme="majorBidi" w:hint="cs"/>
          <w:rtl/>
          <w:rPrChange w:id="2106" w:author="yara ahmad" w:date="2021-04-18T08:34:00Z">
            <w:rPr>
              <w:rFonts w:hint="cs"/>
              <w:rtl/>
            </w:rPr>
          </w:rPrChange>
        </w:rPr>
        <w:t>בהצלחה</w:t>
      </w:r>
      <w:r w:rsidR="006C0F3B" w:rsidRPr="00AE4B49">
        <w:rPr>
          <w:rFonts w:asciiTheme="majorBidi" w:hAnsiTheme="majorBidi" w:cstheme="majorBidi"/>
          <w:rtl/>
          <w:rPrChange w:id="2107" w:author="yara ahmad" w:date="2021-04-18T08:34:00Z">
            <w:rPr>
              <w:rtl/>
            </w:rPr>
          </w:rPrChange>
        </w:rPr>
        <w:t xml:space="preserve"> .</w:t>
      </w:r>
      <w:proofErr w:type="gramEnd"/>
    </w:p>
    <w:p w14:paraId="17B47286" w14:textId="36521C67" w:rsidR="00C329DF" w:rsidRPr="00AE4B49" w:rsidRDefault="00C329DF">
      <w:pPr>
        <w:rPr>
          <w:rFonts w:asciiTheme="majorBidi" w:hAnsiTheme="majorBidi" w:cstheme="majorBidi"/>
          <w:rtl/>
          <w:rPrChange w:id="2108" w:author="yara ahmad" w:date="2021-04-18T08:34:00Z">
            <w:rPr>
              <w:rtl/>
            </w:rPr>
          </w:rPrChange>
        </w:rPr>
        <w:pPrChange w:id="2109" w:author="jamil" w:date="2021-04-17T19:00:00Z">
          <w:pPr/>
        </w:pPrChange>
      </w:pPr>
      <w:ins w:id="2110" w:author="jamil" w:date="2021-04-17T18:59:00Z">
        <w:r w:rsidRPr="00AE4B49">
          <w:rPr>
            <w:rFonts w:asciiTheme="majorBidi" w:hAnsiTheme="majorBidi" w:cstheme="majorBidi"/>
            <w:rPrChange w:id="2111" w:author="yara ahmad" w:date="2021-04-18T08:34:00Z">
              <w:rPr/>
            </w:rPrChange>
          </w:rPr>
          <w:t>SAD</w:t>
        </w:r>
        <w:r w:rsidRPr="00AE4B49">
          <w:rPr>
            <w:rFonts w:asciiTheme="majorBidi" w:hAnsiTheme="majorBidi" w:cstheme="majorBidi"/>
            <w:rtl/>
            <w:rPrChange w:id="2112" w:author="yara ahmad" w:date="2021-04-18T08:34:00Z">
              <w:rPr>
                <w:rtl/>
              </w:rPr>
            </w:rPrChange>
          </w:rPr>
          <w:t xml:space="preserve">: </w:t>
        </w:r>
        <w:r w:rsidRPr="00AE4B49">
          <w:rPr>
            <w:rFonts w:asciiTheme="majorBidi" w:hAnsiTheme="majorBidi" w:cstheme="majorBidi" w:hint="cs"/>
            <w:rtl/>
            <w:rPrChange w:id="2113" w:author="yara ahmad" w:date="2021-04-18T08:34:00Z">
              <w:rPr>
                <w:rFonts w:hint="cs"/>
                <w:rtl/>
              </w:rPr>
            </w:rPrChange>
          </w:rPr>
          <w:t>המשתמש</w:t>
        </w:r>
        <w:r w:rsidRPr="00AE4B49">
          <w:rPr>
            <w:rFonts w:asciiTheme="majorBidi" w:hAnsiTheme="majorBidi" w:cstheme="majorBidi"/>
            <w:rtl/>
            <w:rPrChange w:id="2114" w:author="yara ahmad" w:date="2021-04-18T08:34:00Z">
              <w:rPr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rtl/>
            <w:rPrChange w:id="2115" w:author="yara ahmad" w:date="2021-04-18T08:34:00Z">
              <w:rPr>
                <w:rFonts w:hint="cs"/>
                <w:rtl/>
              </w:rPr>
            </w:rPrChange>
          </w:rPr>
          <w:t>נסה</w:t>
        </w:r>
        <w:r w:rsidRPr="00AE4B49">
          <w:rPr>
            <w:rFonts w:asciiTheme="majorBidi" w:hAnsiTheme="majorBidi" w:cstheme="majorBidi"/>
            <w:rtl/>
            <w:rPrChange w:id="2116" w:author="yara ahmad" w:date="2021-04-18T08:34:00Z">
              <w:rPr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rtl/>
            <w:rPrChange w:id="2117" w:author="yara ahmad" w:date="2021-04-18T08:34:00Z">
              <w:rPr>
                <w:rFonts w:hint="cs"/>
                <w:rtl/>
              </w:rPr>
            </w:rPrChange>
          </w:rPr>
          <w:t>להתנתק</w:t>
        </w:r>
        <w:r w:rsidRPr="00AE4B49">
          <w:rPr>
            <w:rFonts w:asciiTheme="majorBidi" w:hAnsiTheme="majorBidi" w:cstheme="majorBidi"/>
            <w:rtl/>
            <w:rPrChange w:id="2118" w:author="yara ahmad" w:date="2021-04-18T08:34:00Z">
              <w:rPr>
                <w:rtl/>
              </w:rPr>
            </w:rPrChange>
          </w:rPr>
          <w:t xml:space="preserve"> </w:t>
        </w:r>
        <w:proofErr w:type="gramStart"/>
        <w:r w:rsidRPr="00AE4B49">
          <w:rPr>
            <w:rFonts w:asciiTheme="majorBidi" w:hAnsiTheme="majorBidi" w:cstheme="majorBidi" w:hint="cs"/>
            <w:rtl/>
            <w:rPrChange w:id="2119" w:author="yara ahmad" w:date="2021-04-18T08:34:00Z">
              <w:rPr>
                <w:rFonts w:hint="cs"/>
                <w:rtl/>
              </w:rPr>
            </w:rPrChange>
          </w:rPr>
          <w:t>מהמערכת</w:t>
        </w:r>
        <w:r w:rsidRPr="00AE4B49">
          <w:rPr>
            <w:rFonts w:asciiTheme="majorBidi" w:hAnsiTheme="majorBidi" w:cstheme="majorBidi"/>
            <w:rtl/>
            <w:rPrChange w:id="2120" w:author="yara ahmad" w:date="2021-04-18T08:34:00Z">
              <w:rPr>
                <w:rtl/>
              </w:rPr>
            </w:rPrChange>
          </w:rPr>
          <w:t xml:space="preserve"> ,</w:t>
        </w:r>
        <w:proofErr w:type="gramEnd"/>
        <w:r w:rsidRPr="00AE4B49">
          <w:rPr>
            <w:rFonts w:asciiTheme="majorBidi" w:hAnsiTheme="majorBidi" w:cstheme="majorBidi"/>
            <w:rtl/>
            <w:rPrChange w:id="2121" w:author="yara ahmad" w:date="2021-04-18T08:34:00Z">
              <w:rPr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rtl/>
            <w:rPrChange w:id="2122" w:author="yara ahmad" w:date="2021-04-18T08:34:00Z">
              <w:rPr>
                <w:rFonts w:hint="cs"/>
                <w:rtl/>
              </w:rPr>
            </w:rPrChange>
          </w:rPr>
          <w:t>אך</w:t>
        </w:r>
        <w:r w:rsidRPr="00AE4B49">
          <w:rPr>
            <w:rFonts w:asciiTheme="majorBidi" w:hAnsiTheme="majorBidi" w:cstheme="majorBidi"/>
            <w:rtl/>
            <w:rPrChange w:id="2123" w:author="yara ahmad" w:date="2021-04-18T08:34:00Z">
              <w:rPr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rtl/>
            <w:rPrChange w:id="2124" w:author="yara ahmad" w:date="2021-04-18T08:34:00Z">
              <w:rPr>
                <w:rFonts w:hint="cs"/>
                <w:rtl/>
              </w:rPr>
            </w:rPrChange>
          </w:rPr>
          <w:t>הוא</w:t>
        </w:r>
        <w:r w:rsidRPr="00AE4B49">
          <w:rPr>
            <w:rFonts w:asciiTheme="majorBidi" w:hAnsiTheme="majorBidi" w:cstheme="majorBidi"/>
            <w:rtl/>
            <w:rPrChange w:id="2125" w:author="yara ahmad" w:date="2021-04-18T08:34:00Z">
              <w:rPr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rtl/>
            <w:rPrChange w:id="2126" w:author="yara ahmad" w:date="2021-04-18T08:34:00Z">
              <w:rPr>
                <w:rFonts w:hint="cs"/>
                <w:rtl/>
              </w:rPr>
            </w:rPrChange>
          </w:rPr>
          <w:t>עדיין</w:t>
        </w:r>
        <w:r w:rsidRPr="00AE4B49">
          <w:rPr>
            <w:rFonts w:asciiTheme="majorBidi" w:hAnsiTheme="majorBidi" w:cstheme="majorBidi"/>
            <w:rtl/>
            <w:rPrChange w:id="2127" w:author="yara ahmad" w:date="2021-04-18T08:34:00Z">
              <w:rPr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rtl/>
            <w:rPrChange w:id="2128" w:author="yara ahmad" w:date="2021-04-18T08:34:00Z">
              <w:rPr>
                <w:rFonts w:hint="cs"/>
                <w:rtl/>
              </w:rPr>
            </w:rPrChange>
          </w:rPr>
          <w:t>מחובר</w:t>
        </w:r>
        <w:r w:rsidRPr="00AE4B49">
          <w:rPr>
            <w:rFonts w:asciiTheme="majorBidi" w:hAnsiTheme="majorBidi" w:cstheme="majorBidi"/>
            <w:rtl/>
            <w:rPrChange w:id="2129" w:author="yara ahmad" w:date="2021-04-18T08:34:00Z">
              <w:rPr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rtl/>
            <w:rPrChange w:id="2130" w:author="yara ahmad" w:date="2021-04-18T08:34:00Z">
              <w:rPr>
                <w:rFonts w:hint="cs"/>
                <w:rtl/>
              </w:rPr>
            </w:rPrChange>
          </w:rPr>
          <w:t>למערכת</w:t>
        </w:r>
        <w:r w:rsidRPr="00AE4B49">
          <w:rPr>
            <w:rFonts w:asciiTheme="majorBidi" w:hAnsiTheme="majorBidi" w:cstheme="majorBidi"/>
            <w:rtl/>
            <w:rPrChange w:id="2131" w:author="yara ahmad" w:date="2021-04-18T08:34:00Z">
              <w:rPr>
                <w:rtl/>
              </w:rPr>
            </w:rPrChange>
          </w:rPr>
          <w:t xml:space="preserve">. </w:t>
        </w:r>
      </w:ins>
    </w:p>
    <w:p w14:paraId="625AB517" w14:textId="20F28C5C" w:rsidR="006C0F3B" w:rsidRPr="00AE4B49" w:rsidRDefault="006C0F3B" w:rsidP="001C795F">
      <w:pPr>
        <w:rPr>
          <w:rFonts w:asciiTheme="majorBidi" w:hAnsiTheme="majorBidi" w:cstheme="majorBidi"/>
          <w:rtl/>
          <w:rPrChange w:id="2132" w:author="yara ahmad" w:date="2021-04-18T08:34:00Z">
            <w:rPr>
              <w:rtl/>
            </w:rPr>
          </w:rPrChange>
        </w:rPr>
      </w:pPr>
      <w:del w:id="2133" w:author="jamil" w:date="2021-04-17T18:59:00Z">
        <w:r w:rsidRPr="00AE4B49" w:rsidDel="00C329DF">
          <w:rPr>
            <w:rFonts w:asciiTheme="majorBidi" w:hAnsiTheme="majorBidi" w:cstheme="majorBidi"/>
            <w:rPrChange w:id="2134" w:author="yara ahmad" w:date="2021-04-18T08:34:00Z">
              <w:rPr/>
            </w:rPrChange>
          </w:rPr>
          <w:delText>sad</w:delText>
        </w:r>
      </w:del>
      <w:ins w:id="2135" w:author="jamil" w:date="2021-04-17T18:59:00Z">
        <w:r w:rsidR="00C329DF" w:rsidRPr="00AE4B49">
          <w:rPr>
            <w:rFonts w:asciiTheme="majorBidi" w:hAnsiTheme="majorBidi" w:cstheme="majorBidi"/>
            <w:rPrChange w:id="2136" w:author="yara ahmad" w:date="2021-04-18T08:34:00Z">
              <w:rPr/>
            </w:rPrChange>
          </w:rPr>
          <w:t>BAD</w:t>
        </w:r>
      </w:ins>
      <w:r w:rsidRPr="00AE4B49">
        <w:rPr>
          <w:rFonts w:asciiTheme="majorBidi" w:hAnsiTheme="majorBidi" w:cstheme="majorBidi"/>
          <w:rtl/>
          <w:rPrChange w:id="2137" w:author="yara ahmad" w:date="2021-04-18T08:34:00Z">
            <w:rPr>
              <w:rtl/>
            </w:rPr>
          </w:rPrChange>
        </w:rPr>
        <w:t xml:space="preserve">: </w:t>
      </w:r>
      <w:r w:rsidR="003368DF" w:rsidRPr="00AE4B49">
        <w:rPr>
          <w:rFonts w:asciiTheme="majorBidi" w:hAnsiTheme="majorBidi" w:cstheme="majorBidi" w:hint="cs"/>
          <w:rtl/>
          <w:rPrChange w:id="2138" w:author="yara ahmad" w:date="2021-04-18T08:34:00Z">
            <w:rPr>
              <w:rFonts w:hint="cs"/>
              <w:rtl/>
            </w:rPr>
          </w:rPrChange>
        </w:rPr>
        <w:t>התנתקות</w:t>
      </w:r>
      <w:r w:rsidR="003368DF" w:rsidRPr="00AE4B49">
        <w:rPr>
          <w:rFonts w:asciiTheme="majorBidi" w:hAnsiTheme="majorBidi" w:cstheme="majorBidi"/>
          <w:rtl/>
          <w:rPrChange w:id="2139" w:author="yara ahmad" w:date="2021-04-18T08:34:00Z">
            <w:rPr>
              <w:rtl/>
            </w:rPr>
          </w:rPrChange>
        </w:rPr>
        <w:t xml:space="preserve"> </w:t>
      </w:r>
      <w:r w:rsidR="003368DF" w:rsidRPr="00AE4B49">
        <w:rPr>
          <w:rFonts w:asciiTheme="majorBidi" w:hAnsiTheme="majorBidi" w:cstheme="majorBidi" w:hint="cs"/>
          <w:rtl/>
          <w:rPrChange w:id="2140" w:author="yara ahmad" w:date="2021-04-18T08:34:00Z">
            <w:rPr>
              <w:rFonts w:hint="cs"/>
              <w:rtl/>
            </w:rPr>
          </w:rPrChange>
        </w:rPr>
        <w:t>המשתמש</w:t>
      </w:r>
      <w:r w:rsidR="003368DF" w:rsidRPr="00AE4B49">
        <w:rPr>
          <w:rFonts w:asciiTheme="majorBidi" w:hAnsiTheme="majorBidi" w:cstheme="majorBidi"/>
          <w:rtl/>
          <w:rPrChange w:id="2141" w:author="yara ahmad" w:date="2021-04-18T08:34:00Z">
            <w:rPr>
              <w:rtl/>
            </w:rPr>
          </w:rPrChange>
        </w:rPr>
        <w:t xml:space="preserve"> </w:t>
      </w:r>
      <w:r w:rsidR="003368DF" w:rsidRPr="00AE4B49">
        <w:rPr>
          <w:rFonts w:asciiTheme="majorBidi" w:hAnsiTheme="majorBidi" w:cstheme="majorBidi" w:hint="cs"/>
          <w:rtl/>
          <w:rPrChange w:id="2142" w:author="yara ahmad" w:date="2021-04-18T08:34:00Z">
            <w:rPr>
              <w:rFonts w:hint="cs"/>
              <w:rtl/>
            </w:rPr>
          </w:rPrChange>
        </w:rPr>
        <w:t>מהמערכת</w:t>
      </w:r>
      <w:r w:rsidR="003368DF" w:rsidRPr="00AE4B49">
        <w:rPr>
          <w:rFonts w:asciiTheme="majorBidi" w:hAnsiTheme="majorBidi" w:cstheme="majorBidi"/>
          <w:rtl/>
          <w:rPrChange w:id="2143" w:author="yara ahmad" w:date="2021-04-18T08:34:00Z">
            <w:rPr>
              <w:rtl/>
            </w:rPr>
          </w:rPrChange>
        </w:rPr>
        <w:t xml:space="preserve"> </w:t>
      </w:r>
      <w:r w:rsidR="003368DF" w:rsidRPr="00AE4B49">
        <w:rPr>
          <w:rFonts w:asciiTheme="majorBidi" w:hAnsiTheme="majorBidi" w:cstheme="majorBidi" w:hint="cs"/>
          <w:rtl/>
          <w:rPrChange w:id="2144" w:author="yara ahmad" w:date="2021-04-18T08:34:00Z">
            <w:rPr>
              <w:rFonts w:hint="cs"/>
              <w:rtl/>
            </w:rPr>
          </w:rPrChange>
        </w:rPr>
        <w:t>בוצעה</w:t>
      </w:r>
      <w:r w:rsidR="003368DF" w:rsidRPr="00AE4B49">
        <w:rPr>
          <w:rFonts w:asciiTheme="majorBidi" w:hAnsiTheme="majorBidi" w:cstheme="majorBidi"/>
          <w:rtl/>
          <w:rPrChange w:id="2145" w:author="yara ahmad" w:date="2021-04-18T08:34:00Z">
            <w:rPr>
              <w:rtl/>
            </w:rPr>
          </w:rPrChange>
        </w:rPr>
        <w:t xml:space="preserve"> </w:t>
      </w:r>
      <w:proofErr w:type="gramStart"/>
      <w:r w:rsidR="003368DF" w:rsidRPr="00AE4B49">
        <w:rPr>
          <w:rFonts w:asciiTheme="majorBidi" w:hAnsiTheme="majorBidi" w:cstheme="majorBidi" w:hint="cs"/>
          <w:rtl/>
          <w:rPrChange w:id="2146" w:author="yara ahmad" w:date="2021-04-18T08:34:00Z">
            <w:rPr>
              <w:rFonts w:hint="cs"/>
              <w:rtl/>
            </w:rPr>
          </w:rPrChange>
        </w:rPr>
        <w:t>בהצלחה</w:t>
      </w:r>
      <w:r w:rsidR="003368DF" w:rsidRPr="00AE4B49">
        <w:rPr>
          <w:rFonts w:asciiTheme="majorBidi" w:hAnsiTheme="majorBidi" w:cstheme="majorBidi"/>
          <w:rtl/>
          <w:rPrChange w:id="2147" w:author="yara ahmad" w:date="2021-04-18T08:34:00Z">
            <w:rPr>
              <w:rtl/>
            </w:rPr>
          </w:rPrChange>
        </w:rPr>
        <w:t xml:space="preserve"> ,</w:t>
      </w:r>
      <w:proofErr w:type="gramEnd"/>
      <w:r w:rsidR="003368DF" w:rsidRPr="00AE4B49">
        <w:rPr>
          <w:rFonts w:asciiTheme="majorBidi" w:hAnsiTheme="majorBidi" w:cstheme="majorBidi"/>
          <w:rtl/>
          <w:rPrChange w:id="2148" w:author="yara ahmad" w:date="2021-04-18T08:34:00Z">
            <w:rPr>
              <w:rtl/>
            </w:rPr>
          </w:rPrChange>
        </w:rPr>
        <w:t xml:space="preserve"> </w:t>
      </w:r>
      <w:r w:rsidR="003368DF" w:rsidRPr="00AE4B49">
        <w:rPr>
          <w:rFonts w:asciiTheme="majorBidi" w:hAnsiTheme="majorBidi" w:cstheme="majorBidi" w:hint="cs"/>
          <w:rtl/>
          <w:rPrChange w:id="2149" w:author="yara ahmad" w:date="2021-04-18T08:34:00Z">
            <w:rPr>
              <w:rFonts w:hint="cs"/>
              <w:rtl/>
            </w:rPr>
          </w:rPrChange>
        </w:rPr>
        <w:t>אך</w:t>
      </w:r>
      <w:r w:rsidR="003368DF" w:rsidRPr="00AE4B49">
        <w:rPr>
          <w:rFonts w:asciiTheme="majorBidi" w:hAnsiTheme="majorBidi" w:cstheme="majorBidi"/>
          <w:rtl/>
          <w:rPrChange w:id="2150" w:author="yara ahmad" w:date="2021-04-18T08:34:00Z">
            <w:rPr>
              <w:rtl/>
            </w:rPr>
          </w:rPrChange>
        </w:rPr>
        <w:t xml:space="preserve"> </w:t>
      </w:r>
      <w:r w:rsidR="003368DF" w:rsidRPr="00AE4B49">
        <w:rPr>
          <w:rFonts w:asciiTheme="majorBidi" w:hAnsiTheme="majorBidi" w:cstheme="majorBidi" w:hint="cs"/>
          <w:rtl/>
          <w:rPrChange w:id="2151" w:author="yara ahmad" w:date="2021-04-18T08:34:00Z">
            <w:rPr>
              <w:rFonts w:hint="cs"/>
              <w:rtl/>
            </w:rPr>
          </w:rPrChange>
        </w:rPr>
        <w:t>המערכת</w:t>
      </w:r>
      <w:r w:rsidR="003368DF" w:rsidRPr="00AE4B49">
        <w:rPr>
          <w:rFonts w:asciiTheme="majorBidi" w:hAnsiTheme="majorBidi" w:cstheme="majorBidi"/>
          <w:rtl/>
          <w:rPrChange w:id="2152" w:author="yara ahmad" w:date="2021-04-18T08:34:00Z">
            <w:rPr>
              <w:rtl/>
            </w:rPr>
          </w:rPrChange>
        </w:rPr>
        <w:t xml:space="preserve"> </w:t>
      </w:r>
      <w:r w:rsidR="003368DF" w:rsidRPr="00AE4B49">
        <w:rPr>
          <w:rFonts w:asciiTheme="majorBidi" w:hAnsiTheme="majorBidi" w:cstheme="majorBidi" w:hint="cs"/>
          <w:rtl/>
          <w:rPrChange w:id="2153" w:author="yara ahmad" w:date="2021-04-18T08:34:00Z">
            <w:rPr>
              <w:rFonts w:hint="cs"/>
              <w:rtl/>
            </w:rPr>
          </w:rPrChange>
        </w:rPr>
        <w:t>לא</w:t>
      </w:r>
      <w:r w:rsidR="003368DF" w:rsidRPr="00AE4B49">
        <w:rPr>
          <w:rFonts w:asciiTheme="majorBidi" w:hAnsiTheme="majorBidi" w:cstheme="majorBidi"/>
          <w:rtl/>
          <w:rPrChange w:id="2154" w:author="yara ahmad" w:date="2021-04-18T08:34:00Z">
            <w:rPr>
              <w:rtl/>
            </w:rPr>
          </w:rPrChange>
        </w:rPr>
        <w:t xml:space="preserve"> </w:t>
      </w:r>
      <w:r w:rsidR="003368DF" w:rsidRPr="00AE4B49">
        <w:rPr>
          <w:rFonts w:asciiTheme="majorBidi" w:hAnsiTheme="majorBidi" w:cstheme="majorBidi" w:hint="cs"/>
          <w:rtl/>
          <w:rPrChange w:id="2155" w:author="yara ahmad" w:date="2021-04-18T08:34:00Z">
            <w:rPr>
              <w:rFonts w:hint="cs"/>
              <w:rtl/>
            </w:rPr>
          </w:rPrChange>
        </w:rPr>
        <w:t>מנווטת</w:t>
      </w:r>
      <w:r w:rsidR="003368DF" w:rsidRPr="00AE4B49">
        <w:rPr>
          <w:rFonts w:asciiTheme="majorBidi" w:hAnsiTheme="majorBidi" w:cstheme="majorBidi"/>
          <w:rtl/>
          <w:rPrChange w:id="2156" w:author="yara ahmad" w:date="2021-04-18T08:34:00Z">
            <w:rPr>
              <w:rtl/>
            </w:rPr>
          </w:rPrChange>
        </w:rPr>
        <w:t xml:space="preserve"> </w:t>
      </w:r>
      <w:r w:rsidR="003368DF" w:rsidRPr="00AE4B49">
        <w:rPr>
          <w:rFonts w:asciiTheme="majorBidi" w:hAnsiTheme="majorBidi" w:cstheme="majorBidi" w:hint="cs"/>
          <w:rtl/>
          <w:rPrChange w:id="2157" w:author="yara ahmad" w:date="2021-04-18T08:34:00Z">
            <w:rPr>
              <w:rFonts w:hint="cs"/>
              <w:rtl/>
            </w:rPr>
          </w:rPrChange>
        </w:rPr>
        <w:t>את</w:t>
      </w:r>
      <w:r w:rsidR="003368DF" w:rsidRPr="00AE4B49">
        <w:rPr>
          <w:rFonts w:asciiTheme="majorBidi" w:hAnsiTheme="majorBidi" w:cstheme="majorBidi"/>
          <w:rtl/>
          <w:rPrChange w:id="2158" w:author="yara ahmad" w:date="2021-04-18T08:34:00Z">
            <w:rPr>
              <w:rtl/>
            </w:rPr>
          </w:rPrChange>
        </w:rPr>
        <w:t xml:space="preserve"> </w:t>
      </w:r>
      <w:r w:rsidR="003368DF" w:rsidRPr="00AE4B49">
        <w:rPr>
          <w:rFonts w:asciiTheme="majorBidi" w:hAnsiTheme="majorBidi" w:cstheme="majorBidi" w:hint="cs"/>
          <w:rtl/>
          <w:rPrChange w:id="2159" w:author="yara ahmad" w:date="2021-04-18T08:34:00Z">
            <w:rPr>
              <w:rFonts w:hint="cs"/>
              <w:rtl/>
            </w:rPr>
          </w:rPrChange>
        </w:rPr>
        <w:t>המשתמש</w:t>
      </w:r>
      <w:r w:rsidR="003368DF" w:rsidRPr="00AE4B49">
        <w:rPr>
          <w:rFonts w:asciiTheme="majorBidi" w:hAnsiTheme="majorBidi" w:cstheme="majorBidi"/>
          <w:rtl/>
          <w:rPrChange w:id="2160" w:author="yara ahmad" w:date="2021-04-18T08:34:00Z">
            <w:rPr>
              <w:rtl/>
            </w:rPr>
          </w:rPrChange>
        </w:rPr>
        <w:t xml:space="preserve"> </w:t>
      </w:r>
      <w:r w:rsidR="003368DF" w:rsidRPr="00AE4B49">
        <w:rPr>
          <w:rFonts w:asciiTheme="majorBidi" w:hAnsiTheme="majorBidi" w:cstheme="majorBidi" w:hint="cs"/>
          <w:rtl/>
          <w:rPrChange w:id="2161" w:author="yara ahmad" w:date="2021-04-18T08:34:00Z">
            <w:rPr>
              <w:rFonts w:hint="cs"/>
              <w:rtl/>
            </w:rPr>
          </w:rPrChange>
        </w:rPr>
        <w:t>לחלון</w:t>
      </w:r>
      <w:r w:rsidR="003368DF" w:rsidRPr="00AE4B49">
        <w:rPr>
          <w:rFonts w:asciiTheme="majorBidi" w:hAnsiTheme="majorBidi" w:cstheme="majorBidi"/>
          <w:rtl/>
          <w:rPrChange w:id="2162" w:author="yara ahmad" w:date="2021-04-18T08:34:00Z">
            <w:rPr>
              <w:rtl/>
            </w:rPr>
          </w:rPrChange>
        </w:rPr>
        <w:t xml:space="preserve"> </w:t>
      </w:r>
      <w:r w:rsidR="003368DF" w:rsidRPr="00AE4B49">
        <w:rPr>
          <w:rFonts w:asciiTheme="majorBidi" w:hAnsiTheme="majorBidi" w:cstheme="majorBidi" w:hint="cs"/>
          <w:rtl/>
          <w:rPrChange w:id="2163" w:author="yara ahmad" w:date="2021-04-18T08:34:00Z">
            <w:rPr>
              <w:rFonts w:hint="cs"/>
              <w:rtl/>
            </w:rPr>
          </w:rPrChange>
        </w:rPr>
        <w:t>הכניסה</w:t>
      </w:r>
      <w:r w:rsidR="003368DF" w:rsidRPr="00AE4B49">
        <w:rPr>
          <w:rFonts w:asciiTheme="majorBidi" w:hAnsiTheme="majorBidi" w:cstheme="majorBidi"/>
          <w:rtl/>
          <w:rPrChange w:id="2164" w:author="yara ahmad" w:date="2021-04-18T08:34:00Z">
            <w:rPr>
              <w:rtl/>
            </w:rPr>
          </w:rPrChange>
        </w:rPr>
        <w:t xml:space="preserve"> </w:t>
      </w:r>
      <w:r w:rsidR="003368DF" w:rsidRPr="00AE4B49">
        <w:rPr>
          <w:rFonts w:asciiTheme="majorBidi" w:hAnsiTheme="majorBidi" w:cstheme="majorBidi" w:hint="cs"/>
          <w:rtl/>
          <w:rPrChange w:id="2165" w:author="yara ahmad" w:date="2021-04-18T08:34:00Z">
            <w:rPr>
              <w:rFonts w:hint="cs"/>
              <w:rtl/>
            </w:rPr>
          </w:rPrChange>
        </w:rPr>
        <w:t>למערכת</w:t>
      </w:r>
      <w:r w:rsidR="003368DF" w:rsidRPr="00AE4B49">
        <w:rPr>
          <w:rFonts w:asciiTheme="majorBidi" w:hAnsiTheme="majorBidi" w:cstheme="majorBidi"/>
          <w:rtl/>
          <w:rPrChange w:id="2166" w:author="yara ahmad" w:date="2021-04-18T08:34:00Z">
            <w:rPr>
              <w:rtl/>
            </w:rPr>
          </w:rPrChange>
        </w:rPr>
        <w:t xml:space="preserve"> /  </w:t>
      </w:r>
      <w:r w:rsidR="003368DF" w:rsidRPr="00AE4B49">
        <w:rPr>
          <w:rFonts w:asciiTheme="majorBidi" w:hAnsiTheme="majorBidi" w:cstheme="majorBidi" w:hint="cs"/>
          <w:rtl/>
          <w:rPrChange w:id="2167" w:author="yara ahmad" w:date="2021-04-18T08:34:00Z">
            <w:rPr>
              <w:rFonts w:hint="cs"/>
              <w:rtl/>
            </w:rPr>
          </w:rPrChange>
        </w:rPr>
        <w:t>מדפיסה</w:t>
      </w:r>
      <w:r w:rsidR="003368DF" w:rsidRPr="00AE4B49">
        <w:rPr>
          <w:rFonts w:asciiTheme="majorBidi" w:hAnsiTheme="majorBidi" w:cstheme="majorBidi"/>
          <w:rtl/>
          <w:rPrChange w:id="2168" w:author="yara ahmad" w:date="2021-04-18T08:34:00Z">
            <w:rPr>
              <w:rtl/>
            </w:rPr>
          </w:rPrChange>
        </w:rPr>
        <w:t xml:space="preserve"> </w:t>
      </w:r>
      <w:r w:rsidR="003368DF" w:rsidRPr="00AE4B49">
        <w:rPr>
          <w:rFonts w:asciiTheme="majorBidi" w:hAnsiTheme="majorBidi" w:cstheme="majorBidi" w:hint="cs"/>
          <w:rtl/>
          <w:rPrChange w:id="2169" w:author="yara ahmad" w:date="2021-04-18T08:34:00Z">
            <w:rPr>
              <w:rFonts w:hint="cs"/>
              <w:rtl/>
            </w:rPr>
          </w:rPrChange>
        </w:rPr>
        <w:t>לו</w:t>
      </w:r>
      <w:r w:rsidR="003368DF" w:rsidRPr="00AE4B49">
        <w:rPr>
          <w:rFonts w:asciiTheme="majorBidi" w:hAnsiTheme="majorBidi" w:cstheme="majorBidi"/>
          <w:rtl/>
          <w:rPrChange w:id="2170" w:author="yara ahmad" w:date="2021-04-18T08:34:00Z">
            <w:rPr>
              <w:rtl/>
            </w:rPr>
          </w:rPrChange>
        </w:rPr>
        <w:t xml:space="preserve"> </w:t>
      </w:r>
      <w:r w:rsidR="003368DF" w:rsidRPr="00AE4B49">
        <w:rPr>
          <w:rFonts w:asciiTheme="majorBidi" w:hAnsiTheme="majorBidi" w:cstheme="majorBidi" w:hint="cs"/>
          <w:rtl/>
          <w:rPrChange w:id="2171" w:author="yara ahmad" w:date="2021-04-18T08:34:00Z">
            <w:rPr>
              <w:rFonts w:hint="cs"/>
              <w:rtl/>
            </w:rPr>
          </w:rPrChange>
        </w:rPr>
        <w:t>הודעה</w:t>
      </w:r>
      <w:r w:rsidR="003368DF" w:rsidRPr="00AE4B49">
        <w:rPr>
          <w:rFonts w:asciiTheme="majorBidi" w:hAnsiTheme="majorBidi" w:cstheme="majorBidi"/>
          <w:rtl/>
          <w:rPrChange w:id="2172" w:author="yara ahmad" w:date="2021-04-18T08:34:00Z">
            <w:rPr>
              <w:rtl/>
            </w:rPr>
          </w:rPrChange>
        </w:rPr>
        <w:t xml:space="preserve"> </w:t>
      </w:r>
      <w:r w:rsidR="003368DF" w:rsidRPr="00AE4B49">
        <w:rPr>
          <w:rFonts w:asciiTheme="majorBidi" w:hAnsiTheme="majorBidi" w:cstheme="majorBidi" w:hint="cs"/>
          <w:rtl/>
          <w:rPrChange w:id="2173" w:author="yara ahmad" w:date="2021-04-18T08:34:00Z">
            <w:rPr>
              <w:rFonts w:hint="cs"/>
              <w:rtl/>
            </w:rPr>
          </w:rPrChange>
        </w:rPr>
        <w:t>על</w:t>
      </w:r>
      <w:r w:rsidR="003368DF" w:rsidRPr="00AE4B49">
        <w:rPr>
          <w:rFonts w:asciiTheme="majorBidi" w:hAnsiTheme="majorBidi" w:cstheme="majorBidi"/>
          <w:rtl/>
          <w:rPrChange w:id="2174" w:author="yara ahmad" w:date="2021-04-18T08:34:00Z">
            <w:rPr>
              <w:rtl/>
            </w:rPr>
          </w:rPrChange>
        </w:rPr>
        <w:t xml:space="preserve"> </w:t>
      </w:r>
      <w:r w:rsidR="003368DF" w:rsidRPr="00AE4B49">
        <w:rPr>
          <w:rFonts w:asciiTheme="majorBidi" w:hAnsiTheme="majorBidi" w:cstheme="majorBidi" w:hint="cs"/>
          <w:rtl/>
          <w:rPrChange w:id="2175" w:author="yara ahmad" w:date="2021-04-18T08:34:00Z">
            <w:rPr>
              <w:rFonts w:hint="cs"/>
              <w:rtl/>
            </w:rPr>
          </w:rPrChange>
        </w:rPr>
        <w:t>ההתנתקות</w:t>
      </w:r>
      <w:r w:rsidR="003368DF" w:rsidRPr="00AE4B49">
        <w:rPr>
          <w:rFonts w:asciiTheme="majorBidi" w:hAnsiTheme="majorBidi" w:cstheme="majorBidi"/>
          <w:rtl/>
          <w:rPrChange w:id="2176" w:author="yara ahmad" w:date="2021-04-18T08:34:00Z">
            <w:rPr>
              <w:rtl/>
            </w:rPr>
          </w:rPrChange>
        </w:rPr>
        <w:t xml:space="preserve"> . </w:t>
      </w:r>
    </w:p>
    <w:p w14:paraId="546122C4" w14:textId="7FA006DB" w:rsidR="006C0F3B" w:rsidRPr="00AE4B49" w:rsidDel="00C329DF" w:rsidRDefault="006C0F3B" w:rsidP="006C0F3B">
      <w:pPr>
        <w:rPr>
          <w:del w:id="2177" w:author="jamil" w:date="2021-04-17T18:59:00Z"/>
          <w:rFonts w:asciiTheme="majorBidi" w:hAnsiTheme="majorBidi" w:cstheme="majorBidi"/>
          <w:rtl/>
          <w:rPrChange w:id="2178" w:author="yara ahmad" w:date="2021-04-18T08:34:00Z">
            <w:rPr>
              <w:del w:id="2179" w:author="jamil" w:date="2021-04-17T18:59:00Z"/>
              <w:rtl/>
            </w:rPr>
          </w:rPrChange>
        </w:rPr>
      </w:pPr>
      <w:del w:id="2180" w:author="jamil" w:date="2021-04-17T18:59:00Z">
        <w:r w:rsidRPr="00AE4B49" w:rsidDel="00C329DF">
          <w:rPr>
            <w:rFonts w:asciiTheme="majorBidi" w:hAnsiTheme="majorBidi" w:cstheme="majorBidi"/>
            <w:rPrChange w:id="2181" w:author="yara ahmad" w:date="2021-04-18T08:34:00Z">
              <w:rPr/>
            </w:rPrChange>
          </w:rPr>
          <w:delText>bad</w:delText>
        </w:r>
        <w:r w:rsidRPr="00AE4B49" w:rsidDel="00C329DF">
          <w:rPr>
            <w:rFonts w:asciiTheme="majorBidi" w:hAnsiTheme="majorBidi" w:cstheme="majorBidi"/>
            <w:rtl/>
            <w:rPrChange w:id="2182" w:author="yara ahmad" w:date="2021-04-18T08:34:00Z">
              <w:rPr>
                <w:rtl/>
              </w:rPr>
            </w:rPrChange>
          </w:rPr>
          <w:delText xml:space="preserve">: </w:delText>
        </w:r>
        <w:r w:rsidRPr="00AE4B49" w:rsidDel="00C329DF">
          <w:rPr>
            <w:rFonts w:asciiTheme="majorBidi" w:hAnsiTheme="majorBidi" w:cstheme="majorBidi" w:hint="cs"/>
            <w:rtl/>
            <w:rPrChange w:id="2183" w:author="yara ahmad" w:date="2021-04-18T08:34:00Z">
              <w:rPr>
                <w:rFonts w:hint="cs"/>
                <w:rtl/>
              </w:rPr>
            </w:rPrChange>
          </w:rPr>
          <w:delText>המשתמש</w:delText>
        </w:r>
        <w:r w:rsidRPr="00AE4B49" w:rsidDel="00C329DF">
          <w:rPr>
            <w:rFonts w:asciiTheme="majorBidi" w:hAnsiTheme="majorBidi" w:cstheme="majorBidi"/>
            <w:rtl/>
            <w:rPrChange w:id="2184" w:author="yara ahmad" w:date="2021-04-18T08:34:00Z">
              <w:rPr>
                <w:rtl/>
              </w:rPr>
            </w:rPrChange>
          </w:rPr>
          <w:delText xml:space="preserve"> </w:delText>
        </w:r>
        <w:r w:rsidRPr="00AE4B49" w:rsidDel="00C329DF">
          <w:rPr>
            <w:rFonts w:asciiTheme="majorBidi" w:hAnsiTheme="majorBidi" w:cstheme="majorBidi" w:hint="cs"/>
            <w:rtl/>
            <w:rPrChange w:id="2185" w:author="yara ahmad" w:date="2021-04-18T08:34:00Z">
              <w:rPr>
                <w:rFonts w:hint="cs"/>
                <w:rtl/>
              </w:rPr>
            </w:rPrChange>
          </w:rPr>
          <w:delText>נסה</w:delText>
        </w:r>
        <w:r w:rsidRPr="00AE4B49" w:rsidDel="00C329DF">
          <w:rPr>
            <w:rFonts w:asciiTheme="majorBidi" w:hAnsiTheme="majorBidi" w:cstheme="majorBidi"/>
            <w:rtl/>
            <w:rPrChange w:id="2186" w:author="yara ahmad" w:date="2021-04-18T08:34:00Z">
              <w:rPr>
                <w:rtl/>
              </w:rPr>
            </w:rPrChange>
          </w:rPr>
          <w:delText xml:space="preserve"> </w:delText>
        </w:r>
        <w:r w:rsidRPr="00AE4B49" w:rsidDel="00C329DF">
          <w:rPr>
            <w:rFonts w:asciiTheme="majorBidi" w:hAnsiTheme="majorBidi" w:cstheme="majorBidi" w:hint="cs"/>
            <w:rtl/>
            <w:rPrChange w:id="2187" w:author="yara ahmad" w:date="2021-04-18T08:34:00Z">
              <w:rPr>
                <w:rFonts w:hint="cs"/>
                <w:rtl/>
              </w:rPr>
            </w:rPrChange>
          </w:rPr>
          <w:delText>להתנתק</w:delText>
        </w:r>
        <w:r w:rsidRPr="00AE4B49" w:rsidDel="00C329DF">
          <w:rPr>
            <w:rFonts w:asciiTheme="majorBidi" w:hAnsiTheme="majorBidi" w:cstheme="majorBidi"/>
            <w:rtl/>
            <w:rPrChange w:id="2188" w:author="yara ahmad" w:date="2021-04-18T08:34:00Z">
              <w:rPr>
                <w:rtl/>
              </w:rPr>
            </w:rPrChange>
          </w:rPr>
          <w:delText xml:space="preserve"> </w:delText>
        </w:r>
        <w:r w:rsidRPr="00AE4B49" w:rsidDel="00C329DF">
          <w:rPr>
            <w:rFonts w:asciiTheme="majorBidi" w:hAnsiTheme="majorBidi" w:cstheme="majorBidi" w:hint="cs"/>
            <w:rtl/>
            <w:rPrChange w:id="2189" w:author="yara ahmad" w:date="2021-04-18T08:34:00Z">
              <w:rPr>
                <w:rFonts w:hint="cs"/>
                <w:rtl/>
              </w:rPr>
            </w:rPrChange>
          </w:rPr>
          <w:delText>מהמערכת</w:delText>
        </w:r>
        <w:r w:rsidRPr="00AE4B49" w:rsidDel="00C329DF">
          <w:rPr>
            <w:rFonts w:asciiTheme="majorBidi" w:hAnsiTheme="majorBidi" w:cstheme="majorBidi"/>
            <w:rtl/>
            <w:rPrChange w:id="2190" w:author="yara ahmad" w:date="2021-04-18T08:34:00Z">
              <w:rPr>
                <w:rtl/>
              </w:rPr>
            </w:rPrChange>
          </w:rPr>
          <w:delText xml:space="preserve"> , </w:delText>
        </w:r>
        <w:r w:rsidRPr="00AE4B49" w:rsidDel="00C329DF">
          <w:rPr>
            <w:rFonts w:asciiTheme="majorBidi" w:hAnsiTheme="majorBidi" w:cstheme="majorBidi" w:hint="cs"/>
            <w:rtl/>
            <w:rPrChange w:id="2191" w:author="yara ahmad" w:date="2021-04-18T08:34:00Z">
              <w:rPr>
                <w:rFonts w:hint="cs"/>
                <w:rtl/>
              </w:rPr>
            </w:rPrChange>
          </w:rPr>
          <w:delText>אך</w:delText>
        </w:r>
        <w:r w:rsidRPr="00AE4B49" w:rsidDel="00C329DF">
          <w:rPr>
            <w:rFonts w:asciiTheme="majorBidi" w:hAnsiTheme="majorBidi" w:cstheme="majorBidi"/>
            <w:rtl/>
            <w:rPrChange w:id="2192" w:author="yara ahmad" w:date="2021-04-18T08:34:00Z">
              <w:rPr>
                <w:rtl/>
              </w:rPr>
            </w:rPrChange>
          </w:rPr>
          <w:delText xml:space="preserve"> </w:delText>
        </w:r>
        <w:r w:rsidRPr="00AE4B49" w:rsidDel="00C329DF">
          <w:rPr>
            <w:rFonts w:asciiTheme="majorBidi" w:hAnsiTheme="majorBidi" w:cstheme="majorBidi" w:hint="cs"/>
            <w:rtl/>
            <w:rPrChange w:id="2193" w:author="yara ahmad" w:date="2021-04-18T08:34:00Z">
              <w:rPr>
                <w:rFonts w:hint="cs"/>
                <w:rtl/>
              </w:rPr>
            </w:rPrChange>
          </w:rPr>
          <w:delText>הוא</w:delText>
        </w:r>
        <w:r w:rsidRPr="00AE4B49" w:rsidDel="00C329DF">
          <w:rPr>
            <w:rFonts w:asciiTheme="majorBidi" w:hAnsiTheme="majorBidi" w:cstheme="majorBidi"/>
            <w:rtl/>
            <w:rPrChange w:id="2194" w:author="yara ahmad" w:date="2021-04-18T08:34:00Z">
              <w:rPr>
                <w:rtl/>
              </w:rPr>
            </w:rPrChange>
          </w:rPr>
          <w:delText xml:space="preserve"> </w:delText>
        </w:r>
        <w:r w:rsidRPr="00AE4B49" w:rsidDel="00C329DF">
          <w:rPr>
            <w:rFonts w:asciiTheme="majorBidi" w:hAnsiTheme="majorBidi" w:cstheme="majorBidi" w:hint="cs"/>
            <w:rtl/>
            <w:rPrChange w:id="2195" w:author="yara ahmad" w:date="2021-04-18T08:34:00Z">
              <w:rPr>
                <w:rFonts w:hint="cs"/>
                <w:rtl/>
              </w:rPr>
            </w:rPrChange>
          </w:rPr>
          <w:delText>עדיין</w:delText>
        </w:r>
        <w:r w:rsidRPr="00AE4B49" w:rsidDel="00C329DF">
          <w:rPr>
            <w:rFonts w:asciiTheme="majorBidi" w:hAnsiTheme="majorBidi" w:cstheme="majorBidi"/>
            <w:rtl/>
            <w:rPrChange w:id="2196" w:author="yara ahmad" w:date="2021-04-18T08:34:00Z">
              <w:rPr>
                <w:rtl/>
              </w:rPr>
            </w:rPrChange>
          </w:rPr>
          <w:delText xml:space="preserve"> </w:delText>
        </w:r>
        <w:r w:rsidRPr="00AE4B49" w:rsidDel="00C329DF">
          <w:rPr>
            <w:rFonts w:asciiTheme="majorBidi" w:hAnsiTheme="majorBidi" w:cstheme="majorBidi" w:hint="cs"/>
            <w:rtl/>
            <w:rPrChange w:id="2197" w:author="yara ahmad" w:date="2021-04-18T08:34:00Z">
              <w:rPr>
                <w:rFonts w:hint="cs"/>
                <w:rtl/>
              </w:rPr>
            </w:rPrChange>
          </w:rPr>
          <w:delText>מחובר</w:delText>
        </w:r>
        <w:r w:rsidRPr="00AE4B49" w:rsidDel="00C329DF">
          <w:rPr>
            <w:rFonts w:asciiTheme="majorBidi" w:hAnsiTheme="majorBidi" w:cstheme="majorBidi"/>
            <w:rtl/>
            <w:rPrChange w:id="2198" w:author="yara ahmad" w:date="2021-04-18T08:34:00Z">
              <w:rPr>
                <w:rtl/>
              </w:rPr>
            </w:rPrChange>
          </w:rPr>
          <w:delText xml:space="preserve"> </w:delText>
        </w:r>
        <w:r w:rsidRPr="00AE4B49" w:rsidDel="00C329DF">
          <w:rPr>
            <w:rFonts w:asciiTheme="majorBidi" w:hAnsiTheme="majorBidi" w:cstheme="majorBidi" w:hint="cs"/>
            <w:rtl/>
            <w:rPrChange w:id="2199" w:author="yara ahmad" w:date="2021-04-18T08:34:00Z">
              <w:rPr>
                <w:rFonts w:hint="cs"/>
                <w:rtl/>
              </w:rPr>
            </w:rPrChange>
          </w:rPr>
          <w:delText>למערכת</w:delText>
        </w:r>
        <w:r w:rsidRPr="00AE4B49" w:rsidDel="00C329DF">
          <w:rPr>
            <w:rFonts w:asciiTheme="majorBidi" w:hAnsiTheme="majorBidi" w:cstheme="majorBidi"/>
            <w:rtl/>
            <w:rPrChange w:id="2200" w:author="yara ahmad" w:date="2021-04-18T08:34:00Z">
              <w:rPr>
                <w:rtl/>
              </w:rPr>
            </w:rPrChange>
          </w:rPr>
          <w:delText xml:space="preserve">. </w:delText>
        </w:r>
      </w:del>
    </w:p>
    <w:p w14:paraId="4B15670B" w14:textId="390D43D6" w:rsidR="001C795F" w:rsidRPr="00AE4B49" w:rsidRDefault="006C0F3B" w:rsidP="001C795F">
      <w:pPr>
        <w:rPr>
          <w:rFonts w:asciiTheme="majorBidi" w:hAnsiTheme="majorBidi" w:cstheme="majorBidi"/>
          <w:rtl/>
          <w:rPrChange w:id="2201" w:author="yara ahmad" w:date="2021-04-18T08:34:00Z">
            <w:rPr>
              <w:rtl/>
            </w:rPr>
          </w:rPrChange>
        </w:rPr>
      </w:pPr>
      <w:r w:rsidRPr="00AE4B49">
        <w:rPr>
          <w:rFonts w:asciiTheme="majorBidi" w:hAnsiTheme="majorBidi" w:cstheme="majorBidi"/>
          <w:noProof/>
          <w:rPrChange w:id="2202" w:author="yara ahmad" w:date="2021-04-18T08:34:00Z">
            <w:rPr>
              <w:noProof/>
            </w:rPr>
          </w:rPrChange>
        </w:rPr>
        <w:drawing>
          <wp:anchor distT="0" distB="0" distL="114300" distR="114300" simplePos="0" relativeHeight="251678720" behindDoc="0" locked="0" layoutInCell="1" allowOverlap="1" wp14:anchorId="7872F72F" wp14:editId="387FC9B5">
            <wp:simplePos x="0" y="0"/>
            <wp:positionH relativeFrom="column">
              <wp:posOffset>1477354</wp:posOffset>
            </wp:positionH>
            <wp:positionV relativeFrom="paragraph">
              <wp:posOffset>86766</wp:posOffset>
            </wp:positionV>
            <wp:extent cx="3572510" cy="3149600"/>
            <wp:effectExtent l="0" t="0" r="8890" b="0"/>
            <wp:wrapSquare wrapText="bothSides"/>
            <wp:docPr id="23" name="Picture 2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WhatsApp Image 2021-03-16 at 20.32.19.jpe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2510" cy="3149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F1EFB2C" w14:textId="5AB5FB9F" w:rsidR="001C795F" w:rsidRPr="00AE4B49" w:rsidRDefault="001C795F" w:rsidP="001C795F">
      <w:pPr>
        <w:rPr>
          <w:rFonts w:asciiTheme="majorBidi" w:hAnsiTheme="majorBidi" w:cstheme="majorBidi"/>
          <w:rtl/>
          <w:rPrChange w:id="2203" w:author="yara ahmad" w:date="2021-04-18T08:34:00Z">
            <w:rPr>
              <w:rtl/>
            </w:rPr>
          </w:rPrChange>
        </w:rPr>
      </w:pPr>
    </w:p>
    <w:p w14:paraId="32968939" w14:textId="6375BD80" w:rsidR="001C795F" w:rsidRPr="00AE4B49" w:rsidRDefault="001C795F" w:rsidP="001C795F">
      <w:pPr>
        <w:rPr>
          <w:rFonts w:asciiTheme="majorBidi" w:hAnsiTheme="majorBidi" w:cstheme="majorBidi"/>
          <w:rtl/>
          <w:rPrChange w:id="2204" w:author="yara ahmad" w:date="2021-04-18T08:34:00Z">
            <w:rPr>
              <w:rtl/>
            </w:rPr>
          </w:rPrChange>
        </w:rPr>
      </w:pPr>
    </w:p>
    <w:p w14:paraId="541B1910" w14:textId="1742F847" w:rsidR="001C795F" w:rsidRPr="00AE4B49" w:rsidRDefault="001C795F" w:rsidP="001C795F">
      <w:pPr>
        <w:rPr>
          <w:rFonts w:asciiTheme="majorBidi" w:hAnsiTheme="majorBidi" w:cstheme="majorBidi"/>
          <w:rtl/>
          <w:rPrChange w:id="2205" w:author="yara ahmad" w:date="2021-04-18T08:34:00Z">
            <w:rPr>
              <w:rtl/>
            </w:rPr>
          </w:rPrChange>
        </w:rPr>
      </w:pPr>
    </w:p>
    <w:p w14:paraId="2E9D4DFC" w14:textId="3841439E" w:rsidR="001C795F" w:rsidRPr="00AE4B49" w:rsidRDefault="001C795F" w:rsidP="001C795F">
      <w:pPr>
        <w:rPr>
          <w:rFonts w:asciiTheme="majorBidi" w:hAnsiTheme="majorBidi" w:cstheme="majorBidi"/>
          <w:rtl/>
          <w:rPrChange w:id="2206" w:author="yara ahmad" w:date="2021-04-18T08:34:00Z">
            <w:rPr>
              <w:rtl/>
            </w:rPr>
          </w:rPrChange>
        </w:rPr>
      </w:pPr>
    </w:p>
    <w:p w14:paraId="63C587D9" w14:textId="77777777" w:rsidR="001C795F" w:rsidRPr="00AE4B49" w:rsidRDefault="001C795F" w:rsidP="001C795F">
      <w:pPr>
        <w:rPr>
          <w:rFonts w:asciiTheme="majorBidi" w:hAnsiTheme="majorBidi" w:cstheme="majorBidi"/>
          <w:rtl/>
          <w:rPrChange w:id="2207" w:author="yara ahmad" w:date="2021-04-18T08:34:00Z">
            <w:rPr>
              <w:rtl/>
            </w:rPr>
          </w:rPrChange>
        </w:rPr>
      </w:pPr>
    </w:p>
    <w:p w14:paraId="2BF97EBA" w14:textId="7FCB65CC" w:rsidR="001C795F" w:rsidRPr="00AE4B49" w:rsidRDefault="001C795F" w:rsidP="001C795F">
      <w:pPr>
        <w:rPr>
          <w:rFonts w:asciiTheme="majorBidi" w:hAnsiTheme="majorBidi" w:cstheme="majorBidi"/>
          <w:rtl/>
          <w:rPrChange w:id="2208" w:author="yara ahmad" w:date="2021-04-18T08:34:00Z">
            <w:rPr>
              <w:rtl/>
            </w:rPr>
          </w:rPrChange>
        </w:rPr>
      </w:pPr>
    </w:p>
    <w:p w14:paraId="1D7F78D1" w14:textId="27ABCDEC" w:rsidR="001C795F" w:rsidRPr="00AE4B49" w:rsidRDefault="001C795F" w:rsidP="001C795F">
      <w:pPr>
        <w:rPr>
          <w:rFonts w:asciiTheme="majorBidi" w:hAnsiTheme="majorBidi" w:cstheme="majorBidi"/>
          <w:rtl/>
          <w:rPrChange w:id="2209" w:author="yara ahmad" w:date="2021-04-18T08:34:00Z">
            <w:rPr>
              <w:rtl/>
            </w:rPr>
          </w:rPrChange>
        </w:rPr>
      </w:pPr>
    </w:p>
    <w:p w14:paraId="19BCE349" w14:textId="02706A2B" w:rsidR="001C795F" w:rsidRPr="00AE4B49" w:rsidRDefault="001C795F" w:rsidP="001C795F">
      <w:pPr>
        <w:rPr>
          <w:rFonts w:asciiTheme="majorBidi" w:hAnsiTheme="majorBidi" w:cstheme="majorBidi"/>
          <w:rPrChange w:id="2210" w:author="yara ahmad" w:date="2021-04-18T08:34:00Z">
            <w:rPr/>
          </w:rPrChange>
        </w:rPr>
      </w:pPr>
    </w:p>
    <w:p w14:paraId="7CB7E519" w14:textId="58CD094F" w:rsidR="001C795F" w:rsidRPr="00AE4B49" w:rsidRDefault="001C795F" w:rsidP="001C795F">
      <w:pPr>
        <w:rPr>
          <w:rFonts w:asciiTheme="majorBidi" w:hAnsiTheme="majorBidi" w:cstheme="majorBidi"/>
          <w:rPrChange w:id="2211" w:author="yara ahmad" w:date="2021-04-18T08:34:00Z">
            <w:rPr/>
          </w:rPrChange>
        </w:rPr>
      </w:pPr>
    </w:p>
    <w:p w14:paraId="74631BA6" w14:textId="57F4CAB1" w:rsidR="001C795F" w:rsidRPr="00AE4B49" w:rsidRDefault="001C795F" w:rsidP="001C795F">
      <w:pPr>
        <w:rPr>
          <w:rFonts w:asciiTheme="majorBidi" w:hAnsiTheme="majorBidi" w:cstheme="majorBidi"/>
          <w:rPrChange w:id="2212" w:author="yara ahmad" w:date="2021-04-18T08:34:00Z">
            <w:rPr/>
          </w:rPrChange>
        </w:rPr>
      </w:pPr>
    </w:p>
    <w:p w14:paraId="46441E2E" w14:textId="3E46B329" w:rsidR="001C795F" w:rsidRPr="00AE4B49" w:rsidRDefault="001C795F" w:rsidP="001C795F">
      <w:pPr>
        <w:rPr>
          <w:rFonts w:asciiTheme="majorBidi" w:hAnsiTheme="majorBidi" w:cstheme="majorBidi"/>
          <w:rPrChange w:id="2213" w:author="yara ahmad" w:date="2021-04-18T08:34:00Z">
            <w:rPr/>
          </w:rPrChange>
        </w:rPr>
      </w:pPr>
    </w:p>
    <w:p w14:paraId="1DFE213D" w14:textId="1439EF78" w:rsidR="00111A64" w:rsidRPr="00AE4B49" w:rsidRDefault="00111A64" w:rsidP="001C795F">
      <w:pPr>
        <w:rPr>
          <w:rFonts w:asciiTheme="majorBidi" w:hAnsiTheme="majorBidi" w:cstheme="majorBidi"/>
          <w:rPrChange w:id="2214" w:author="yara ahmad" w:date="2021-04-18T08:34:00Z">
            <w:rPr/>
          </w:rPrChange>
        </w:rPr>
      </w:pPr>
    </w:p>
    <w:p w14:paraId="0DA4861E" w14:textId="22E15779" w:rsidR="009C5486" w:rsidDel="008D79C5" w:rsidRDefault="009C5486" w:rsidP="001C795F">
      <w:pPr>
        <w:rPr>
          <w:del w:id="2215" w:author="yara ahmad" w:date="2021-04-18T08:36:00Z"/>
          <w:rFonts w:asciiTheme="majorBidi" w:hAnsiTheme="majorBidi" w:cstheme="majorBidi"/>
          <w:rtl/>
        </w:rPr>
      </w:pPr>
    </w:p>
    <w:p w14:paraId="39E58587" w14:textId="77777777" w:rsidR="008D79C5" w:rsidRPr="00AE4B49" w:rsidRDefault="008D79C5" w:rsidP="001C795F">
      <w:pPr>
        <w:rPr>
          <w:ins w:id="2216" w:author="yara ahmad" w:date="2021-04-18T08:36:00Z"/>
          <w:rFonts w:asciiTheme="majorBidi" w:hAnsiTheme="majorBidi" w:cstheme="majorBidi"/>
          <w:rPrChange w:id="2217" w:author="yara ahmad" w:date="2021-04-18T08:34:00Z">
            <w:rPr>
              <w:ins w:id="2218" w:author="yara ahmad" w:date="2021-04-18T08:36:00Z"/>
            </w:rPr>
          </w:rPrChange>
        </w:rPr>
      </w:pPr>
    </w:p>
    <w:p w14:paraId="284E4D1B" w14:textId="5EF0C0F9" w:rsidR="009C5486" w:rsidRPr="00AE4B49" w:rsidDel="008D79C5" w:rsidRDefault="009C5486" w:rsidP="001C795F">
      <w:pPr>
        <w:rPr>
          <w:del w:id="2219" w:author="yara ahmad" w:date="2021-04-18T08:36:00Z"/>
          <w:rFonts w:asciiTheme="majorBidi" w:hAnsiTheme="majorBidi" w:cstheme="majorBidi"/>
          <w:rPrChange w:id="2220" w:author="yara ahmad" w:date="2021-04-18T08:34:00Z">
            <w:rPr>
              <w:del w:id="2221" w:author="yara ahmad" w:date="2021-04-18T08:36:00Z"/>
            </w:rPr>
          </w:rPrChange>
        </w:rPr>
      </w:pPr>
    </w:p>
    <w:p w14:paraId="55280B30" w14:textId="7C421E81" w:rsidR="009C5486" w:rsidRPr="00AE4B49" w:rsidDel="008D79C5" w:rsidRDefault="009C5486" w:rsidP="001C795F">
      <w:pPr>
        <w:rPr>
          <w:del w:id="2222" w:author="yara ahmad" w:date="2021-04-18T08:36:00Z"/>
          <w:rFonts w:asciiTheme="majorBidi" w:hAnsiTheme="majorBidi" w:cstheme="majorBidi"/>
          <w:rPrChange w:id="2223" w:author="yara ahmad" w:date="2021-04-18T08:34:00Z">
            <w:rPr>
              <w:del w:id="2224" w:author="yara ahmad" w:date="2021-04-18T08:36:00Z"/>
            </w:rPr>
          </w:rPrChange>
        </w:rPr>
      </w:pPr>
    </w:p>
    <w:p w14:paraId="0F99348D" w14:textId="0381B81A" w:rsidR="009C5486" w:rsidRPr="00AE4B49" w:rsidDel="008D79C5" w:rsidRDefault="009C5486" w:rsidP="001C795F">
      <w:pPr>
        <w:rPr>
          <w:del w:id="2225" w:author="yara ahmad" w:date="2021-04-18T08:36:00Z"/>
          <w:rFonts w:asciiTheme="majorBidi" w:hAnsiTheme="majorBidi" w:cstheme="majorBidi"/>
          <w:rPrChange w:id="2226" w:author="yara ahmad" w:date="2021-04-18T08:34:00Z">
            <w:rPr>
              <w:del w:id="2227" w:author="yara ahmad" w:date="2021-04-18T08:36:00Z"/>
            </w:rPr>
          </w:rPrChange>
        </w:rPr>
      </w:pPr>
    </w:p>
    <w:p w14:paraId="22807DBC" w14:textId="3664694B" w:rsidR="009C5486" w:rsidRPr="00AE4B49" w:rsidRDefault="009C5486" w:rsidP="001C795F">
      <w:pPr>
        <w:rPr>
          <w:rFonts w:asciiTheme="majorBidi" w:hAnsiTheme="majorBidi" w:cstheme="majorBidi"/>
          <w:rPrChange w:id="2228" w:author="yara ahmad" w:date="2021-04-18T08:34:00Z">
            <w:rPr/>
          </w:rPrChange>
        </w:rPr>
      </w:pPr>
    </w:p>
    <w:p w14:paraId="45282D79" w14:textId="77777777" w:rsidR="009C5486" w:rsidRPr="00AE4B49" w:rsidRDefault="009C5486" w:rsidP="001C795F">
      <w:pPr>
        <w:rPr>
          <w:rFonts w:asciiTheme="majorBidi" w:hAnsiTheme="majorBidi" w:cstheme="majorBidi"/>
          <w:rtl/>
          <w:rPrChange w:id="2229" w:author="yara ahmad" w:date="2021-04-18T08:34:00Z">
            <w:rPr>
              <w:rtl/>
            </w:rPr>
          </w:rPrChange>
        </w:rPr>
      </w:pPr>
    </w:p>
    <w:p w14:paraId="2D2D0572" w14:textId="3B095B48" w:rsidR="001C795F" w:rsidRPr="00AE4B49" w:rsidRDefault="001C795F" w:rsidP="001C795F">
      <w:pPr>
        <w:rPr>
          <w:rFonts w:asciiTheme="majorBidi" w:hAnsiTheme="majorBidi" w:cstheme="majorBidi"/>
          <w:b/>
          <w:bCs/>
          <w:sz w:val="24"/>
          <w:szCs w:val="24"/>
          <w:u w:val="single"/>
          <w:rtl/>
          <w:rPrChange w:id="2230" w:author="yara ahmad" w:date="2021-04-18T08:34:00Z">
            <w:rPr>
              <w:b/>
              <w:bCs/>
              <w:sz w:val="24"/>
              <w:szCs w:val="24"/>
              <w:u w:val="single"/>
              <w:rtl/>
            </w:rPr>
          </w:rPrChange>
        </w:rPr>
      </w:pPr>
      <w:r w:rsidRPr="00AE4B49">
        <w:rPr>
          <w:rFonts w:asciiTheme="majorBidi" w:hAnsiTheme="majorBidi" w:cstheme="majorBidi"/>
          <w:b/>
          <w:bCs/>
          <w:sz w:val="24"/>
          <w:szCs w:val="24"/>
          <w:u w:val="single"/>
          <w:rtl/>
          <w:rPrChange w:id="2231" w:author="yara ahmad" w:date="2021-04-18T08:34:00Z">
            <w:rPr>
              <w:b/>
              <w:bCs/>
              <w:sz w:val="24"/>
              <w:szCs w:val="24"/>
              <w:u w:val="single"/>
              <w:rtl/>
            </w:rPr>
          </w:rPrChange>
        </w:rPr>
        <w:lastRenderedPageBreak/>
        <w:t xml:space="preserve">2.3) </w:t>
      </w:r>
      <w:r w:rsidRPr="00AE4B49">
        <w:rPr>
          <w:rFonts w:asciiTheme="majorBidi" w:hAnsiTheme="majorBidi" w:cstheme="majorBidi" w:hint="cs"/>
          <w:b/>
          <w:bCs/>
          <w:sz w:val="24"/>
          <w:szCs w:val="24"/>
          <w:u w:val="single"/>
          <w:rtl/>
          <w:rPrChange w:id="2232" w:author="yara ahmad" w:date="2021-04-18T08:34:00Z">
            <w:rPr>
              <w:rFonts w:hint="cs"/>
              <w:b/>
              <w:bCs/>
              <w:sz w:val="24"/>
              <w:szCs w:val="24"/>
              <w:u w:val="single"/>
              <w:rtl/>
            </w:rPr>
          </w:rPrChange>
        </w:rPr>
        <w:t>רישום</w:t>
      </w:r>
      <w:r w:rsidRPr="00AE4B49">
        <w:rPr>
          <w:rFonts w:asciiTheme="majorBidi" w:hAnsiTheme="majorBidi" w:cstheme="majorBidi"/>
          <w:b/>
          <w:bCs/>
          <w:sz w:val="24"/>
          <w:szCs w:val="24"/>
          <w:u w:val="single"/>
          <w:rtl/>
          <w:rPrChange w:id="2233" w:author="yara ahmad" w:date="2021-04-18T08:34:00Z">
            <w:rPr>
              <w:b/>
              <w:bCs/>
              <w:sz w:val="24"/>
              <w:szCs w:val="24"/>
              <w:u w:val="single"/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b/>
          <w:bCs/>
          <w:sz w:val="24"/>
          <w:szCs w:val="24"/>
          <w:u w:val="single"/>
          <w:rtl/>
          <w:rPrChange w:id="2234" w:author="yara ahmad" w:date="2021-04-18T08:34:00Z">
            <w:rPr>
              <w:rFonts w:hint="cs"/>
              <w:b/>
              <w:bCs/>
              <w:sz w:val="24"/>
              <w:szCs w:val="24"/>
              <w:u w:val="single"/>
              <w:rtl/>
            </w:rPr>
          </w:rPrChange>
        </w:rPr>
        <w:t>צרכן</w:t>
      </w:r>
      <w:r w:rsidRPr="00AE4B49">
        <w:rPr>
          <w:rFonts w:asciiTheme="majorBidi" w:hAnsiTheme="majorBidi" w:cstheme="majorBidi"/>
          <w:b/>
          <w:bCs/>
          <w:sz w:val="24"/>
          <w:szCs w:val="24"/>
          <w:u w:val="single"/>
          <w:rtl/>
          <w:rPrChange w:id="2235" w:author="yara ahmad" w:date="2021-04-18T08:34:00Z">
            <w:rPr>
              <w:b/>
              <w:bCs/>
              <w:sz w:val="24"/>
              <w:szCs w:val="24"/>
              <w:u w:val="single"/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b/>
          <w:bCs/>
          <w:sz w:val="24"/>
          <w:szCs w:val="24"/>
          <w:u w:val="single"/>
          <w:rtl/>
          <w:rPrChange w:id="2236" w:author="yara ahmad" w:date="2021-04-18T08:34:00Z">
            <w:rPr>
              <w:rFonts w:hint="cs"/>
              <w:b/>
              <w:bCs/>
              <w:sz w:val="24"/>
              <w:szCs w:val="24"/>
              <w:u w:val="single"/>
              <w:rtl/>
            </w:rPr>
          </w:rPrChange>
        </w:rPr>
        <w:t>אורח</w:t>
      </w:r>
      <w:r w:rsidRPr="00AE4B49">
        <w:rPr>
          <w:rFonts w:asciiTheme="majorBidi" w:hAnsiTheme="majorBidi" w:cstheme="majorBidi"/>
          <w:b/>
          <w:bCs/>
          <w:sz w:val="24"/>
          <w:szCs w:val="24"/>
          <w:u w:val="single"/>
          <w:rtl/>
          <w:rPrChange w:id="2237" w:author="yara ahmad" w:date="2021-04-18T08:34:00Z">
            <w:rPr>
              <w:b/>
              <w:bCs/>
              <w:sz w:val="24"/>
              <w:szCs w:val="24"/>
              <w:u w:val="single"/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b/>
          <w:bCs/>
          <w:sz w:val="24"/>
          <w:szCs w:val="24"/>
          <w:u w:val="single"/>
          <w:rtl/>
          <w:rPrChange w:id="2238" w:author="yara ahmad" w:date="2021-04-18T08:34:00Z">
            <w:rPr>
              <w:rFonts w:hint="cs"/>
              <w:b/>
              <w:bCs/>
              <w:sz w:val="24"/>
              <w:szCs w:val="24"/>
              <w:u w:val="single"/>
              <w:rtl/>
            </w:rPr>
          </w:rPrChange>
        </w:rPr>
        <w:t>למערכת</w:t>
      </w:r>
      <w:r w:rsidRPr="00AE4B49">
        <w:rPr>
          <w:rFonts w:asciiTheme="majorBidi" w:hAnsiTheme="majorBidi" w:cstheme="majorBidi"/>
          <w:b/>
          <w:bCs/>
          <w:sz w:val="24"/>
          <w:szCs w:val="24"/>
          <w:u w:val="single"/>
          <w:rtl/>
          <w:rPrChange w:id="2239" w:author="yara ahmad" w:date="2021-04-18T08:34:00Z">
            <w:rPr>
              <w:b/>
              <w:bCs/>
              <w:sz w:val="24"/>
              <w:szCs w:val="24"/>
              <w:u w:val="single"/>
              <w:rtl/>
            </w:rPr>
          </w:rPrChange>
        </w:rPr>
        <w:t xml:space="preserve"> :</w:t>
      </w:r>
    </w:p>
    <w:p w14:paraId="3336BBE9" w14:textId="77777777" w:rsidR="001C795F" w:rsidRPr="00AE4B49" w:rsidRDefault="001C795F" w:rsidP="001C795F">
      <w:pPr>
        <w:rPr>
          <w:rFonts w:asciiTheme="majorBidi" w:hAnsiTheme="majorBidi" w:cstheme="majorBidi"/>
          <w:rtl/>
          <w:rPrChange w:id="2240" w:author="yara ahmad" w:date="2021-04-18T08:34:00Z">
            <w:rPr>
              <w:rtl/>
            </w:rPr>
          </w:rPrChange>
        </w:rPr>
      </w:pPr>
      <w:r w:rsidRPr="00AE4B49">
        <w:rPr>
          <w:rFonts w:asciiTheme="majorBidi" w:hAnsiTheme="majorBidi" w:cstheme="majorBidi" w:hint="cs"/>
          <w:rtl/>
          <w:rPrChange w:id="2241" w:author="yara ahmad" w:date="2021-04-18T08:34:00Z">
            <w:rPr>
              <w:rFonts w:hint="cs"/>
              <w:rtl/>
            </w:rPr>
          </w:rPrChange>
        </w:rPr>
        <w:t>תיאור</w:t>
      </w:r>
      <w:r w:rsidRPr="00AE4B49">
        <w:rPr>
          <w:rFonts w:asciiTheme="majorBidi" w:hAnsiTheme="majorBidi" w:cstheme="majorBidi"/>
          <w:rtl/>
          <w:rPrChange w:id="2242" w:author="yara ahmad" w:date="2021-04-18T08:34:00Z">
            <w:rPr>
              <w:rtl/>
            </w:rPr>
          </w:rPrChange>
        </w:rPr>
        <w:t xml:space="preserve"> : </w:t>
      </w:r>
      <w:r w:rsidRPr="00AE4B49">
        <w:rPr>
          <w:rFonts w:asciiTheme="majorBidi" w:hAnsiTheme="majorBidi" w:cstheme="majorBidi" w:hint="cs"/>
          <w:rtl/>
          <w:rPrChange w:id="2243" w:author="yara ahmad" w:date="2021-04-18T08:34:00Z">
            <w:rPr>
              <w:rFonts w:hint="cs"/>
              <w:rtl/>
            </w:rPr>
          </w:rPrChange>
        </w:rPr>
        <w:t>אורח</w:t>
      </w:r>
      <w:r w:rsidRPr="00AE4B49">
        <w:rPr>
          <w:rFonts w:asciiTheme="majorBidi" w:hAnsiTheme="majorBidi" w:cstheme="majorBidi"/>
          <w:rtl/>
          <w:rPrChange w:id="2244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2245" w:author="yara ahmad" w:date="2021-04-18T08:34:00Z">
            <w:rPr>
              <w:rFonts w:hint="cs"/>
              <w:rtl/>
            </w:rPr>
          </w:rPrChange>
        </w:rPr>
        <w:t>יכול</w:t>
      </w:r>
      <w:r w:rsidRPr="00AE4B49">
        <w:rPr>
          <w:rFonts w:asciiTheme="majorBidi" w:hAnsiTheme="majorBidi" w:cstheme="majorBidi"/>
          <w:rtl/>
          <w:rPrChange w:id="2246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2247" w:author="yara ahmad" w:date="2021-04-18T08:34:00Z">
            <w:rPr>
              <w:rFonts w:hint="cs"/>
              <w:rtl/>
            </w:rPr>
          </w:rPrChange>
        </w:rPr>
        <w:t>לבצע</w:t>
      </w:r>
      <w:r w:rsidRPr="00AE4B49">
        <w:rPr>
          <w:rFonts w:asciiTheme="majorBidi" w:hAnsiTheme="majorBidi" w:cstheme="majorBidi"/>
          <w:rtl/>
          <w:rPrChange w:id="2248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2249" w:author="yara ahmad" w:date="2021-04-18T08:34:00Z">
            <w:rPr>
              <w:rFonts w:hint="cs"/>
              <w:rtl/>
            </w:rPr>
          </w:rPrChange>
        </w:rPr>
        <w:t>רישום</w:t>
      </w:r>
      <w:r w:rsidRPr="00AE4B49">
        <w:rPr>
          <w:rFonts w:asciiTheme="majorBidi" w:hAnsiTheme="majorBidi" w:cstheme="majorBidi"/>
          <w:rtl/>
          <w:rPrChange w:id="2250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2251" w:author="yara ahmad" w:date="2021-04-18T08:34:00Z">
            <w:rPr>
              <w:rFonts w:hint="cs"/>
              <w:rtl/>
            </w:rPr>
          </w:rPrChange>
        </w:rPr>
        <w:t>למערכת</w:t>
      </w:r>
      <w:r w:rsidRPr="00AE4B49">
        <w:rPr>
          <w:rFonts w:asciiTheme="majorBidi" w:hAnsiTheme="majorBidi" w:cstheme="majorBidi"/>
          <w:rtl/>
          <w:rPrChange w:id="2252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2253" w:author="yara ahmad" w:date="2021-04-18T08:34:00Z">
            <w:rPr>
              <w:rFonts w:hint="cs"/>
              <w:rtl/>
            </w:rPr>
          </w:rPrChange>
        </w:rPr>
        <w:t>ע</w:t>
      </w:r>
      <w:r w:rsidRPr="00AE4B49">
        <w:rPr>
          <w:rFonts w:asciiTheme="majorBidi" w:hAnsiTheme="majorBidi" w:cstheme="majorBidi"/>
          <w:rtl/>
          <w:rPrChange w:id="2254" w:author="yara ahmad" w:date="2021-04-18T08:34:00Z">
            <w:rPr>
              <w:rtl/>
            </w:rPr>
          </w:rPrChange>
        </w:rPr>
        <w:t>"</w:t>
      </w:r>
      <w:r w:rsidRPr="00AE4B49">
        <w:rPr>
          <w:rFonts w:asciiTheme="majorBidi" w:hAnsiTheme="majorBidi" w:cstheme="majorBidi" w:hint="cs"/>
          <w:rtl/>
          <w:rPrChange w:id="2255" w:author="yara ahmad" w:date="2021-04-18T08:34:00Z">
            <w:rPr>
              <w:rFonts w:hint="cs"/>
              <w:rtl/>
            </w:rPr>
          </w:rPrChange>
        </w:rPr>
        <w:t>י</w:t>
      </w:r>
      <w:r w:rsidRPr="00AE4B49">
        <w:rPr>
          <w:rFonts w:asciiTheme="majorBidi" w:hAnsiTheme="majorBidi" w:cstheme="majorBidi"/>
          <w:rtl/>
          <w:rPrChange w:id="2256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2257" w:author="yara ahmad" w:date="2021-04-18T08:34:00Z">
            <w:rPr>
              <w:rFonts w:hint="cs"/>
              <w:rtl/>
            </w:rPr>
          </w:rPrChange>
        </w:rPr>
        <w:t>הזנת</w:t>
      </w:r>
      <w:r w:rsidRPr="00AE4B49">
        <w:rPr>
          <w:rFonts w:asciiTheme="majorBidi" w:hAnsiTheme="majorBidi" w:cstheme="majorBidi"/>
          <w:rtl/>
          <w:rPrChange w:id="2258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2259" w:author="yara ahmad" w:date="2021-04-18T08:34:00Z">
            <w:rPr>
              <w:rFonts w:hint="cs"/>
              <w:rtl/>
            </w:rPr>
          </w:rPrChange>
        </w:rPr>
        <w:t>פרטים</w:t>
      </w:r>
      <w:r w:rsidRPr="00AE4B49">
        <w:rPr>
          <w:rFonts w:asciiTheme="majorBidi" w:hAnsiTheme="majorBidi" w:cstheme="majorBidi"/>
          <w:rtl/>
          <w:rPrChange w:id="2260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2261" w:author="yara ahmad" w:date="2021-04-18T08:34:00Z">
            <w:rPr>
              <w:rFonts w:hint="cs"/>
              <w:rtl/>
            </w:rPr>
          </w:rPrChange>
        </w:rPr>
        <w:t>מזהים</w:t>
      </w:r>
      <w:r w:rsidRPr="00AE4B49">
        <w:rPr>
          <w:rFonts w:asciiTheme="majorBidi" w:hAnsiTheme="majorBidi" w:cstheme="majorBidi"/>
          <w:rtl/>
          <w:rPrChange w:id="2262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2263" w:author="yara ahmad" w:date="2021-04-18T08:34:00Z">
            <w:rPr>
              <w:rFonts w:hint="cs"/>
              <w:rtl/>
            </w:rPr>
          </w:rPrChange>
        </w:rPr>
        <w:t>וקביעת</w:t>
      </w:r>
      <w:r w:rsidRPr="00AE4B49">
        <w:rPr>
          <w:rFonts w:asciiTheme="majorBidi" w:hAnsiTheme="majorBidi" w:cstheme="majorBidi"/>
          <w:rtl/>
          <w:rPrChange w:id="2264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2265" w:author="yara ahmad" w:date="2021-04-18T08:34:00Z">
            <w:rPr>
              <w:rFonts w:hint="cs"/>
              <w:rtl/>
            </w:rPr>
          </w:rPrChange>
        </w:rPr>
        <w:t>סיסמה</w:t>
      </w:r>
      <w:r w:rsidRPr="00AE4B49">
        <w:rPr>
          <w:rFonts w:asciiTheme="majorBidi" w:hAnsiTheme="majorBidi" w:cstheme="majorBidi"/>
          <w:rPrChange w:id="2266" w:author="yara ahmad" w:date="2021-04-18T08:34:00Z">
            <w:rPr/>
          </w:rPrChange>
        </w:rPr>
        <w:t>.</w:t>
      </w:r>
    </w:p>
    <w:p w14:paraId="55D396C9" w14:textId="558E3AE3" w:rsidR="001C795F" w:rsidRPr="00AE4B49" w:rsidRDefault="001C795F" w:rsidP="001C795F">
      <w:pPr>
        <w:rPr>
          <w:ins w:id="2267" w:author="jamil" w:date="2021-04-17T19:11:00Z"/>
          <w:rFonts w:asciiTheme="majorBidi" w:hAnsiTheme="majorBidi" w:cstheme="majorBidi"/>
          <w:rtl/>
          <w:rPrChange w:id="2268" w:author="yara ahmad" w:date="2021-04-18T08:34:00Z">
            <w:rPr>
              <w:ins w:id="2269" w:author="jamil" w:date="2021-04-17T19:11:00Z"/>
              <w:rtl/>
            </w:rPr>
          </w:rPrChange>
        </w:rPr>
      </w:pPr>
      <w:r w:rsidRPr="00AE4B49">
        <w:rPr>
          <w:rFonts w:asciiTheme="majorBidi" w:hAnsiTheme="majorBidi" w:cstheme="majorBidi" w:hint="cs"/>
          <w:rtl/>
          <w:rPrChange w:id="2270" w:author="yara ahmad" w:date="2021-04-18T08:34:00Z">
            <w:rPr>
              <w:rFonts w:hint="cs"/>
              <w:rtl/>
            </w:rPr>
          </w:rPrChange>
        </w:rPr>
        <w:t>שחקנים</w:t>
      </w:r>
      <w:r w:rsidRPr="00AE4B49">
        <w:rPr>
          <w:rFonts w:asciiTheme="majorBidi" w:hAnsiTheme="majorBidi" w:cstheme="majorBidi"/>
          <w:rtl/>
          <w:rPrChange w:id="2271" w:author="yara ahmad" w:date="2021-04-18T08:34:00Z">
            <w:rPr>
              <w:rtl/>
            </w:rPr>
          </w:rPrChange>
        </w:rPr>
        <w:t xml:space="preserve"> : </w:t>
      </w:r>
      <w:r w:rsidRPr="00AE4B49">
        <w:rPr>
          <w:rFonts w:asciiTheme="majorBidi" w:hAnsiTheme="majorBidi" w:cstheme="majorBidi" w:hint="cs"/>
          <w:rtl/>
          <w:rPrChange w:id="2272" w:author="yara ahmad" w:date="2021-04-18T08:34:00Z">
            <w:rPr>
              <w:rFonts w:hint="cs"/>
              <w:rtl/>
            </w:rPr>
          </w:rPrChange>
        </w:rPr>
        <w:t>המערכת</w:t>
      </w:r>
      <w:r w:rsidRPr="00AE4B49">
        <w:rPr>
          <w:rFonts w:asciiTheme="majorBidi" w:hAnsiTheme="majorBidi" w:cstheme="majorBidi"/>
          <w:rtl/>
          <w:rPrChange w:id="2273" w:author="yara ahmad" w:date="2021-04-18T08:34:00Z">
            <w:rPr>
              <w:rtl/>
            </w:rPr>
          </w:rPrChange>
        </w:rPr>
        <w:t xml:space="preserve"> , </w:t>
      </w:r>
      <w:r w:rsidRPr="00AE4B49">
        <w:rPr>
          <w:rFonts w:asciiTheme="majorBidi" w:hAnsiTheme="majorBidi" w:cstheme="majorBidi" w:hint="cs"/>
          <w:rtl/>
          <w:rPrChange w:id="2274" w:author="yara ahmad" w:date="2021-04-18T08:34:00Z">
            <w:rPr>
              <w:rFonts w:hint="cs"/>
              <w:rtl/>
            </w:rPr>
          </w:rPrChange>
        </w:rPr>
        <w:t>משתמש</w:t>
      </w:r>
      <w:r w:rsidRPr="00AE4B49">
        <w:rPr>
          <w:rFonts w:asciiTheme="majorBidi" w:hAnsiTheme="majorBidi" w:cstheme="majorBidi"/>
          <w:rtl/>
          <w:rPrChange w:id="2275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2276" w:author="yara ahmad" w:date="2021-04-18T08:34:00Z">
            <w:rPr>
              <w:rFonts w:hint="cs"/>
              <w:rtl/>
            </w:rPr>
          </w:rPrChange>
        </w:rPr>
        <w:t>אורח</w:t>
      </w:r>
    </w:p>
    <w:p w14:paraId="4C75EFC7" w14:textId="17C3FA1D" w:rsidR="005F61F5" w:rsidRPr="00AE4B49" w:rsidRDefault="005F61F5">
      <w:pPr>
        <w:rPr>
          <w:rFonts w:asciiTheme="majorBidi" w:hAnsiTheme="majorBidi" w:cstheme="majorBidi"/>
          <w:rtl/>
          <w:rPrChange w:id="2277" w:author="yara ahmad" w:date="2021-04-18T08:34:00Z">
            <w:rPr>
              <w:rtl/>
            </w:rPr>
          </w:rPrChange>
        </w:rPr>
        <w:pPrChange w:id="2278" w:author="jamil" w:date="2021-04-17T19:11:00Z">
          <w:pPr/>
        </w:pPrChange>
      </w:pPr>
      <w:ins w:id="2279" w:author="jamil" w:date="2021-04-17T19:11:00Z">
        <w:r w:rsidRPr="00AE4B49">
          <w:rPr>
            <w:rFonts w:asciiTheme="majorBidi" w:hAnsiTheme="majorBidi" w:cstheme="majorBidi" w:hint="cs"/>
            <w:rtl/>
            <w:rPrChange w:id="2280" w:author="yara ahmad" w:date="2021-04-18T08:34:00Z">
              <w:rPr>
                <w:rFonts w:hint="cs"/>
                <w:rtl/>
              </w:rPr>
            </w:rPrChange>
          </w:rPr>
          <w:t>פרמטרים</w:t>
        </w:r>
        <w:r w:rsidRPr="00AE4B49">
          <w:rPr>
            <w:rFonts w:asciiTheme="majorBidi" w:hAnsiTheme="majorBidi" w:cstheme="majorBidi"/>
            <w:rtl/>
            <w:rPrChange w:id="2281" w:author="yara ahmad" w:date="2021-04-18T08:34:00Z">
              <w:rPr>
                <w:rtl/>
              </w:rPr>
            </w:rPrChange>
          </w:rPr>
          <w:t xml:space="preserve"> : </w:t>
        </w:r>
        <w:r w:rsidRPr="00AE4B49">
          <w:rPr>
            <w:rFonts w:asciiTheme="majorBidi" w:hAnsiTheme="majorBidi" w:cstheme="majorBidi" w:hint="cs"/>
            <w:rtl/>
            <w:rPrChange w:id="2282" w:author="yara ahmad" w:date="2021-04-18T08:34:00Z">
              <w:rPr>
                <w:rFonts w:hint="cs"/>
                <w:rtl/>
              </w:rPr>
            </w:rPrChange>
          </w:rPr>
          <w:t>שם</w:t>
        </w:r>
        <w:r w:rsidRPr="00AE4B49">
          <w:rPr>
            <w:rFonts w:asciiTheme="majorBidi" w:hAnsiTheme="majorBidi" w:cstheme="majorBidi"/>
            <w:rtl/>
            <w:rPrChange w:id="2283" w:author="yara ahmad" w:date="2021-04-18T08:34:00Z">
              <w:rPr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rtl/>
            <w:rPrChange w:id="2284" w:author="yara ahmad" w:date="2021-04-18T08:34:00Z">
              <w:rPr>
                <w:rFonts w:hint="cs"/>
                <w:rtl/>
              </w:rPr>
            </w:rPrChange>
          </w:rPr>
          <w:t>משתמש</w:t>
        </w:r>
        <w:r w:rsidRPr="00AE4B49">
          <w:rPr>
            <w:rFonts w:asciiTheme="majorBidi" w:hAnsiTheme="majorBidi" w:cstheme="majorBidi"/>
            <w:rtl/>
            <w:rPrChange w:id="2285" w:author="yara ahmad" w:date="2021-04-18T08:34:00Z">
              <w:rPr>
                <w:rtl/>
              </w:rPr>
            </w:rPrChange>
          </w:rPr>
          <w:t xml:space="preserve"> , </w:t>
        </w:r>
        <w:r w:rsidRPr="00AE4B49">
          <w:rPr>
            <w:rFonts w:asciiTheme="majorBidi" w:hAnsiTheme="majorBidi" w:cstheme="majorBidi" w:hint="cs"/>
            <w:rtl/>
            <w:rPrChange w:id="2286" w:author="yara ahmad" w:date="2021-04-18T08:34:00Z">
              <w:rPr>
                <w:rFonts w:hint="cs"/>
                <w:rtl/>
              </w:rPr>
            </w:rPrChange>
          </w:rPr>
          <w:t>סיסמה</w:t>
        </w:r>
      </w:ins>
    </w:p>
    <w:p w14:paraId="314C7F40" w14:textId="77777777" w:rsidR="001C795F" w:rsidRPr="00AE4B49" w:rsidRDefault="001C795F" w:rsidP="001C795F">
      <w:pPr>
        <w:rPr>
          <w:rFonts w:asciiTheme="majorBidi" w:hAnsiTheme="majorBidi" w:cstheme="majorBidi"/>
          <w:rtl/>
          <w:rPrChange w:id="2287" w:author="yara ahmad" w:date="2021-04-18T08:34:00Z">
            <w:rPr>
              <w:rtl/>
            </w:rPr>
          </w:rPrChange>
        </w:rPr>
      </w:pPr>
      <w:proofErr w:type="spellStart"/>
      <w:r w:rsidRPr="00AE4B49">
        <w:rPr>
          <w:rFonts w:asciiTheme="majorBidi" w:hAnsiTheme="majorBidi" w:cstheme="majorBidi"/>
          <w:rPrChange w:id="2288" w:author="yara ahmad" w:date="2021-04-18T08:34:00Z">
            <w:rPr/>
          </w:rPrChange>
        </w:rPr>
        <w:t xml:space="preserve">pre </w:t>
      </w:r>
      <w:proofErr w:type="gramStart"/>
      <w:r w:rsidRPr="00AE4B49">
        <w:rPr>
          <w:rFonts w:asciiTheme="majorBidi" w:hAnsiTheme="majorBidi" w:cstheme="majorBidi"/>
          <w:rPrChange w:id="2289" w:author="yara ahmad" w:date="2021-04-18T08:34:00Z">
            <w:rPr/>
          </w:rPrChange>
        </w:rPr>
        <w:t>condition</w:t>
      </w:r>
      <w:proofErr w:type="spellEnd"/>
      <w:r w:rsidRPr="00AE4B49">
        <w:rPr>
          <w:rFonts w:asciiTheme="majorBidi" w:hAnsiTheme="majorBidi" w:cstheme="majorBidi"/>
          <w:rtl/>
          <w:rPrChange w:id="2290" w:author="yara ahmad" w:date="2021-04-18T08:34:00Z">
            <w:rPr>
              <w:rtl/>
            </w:rPr>
          </w:rPrChange>
        </w:rPr>
        <w:t xml:space="preserve"> :</w:t>
      </w:r>
      <w:proofErr w:type="gramEnd"/>
      <w:r w:rsidRPr="00AE4B49">
        <w:rPr>
          <w:rFonts w:asciiTheme="majorBidi" w:hAnsiTheme="majorBidi" w:cstheme="majorBidi"/>
          <w:rtl/>
          <w:rPrChange w:id="2291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2292" w:author="yara ahmad" w:date="2021-04-18T08:34:00Z">
            <w:rPr>
              <w:rFonts w:hint="cs"/>
              <w:rtl/>
            </w:rPr>
          </w:rPrChange>
        </w:rPr>
        <w:t>נתוני</w:t>
      </w:r>
      <w:r w:rsidRPr="00AE4B49">
        <w:rPr>
          <w:rFonts w:asciiTheme="majorBidi" w:hAnsiTheme="majorBidi" w:cstheme="majorBidi"/>
          <w:rtl/>
          <w:rPrChange w:id="2293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2294" w:author="yara ahmad" w:date="2021-04-18T08:34:00Z">
            <w:rPr>
              <w:rFonts w:hint="cs"/>
              <w:rtl/>
            </w:rPr>
          </w:rPrChange>
        </w:rPr>
        <w:t>ההזדהות</w:t>
      </w:r>
      <w:r w:rsidRPr="00AE4B49">
        <w:rPr>
          <w:rFonts w:asciiTheme="majorBidi" w:hAnsiTheme="majorBidi" w:cstheme="majorBidi"/>
          <w:rtl/>
          <w:rPrChange w:id="2295" w:author="yara ahmad" w:date="2021-04-18T08:34:00Z">
            <w:rPr>
              <w:rtl/>
            </w:rPr>
          </w:rPrChange>
        </w:rPr>
        <w:t>/</w:t>
      </w:r>
      <w:r w:rsidRPr="00AE4B49">
        <w:rPr>
          <w:rFonts w:asciiTheme="majorBidi" w:hAnsiTheme="majorBidi" w:cstheme="majorBidi" w:hint="cs"/>
          <w:rtl/>
          <w:rPrChange w:id="2296" w:author="yara ahmad" w:date="2021-04-18T08:34:00Z">
            <w:rPr>
              <w:rFonts w:hint="cs"/>
              <w:rtl/>
            </w:rPr>
          </w:rPrChange>
        </w:rPr>
        <w:t>ההרשמה</w:t>
      </w:r>
      <w:r w:rsidRPr="00AE4B49">
        <w:rPr>
          <w:rFonts w:asciiTheme="majorBidi" w:hAnsiTheme="majorBidi" w:cstheme="majorBidi"/>
          <w:rtl/>
          <w:rPrChange w:id="2297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2298" w:author="yara ahmad" w:date="2021-04-18T08:34:00Z">
            <w:rPr>
              <w:rFonts w:hint="cs"/>
              <w:rtl/>
            </w:rPr>
          </w:rPrChange>
        </w:rPr>
        <w:t>שהזין</w:t>
      </w:r>
      <w:r w:rsidRPr="00AE4B49">
        <w:rPr>
          <w:rFonts w:asciiTheme="majorBidi" w:hAnsiTheme="majorBidi" w:cstheme="majorBidi"/>
          <w:rtl/>
          <w:rPrChange w:id="2299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2300" w:author="yara ahmad" w:date="2021-04-18T08:34:00Z">
            <w:rPr>
              <w:rFonts w:hint="cs"/>
              <w:rtl/>
            </w:rPr>
          </w:rPrChange>
        </w:rPr>
        <w:t>האורח</w:t>
      </w:r>
      <w:r w:rsidRPr="00AE4B49">
        <w:rPr>
          <w:rFonts w:asciiTheme="majorBidi" w:hAnsiTheme="majorBidi" w:cstheme="majorBidi"/>
          <w:rtl/>
          <w:rPrChange w:id="2301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2302" w:author="yara ahmad" w:date="2021-04-18T08:34:00Z">
            <w:rPr>
              <w:rFonts w:hint="cs"/>
              <w:rtl/>
            </w:rPr>
          </w:rPrChange>
        </w:rPr>
        <w:t>אינן</w:t>
      </w:r>
      <w:r w:rsidRPr="00AE4B49">
        <w:rPr>
          <w:rFonts w:asciiTheme="majorBidi" w:hAnsiTheme="majorBidi" w:cstheme="majorBidi"/>
          <w:rtl/>
          <w:rPrChange w:id="2303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2304" w:author="yara ahmad" w:date="2021-04-18T08:34:00Z">
            <w:rPr>
              <w:rFonts w:hint="cs"/>
              <w:rtl/>
            </w:rPr>
          </w:rPrChange>
        </w:rPr>
        <w:t>נמצאות</w:t>
      </w:r>
      <w:r w:rsidRPr="00AE4B49">
        <w:rPr>
          <w:rFonts w:asciiTheme="majorBidi" w:hAnsiTheme="majorBidi" w:cstheme="majorBidi"/>
          <w:rtl/>
          <w:rPrChange w:id="2305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2306" w:author="yara ahmad" w:date="2021-04-18T08:34:00Z">
            <w:rPr>
              <w:rFonts w:hint="cs"/>
              <w:rtl/>
            </w:rPr>
          </w:rPrChange>
        </w:rPr>
        <w:t>במערכת</w:t>
      </w:r>
      <w:r w:rsidRPr="00AE4B49">
        <w:rPr>
          <w:rFonts w:asciiTheme="majorBidi" w:hAnsiTheme="majorBidi" w:cstheme="majorBidi"/>
          <w:rtl/>
          <w:rPrChange w:id="2307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2308" w:author="yara ahmad" w:date="2021-04-18T08:34:00Z">
            <w:rPr>
              <w:rFonts w:hint="cs"/>
              <w:rtl/>
            </w:rPr>
          </w:rPrChange>
        </w:rPr>
        <w:t>עבור</w:t>
      </w:r>
      <w:r w:rsidRPr="00AE4B49">
        <w:rPr>
          <w:rFonts w:asciiTheme="majorBidi" w:hAnsiTheme="majorBidi" w:cstheme="majorBidi"/>
          <w:rtl/>
          <w:rPrChange w:id="2309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2310" w:author="yara ahmad" w:date="2021-04-18T08:34:00Z">
            <w:rPr>
              <w:rFonts w:hint="cs"/>
              <w:rtl/>
            </w:rPr>
          </w:rPrChange>
        </w:rPr>
        <w:t>משתמש</w:t>
      </w:r>
      <w:r w:rsidRPr="00AE4B49">
        <w:rPr>
          <w:rFonts w:asciiTheme="majorBidi" w:hAnsiTheme="majorBidi" w:cstheme="majorBidi"/>
          <w:rtl/>
          <w:rPrChange w:id="2311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2312" w:author="yara ahmad" w:date="2021-04-18T08:34:00Z">
            <w:rPr>
              <w:rFonts w:hint="cs"/>
              <w:rtl/>
            </w:rPr>
          </w:rPrChange>
        </w:rPr>
        <w:t>מנוי</w:t>
      </w:r>
      <w:r w:rsidRPr="00AE4B49">
        <w:rPr>
          <w:rFonts w:asciiTheme="majorBidi" w:hAnsiTheme="majorBidi" w:cstheme="majorBidi"/>
          <w:rtl/>
          <w:rPrChange w:id="2313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2314" w:author="yara ahmad" w:date="2021-04-18T08:34:00Z">
            <w:rPr>
              <w:rFonts w:hint="cs"/>
              <w:rtl/>
            </w:rPr>
          </w:rPrChange>
        </w:rPr>
        <w:t>קיים</w:t>
      </w:r>
      <w:r w:rsidRPr="00AE4B49">
        <w:rPr>
          <w:rFonts w:asciiTheme="majorBidi" w:hAnsiTheme="majorBidi" w:cstheme="majorBidi"/>
          <w:rtl/>
          <w:rPrChange w:id="2315" w:author="yara ahmad" w:date="2021-04-18T08:34:00Z">
            <w:rPr>
              <w:rtl/>
            </w:rPr>
          </w:rPrChange>
        </w:rPr>
        <w:t>.</w:t>
      </w:r>
    </w:p>
    <w:p w14:paraId="5EBA991C" w14:textId="77777777" w:rsidR="001C795F" w:rsidRPr="00AE4B49" w:rsidRDefault="001C795F" w:rsidP="001C795F">
      <w:pPr>
        <w:rPr>
          <w:rFonts w:asciiTheme="majorBidi" w:hAnsiTheme="majorBidi" w:cstheme="majorBidi"/>
          <w:rtl/>
          <w:rPrChange w:id="2316" w:author="yara ahmad" w:date="2021-04-18T08:34:00Z">
            <w:rPr>
              <w:rtl/>
            </w:rPr>
          </w:rPrChange>
        </w:rPr>
      </w:pPr>
      <w:r w:rsidRPr="00AE4B49">
        <w:rPr>
          <w:rFonts w:asciiTheme="majorBidi" w:hAnsiTheme="majorBidi" w:cstheme="majorBidi"/>
          <w:rPrChange w:id="2317" w:author="yara ahmad" w:date="2021-04-18T08:34:00Z">
            <w:rPr/>
          </w:rPrChange>
        </w:rPr>
        <w:t xml:space="preserve">post </w:t>
      </w:r>
      <w:proofErr w:type="gramStart"/>
      <w:r w:rsidRPr="00AE4B49">
        <w:rPr>
          <w:rFonts w:asciiTheme="majorBidi" w:hAnsiTheme="majorBidi" w:cstheme="majorBidi"/>
          <w:rPrChange w:id="2318" w:author="yara ahmad" w:date="2021-04-18T08:34:00Z">
            <w:rPr/>
          </w:rPrChange>
        </w:rPr>
        <w:t>condition</w:t>
      </w:r>
      <w:r w:rsidRPr="00AE4B49">
        <w:rPr>
          <w:rFonts w:asciiTheme="majorBidi" w:hAnsiTheme="majorBidi" w:cstheme="majorBidi"/>
          <w:rtl/>
          <w:rPrChange w:id="2319" w:author="yara ahmad" w:date="2021-04-18T08:34:00Z">
            <w:rPr>
              <w:rtl/>
            </w:rPr>
          </w:rPrChange>
        </w:rPr>
        <w:t xml:space="preserve"> :</w:t>
      </w:r>
      <w:proofErr w:type="gramEnd"/>
      <w:r w:rsidRPr="00AE4B49">
        <w:rPr>
          <w:rFonts w:asciiTheme="majorBidi" w:hAnsiTheme="majorBidi" w:cstheme="majorBidi"/>
          <w:rtl/>
          <w:rPrChange w:id="2320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2321" w:author="yara ahmad" w:date="2021-04-18T08:34:00Z">
            <w:rPr>
              <w:rFonts w:hint="cs"/>
              <w:rtl/>
            </w:rPr>
          </w:rPrChange>
        </w:rPr>
        <w:t>נתוני</w:t>
      </w:r>
      <w:r w:rsidRPr="00AE4B49">
        <w:rPr>
          <w:rFonts w:asciiTheme="majorBidi" w:hAnsiTheme="majorBidi" w:cstheme="majorBidi"/>
          <w:rtl/>
          <w:rPrChange w:id="2322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2323" w:author="yara ahmad" w:date="2021-04-18T08:34:00Z">
            <w:rPr>
              <w:rFonts w:hint="cs"/>
              <w:rtl/>
            </w:rPr>
          </w:rPrChange>
        </w:rPr>
        <w:t>ההרשמה</w:t>
      </w:r>
      <w:r w:rsidRPr="00AE4B49">
        <w:rPr>
          <w:rFonts w:asciiTheme="majorBidi" w:hAnsiTheme="majorBidi" w:cstheme="majorBidi"/>
          <w:rtl/>
          <w:rPrChange w:id="2324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2325" w:author="yara ahmad" w:date="2021-04-18T08:34:00Z">
            <w:rPr>
              <w:rFonts w:hint="cs"/>
              <w:rtl/>
            </w:rPr>
          </w:rPrChange>
        </w:rPr>
        <w:t>שהזין</w:t>
      </w:r>
      <w:r w:rsidRPr="00AE4B49">
        <w:rPr>
          <w:rFonts w:asciiTheme="majorBidi" w:hAnsiTheme="majorBidi" w:cstheme="majorBidi"/>
          <w:rtl/>
          <w:rPrChange w:id="2326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2327" w:author="yara ahmad" w:date="2021-04-18T08:34:00Z">
            <w:rPr>
              <w:rFonts w:hint="cs"/>
              <w:rtl/>
            </w:rPr>
          </w:rPrChange>
        </w:rPr>
        <w:t>האורח</w:t>
      </w:r>
      <w:r w:rsidRPr="00AE4B49">
        <w:rPr>
          <w:rFonts w:asciiTheme="majorBidi" w:hAnsiTheme="majorBidi" w:cstheme="majorBidi"/>
          <w:rtl/>
          <w:rPrChange w:id="2328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2329" w:author="yara ahmad" w:date="2021-04-18T08:34:00Z">
            <w:rPr>
              <w:rFonts w:hint="cs"/>
              <w:rtl/>
            </w:rPr>
          </w:rPrChange>
        </w:rPr>
        <w:t>נשמרו</w:t>
      </w:r>
      <w:r w:rsidRPr="00AE4B49">
        <w:rPr>
          <w:rFonts w:asciiTheme="majorBidi" w:hAnsiTheme="majorBidi" w:cstheme="majorBidi"/>
          <w:rtl/>
          <w:rPrChange w:id="2330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2331" w:author="yara ahmad" w:date="2021-04-18T08:34:00Z">
            <w:rPr>
              <w:rFonts w:hint="cs"/>
              <w:rtl/>
            </w:rPr>
          </w:rPrChange>
        </w:rPr>
        <w:t>במערכת</w:t>
      </w:r>
      <w:r w:rsidRPr="00AE4B49">
        <w:rPr>
          <w:rFonts w:asciiTheme="majorBidi" w:hAnsiTheme="majorBidi" w:cstheme="majorBidi"/>
          <w:rtl/>
          <w:rPrChange w:id="2332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2333" w:author="yara ahmad" w:date="2021-04-18T08:34:00Z">
            <w:rPr>
              <w:rFonts w:hint="cs"/>
              <w:rtl/>
            </w:rPr>
          </w:rPrChange>
        </w:rPr>
        <w:t>ועבורם</w:t>
      </w:r>
      <w:r w:rsidRPr="00AE4B49">
        <w:rPr>
          <w:rFonts w:asciiTheme="majorBidi" w:hAnsiTheme="majorBidi" w:cstheme="majorBidi"/>
          <w:rtl/>
          <w:rPrChange w:id="2334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2335" w:author="yara ahmad" w:date="2021-04-18T08:34:00Z">
            <w:rPr>
              <w:rFonts w:hint="cs"/>
              <w:rtl/>
            </w:rPr>
          </w:rPrChange>
        </w:rPr>
        <w:t>נוצר</w:t>
      </w:r>
      <w:r w:rsidRPr="00AE4B49">
        <w:rPr>
          <w:rFonts w:asciiTheme="majorBidi" w:hAnsiTheme="majorBidi" w:cstheme="majorBidi"/>
          <w:rtl/>
          <w:rPrChange w:id="2336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2337" w:author="yara ahmad" w:date="2021-04-18T08:34:00Z">
            <w:rPr>
              <w:rFonts w:hint="cs"/>
              <w:rtl/>
            </w:rPr>
          </w:rPrChange>
        </w:rPr>
        <w:t>חשבון</w:t>
      </w:r>
      <w:r w:rsidRPr="00AE4B49">
        <w:rPr>
          <w:rFonts w:asciiTheme="majorBidi" w:hAnsiTheme="majorBidi" w:cstheme="majorBidi"/>
          <w:rtl/>
          <w:rPrChange w:id="2338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2339" w:author="yara ahmad" w:date="2021-04-18T08:34:00Z">
            <w:rPr>
              <w:rFonts w:hint="cs"/>
              <w:rtl/>
            </w:rPr>
          </w:rPrChange>
        </w:rPr>
        <w:t>לצרכן</w:t>
      </w:r>
      <w:r w:rsidRPr="00AE4B49">
        <w:rPr>
          <w:rFonts w:asciiTheme="majorBidi" w:hAnsiTheme="majorBidi" w:cstheme="majorBidi"/>
          <w:rtl/>
          <w:rPrChange w:id="2340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2341" w:author="yara ahmad" w:date="2021-04-18T08:34:00Z">
            <w:rPr>
              <w:rFonts w:hint="cs"/>
              <w:rtl/>
            </w:rPr>
          </w:rPrChange>
        </w:rPr>
        <w:t>מנוי</w:t>
      </w:r>
      <w:r w:rsidRPr="00AE4B49">
        <w:rPr>
          <w:rFonts w:asciiTheme="majorBidi" w:hAnsiTheme="majorBidi" w:cstheme="majorBidi"/>
          <w:rtl/>
          <w:rPrChange w:id="2342" w:author="yara ahmad" w:date="2021-04-18T08:34:00Z">
            <w:rPr>
              <w:rtl/>
            </w:rPr>
          </w:rPrChange>
        </w:rPr>
        <w:t>.</w:t>
      </w:r>
    </w:p>
    <w:p w14:paraId="37909F5D" w14:textId="77777777" w:rsidR="001C795F" w:rsidRPr="00AE4B49" w:rsidRDefault="001C795F" w:rsidP="001C795F">
      <w:pPr>
        <w:rPr>
          <w:rFonts w:asciiTheme="majorBidi" w:hAnsiTheme="majorBidi" w:cstheme="majorBidi"/>
          <w:rtl/>
          <w:rPrChange w:id="2343" w:author="yara ahmad" w:date="2021-04-18T08:34:00Z">
            <w:rPr>
              <w:rtl/>
            </w:rPr>
          </w:rPrChange>
        </w:rPr>
      </w:pPr>
      <w:r w:rsidRPr="00AE4B49">
        <w:rPr>
          <w:rFonts w:asciiTheme="majorBidi" w:hAnsiTheme="majorBidi" w:cstheme="majorBidi" w:hint="cs"/>
          <w:rtl/>
          <w:rPrChange w:id="2344" w:author="yara ahmad" w:date="2021-04-18T08:34:00Z">
            <w:rPr>
              <w:rFonts w:hint="cs"/>
              <w:rtl/>
            </w:rPr>
          </w:rPrChange>
        </w:rPr>
        <w:t>תהליך</w:t>
      </w:r>
      <w:r w:rsidRPr="00AE4B49">
        <w:rPr>
          <w:rFonts w:asciiTheme="majorBidi" w:hAnsiTheme="majorBidi" w:cstheme="majorBidi"/>
          <w:rtl/>
          <w:rPrChange w:id="2345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2346" w:author="yara ahmad" w:date="2021-04-18T08:34:00Z">
            <w:rPr>
              <w:rFonts w:hint="cs"/>
              <w:rtl/>
            </w:rPr>
          </w:rPrChange>
        </w:rPr>
        <w:t>התרחיש</w:t>
      </w:r>
      <w:r w:rsidRPr="00AE4B49">
        <w:rPr>
          <w:rFonts w:asciiTheme="majorBidi" w:hAnsiTheme="majorBidi" w:cstheme="majorBidi"/>
          <w:rtl/>
          <w:rPrChange w:id="2347" w:author="yara ahmad" w:date="2021-04-18T08:34:00Z">
            <w:rPr>
              <w:rtl/>
            </w:rPr>
          </w:rPrChange>
        </w:rPr>
        <w:t xml:space="preserve"> :</w:t>
      </w:r>
    </w:p>
    <w:p w14:paraId="423E849B" w14:textId="77777777" w:rsidR="001C795F" w:rsidRPr="00AE4B49" w:rsidRDefault="001C795F" w:rsidP="001C795F">
      <w:pPr>
        <w:rPr>
          <w:rFonts w:asciiTheme="majorBidi" w:hAnsiTheme="majorBidi" w:cstheme="majorBidi"/>
          <w:rtl/>
          <w:rPrChange w:id="2348" w:author="yara ahmad" w:date="2021-04-18T08:34:00Z">
            <w:rPr>
              <w:rtl/>
            </w:rPr>
          </w:rPrChange>
        </w:rPr>
      </w:pPr>
      <w:r w:rsidRPr="00AE4B49">
        <w:rPr>
          <w:rFonts w:asciiTheme="majorBidi" w:hAnsiTheme="majorBidi" w:cstheme="majorBidi"/>
          <w:rtl/>
          <w:rPrChange w:id="2349" w:author="yara ahmad" w:date="2021-04-18T08:34:00Z">
            <w:rPr>
              <w:rtl/>
            </w:rPr>
          </w:rPrChange>
        </w:rPr>
        <w:t xml:space="preserve">1. </w:t>
      </w:r>
      <w:r w:rsidRPr="00AE4B49">
        <w:rPr>
          <w:rFonts w:asciiTheme="majorBidi" w:hAnsiTheme="majorBidi" w:cstheme="majorBidi" w:hint="cs"/>
          <w:rtl/>
          <w:rPrChange w:id="2350" w:author="yara ahmad" w:date="2021-04-18T08:34:00Z">
            <w:rPr>
              <w:rFonts w:hint="cs"/>
              <w:rtl/>
            </w:rPr>
          </w:rPrChange>
        </w:rPr>
        <w:t>האורח</w:t>
      </w:r>
      <w:r w:rsidRPr="00AE4B49">
        <w:rPr>
          <w:rFonts w:asciiTheme="majorBidi" w:hAnsiTheme="majorBidi" w:cstheme="majorBidi"/>
          <w:rtl/>
          <w:rPrChange w:id="2351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2352" w:author="yara ahmad" w:date="2021-04-18T08:34:00Z">
            <w:rPr>
              <w:rFonts w:hint="cs"/>
              <w:rtl/>
            </w:rPr>
          </w:rPrChange>
        </w:rPr>
        <w:t>בוחר</w:t>
      </w:r>
      <w:r w:rsidRPr="00AE4B49">
        <w:rPr>
          <w:rFonts w:asciiTheme="majorBidi" w:hAnsiTheme="majorBidi" w:cstheme="majorBidi"/>
          <w:rtl/>
          <w:rPrChange w:id="2353" w:author="yara ahmad" w:date="2021-04-18T08:34:00Z">
            <w:rPr>
              <w:rtl/>
            </w:rPr>
          </w:rPrChange>
        </w:rPr>
        <w:t xml:space="preserve"> </w:t>
      </w:r>
      <w:proofErr w:type="spellStart"/>
      <w:r w:rsidRPr="00AE4B49">
        <w:rPr>
          <w:rFonts w:asciiTheme="majorBidi" w:hAnsiTheme="majorBidi" w:cstheme="majorBidi" w:hint="cs"/>
          <w:rtl/>
          <w:rPrChange w:id="2354" w:author="yara ahmad" w:date="2021-04-18T08:34:00Z">
            <w:rPr>
              <w:rFonts w:hint="cs"/>
              <w:rtl/>
            </w:rPr>
          </w:rPrChange>
        </w:rPr>
        <w:t>באופצייה</w:t>
      </w:r>
      <w:proofErr w:type="spellEnd"/>
      <w:r w:rsidRPr="00AE4B49">
        <w:rPr>
          <w:rFonts w:asciiTheme="majorBidi" w:hAnsiTheme="majorBidi" w:cstheme="majorBidi"/>
          <w:rtl/>
          <w:rPrChange w:id="2355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2356" w:author="yara ahmad" w:date="2021-04-18T08:34:00Z">
            <w:rPr>
              <w:rFonts w:hint="cs"/>
              <w:rtl/>
            </w:rPr>
          </w:rPrChange>
        </w:rPr>
        <w:t>לרישום</w:t>
      </w:r>
      <w:r w:rsidRPr="00AE4B49">
        <w:rPr>
          <w:rFonts w:asciiTheme="majorBidi" w:hAnsiTheme="majorBidi" w:cstheme="majorBidi"/>
          <w:rtl/>
          <w:rPrChange w:id="2357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2358" w:author="yara ahmad" w:date="2021-04-18T08:34:00Z">
            <w:rPr>
              <w:rFonts w:hint="cs"/>
              <w:rtl/>
            </w:rPr>
          </w:rPrChange>
        </w:rPr>
        <w:t>למערכת</w:t>
      </w:r>
      <w:r w:rsidRPr="00AE4B49">
        <w:rPr>
          <w:rFonts w:asciiTheme="majorBidi" w:hAnsiTheme="majorBidi" w:cstheme="majorBidi"/>
          <w:rtl/>
          <w:rPrChange w:id="2359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2360" w:author="yara ahmad" w:date="2021-04-18T08:34:00Z">
            <w:rPr>
              <w:rFonts w:hint="cs"/>
              <w:rtl/>
            </w:rPr>
          </w:rPrChange>
        </w:rPr>
        <w:t>שזמינה</w:t>
      </w:r>
      <w:r w:rsidRPr="00AE4B49">
        <w:rPr>
          <w:rFonts w:asciiTheme="majorBidi" w:hAnsiTheme="majorBidi" w:cstheme="majorBidi"/>
          <w:rtl/>
          <w:rPrChange w:id="2361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2362" w:author="yara ahmad" w:date="2021-04-18T08:34:00Z">
            <w:rPr>
              <w:rFonts w:hint="cs"/>
              <w:rtl/>
            </w:rPr>
          </w:rPrChange>
        </w:rPr>
        <w:t>עבורו</w:t>
      </w:r>
      <w:r w:rsidRPr="00AE4B49">
        <w:rPr>
          <w:rFonts w:asciiTheme="majorBidi" w:hAnsiTheme="majorBidi" w:cstheme="majorBidi"/>
          <w:rtl/>
          <w:rPrChange w:id="2363" w:author="yara ahmad" w:date="2021-04-18T08:34:00Z">
            <w:rPr>
              <w:rtl/>
            </w:rPr>
          </w:rPrChange>
        </w:rPr>
        <w:t>.</w:t>
      </w:r>
    </w:p>
    <w:p w14:paraId="737215A2" w14:textId="77777777" w:rsidR="001C795F" w:rsidRPr="00AE4B49" w:rsidRDefault="001C795F" w:rsidP="001C795F">
      <w:pPr>
        <w:rPr>
          <w:rFonts w:asciiTheme="majorBidi" w:hAnsiTheme="majorBidi" w:cstheme="majorBidi"/>
          <w:rtl/>
          <w:rPrChange w:id="2364" w:author="yara ahmad" w:date="2021-04-18T08:34:00Z">
            <w:rPr>
              <w:rtl/>
            </w:rPr>
          </w:rPrChange>
        </w:rPr>
      </w:pPr>
      <w:r w:rsidRPr="00AE4B49">
        <w:rPr>
          <w:rFonts w:asciiTheme="majorBidi" w:hAnsiTheme="majorBidi" w:cstheme="majorBidi"/>
          <w:rtl/>
          <w:rPrChange w:id="2365" w:author="yara ahmad" w:date="2021-04-18T08:34:00Z">
            <w:rPr>
              <w:rtl/>
            </w:rPr>
          </w:rPrChange>
        </w:rPr>
        <w:t xml:space="preserve">2. </w:t>
      </w:r>
      <w:r w:rsidRPr="00AE4B49">
        <w:rPr>
          <w:rFonts w:asciiTheme="majorBidi" w:hAnsiTheme="majorBidi" w:cstheme="majorBidi" w:hint="cs"/>
          <w:rtl/>
          <w:rPrChange w:id="2366" w:author="yara ahmad" w:date="2021-04-18T08:34:00Z">
            <w:rPr>
              <w:rFonts w:hint="cs"/>
              <w:rtl/>
            </w:rPr>
          </w:rPrChange>
        </w:rPr>
        <w:t>המערכת</w:t>
      </w:r>
      <w:r w:rsidRPr="00AE4B49">
        <w:rPr>
          <w:rFonts w:asciiTheme="majorBidi" w:hAnsiTheme="majorBidi" w:cstheme="majorBidi"/>
          <w:rtl/>
          <w:rPrChange w:id="2367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2368" w:author="yara ahmad" w:date="2021-04-18T08:34:00Z">
            <w:rPr>
              <w:rFonts w:hint="cs"/>
              <w:rtl/>
            </w:rPr>
          </w:rPrChange>
        </w:rPr>
        <w:t>מציגה</w:t>
      </w:r>
      <w:r w:rsidRPr="00AE4B49">
        <w:rPr>
          <w:rFonts w:asciiTheme="majorBidi" w:hAnsiTheme="majorBidi" w:cstheme="majorBidi"/>
          <w:rtl/>
          <w:rPrChange w:id="2369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2370" w:author="yara ahmad" w:date="2021-04-18T08:34:00Z">
            <w:rPr>
              <w:rFonts w:hint="cs"/>
              <w:rtl/>
            </w:rPr>
          </w:rPrChange>
        </w:rPr>
        <w:t>הוראות</w:t>
      </w:r>
      <w:r w:rsidRPr="00AE4B49">
        <w:rPr>
          <w:rFonts w:asciiTheme="majorBidi" w:hAnsiTheme="majorBidi" w:cstheme="majorBidi"/>
          <w:rtl/>
          <w:rPrChange w:id="2371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2372" w:author="yara ahmad" w:date="2021-04-18T08:34:00Z">
            <w:rPr>
              <w:rFonts w:hint="cs"/>
              <w:rtl/>
            </w:rPr>
          </w:rPrChange>
        </w:rPr>
        <w:t>הרשמה</w:t>
      </w:r>
      <w:r w:rsidRPr="00AE4B49">
        <w:rPr>
          <w:rFonts w:asciiTheme="majorBidi" w:hAnsiTheme="majorBidi" w:cstheme="majorBidi"/>
          <w:rtl/>
          <w:rPrChange w:id="2373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2374" w:author="yara ahmad" w:date="2021-04-18T08:34:00Z">
            <w:rPr>
              <w:rFonts w:hint="cs"/>
              <w:rtl/>
            </w:rPr>
          </w:rPrChange>
        </w:rPr>
        <w:t>מתאימות</w:t>
      </w:r>
      <w:r w:rsidRPr="00AE4B49">
        <w:rPr>
          <w:rFonts w:asciiTheme="majorBidi" w:hAnsiTheme="majorBidi" w:cstheme="majorBidi"/>
          <w:rtl/>
          <w:rPrChange w:id="2375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2376" w:author="yara ahmad" w:date="2021-04-18T08:34:00Z">
            <w:rPr>
              <w:rFonts w:hint="cs"/>
              <w:rtl/>
            </w:rPr>
          </w:rPrChange>
        </w:rPr>
        <w:t>לאורח</w:t>
      </w:r>
      <w:r w:rsidRPr="00AE4B49">
        <w:rPr>
          <w:rFonts w:asciiTheme="majorBidi" w:hAnsiTheme="majorBidi" w:cstheme="majorBidi"/>
          <w:rtl/>
          <w:rPrChange w:id="2377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2378" w:author="yara ahmad" w:date="2021-04-18T08:34:00Z">
            <w:rPr>
              <w:rFonts w:hint="cs"/>
              <w:rtl/>
            </w:rPr>
          </w:rPrChange>
        </w:rPr>
        <w:t>ומאפשרת</w:t>
      </w:r>
      <w:r w:rsidRPr="00AE4B49">
        <w:rPr>
          <w:rFonts w:asciiTheme="majorBidi" w:hAnsiTheme="majorBidi" w:cstheme="majorBidi"/>
          <w:rtl/>
          <w:rPrChange w:id="2379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2380" w:author="yara ahmad" w:date="2021-04-18T08:34:00Z">
            <w:rPr>
              <w:rFonts w:hint="cs"/>
              <w:rtl/>
            </w:rPr>
          </w:rPrChange>
        </w:rPr>
        <w:t>לו</w:t>
      </w:r>
      <w:r w:rsidRPr="00AE4B49">
        <w:rPr>
          <w:rFonts w:asciiTheme="majorBidi" w:hAnsiTheme="majorBidi" w:cstheme="majorBidi"/>
          <w:rtl/>
          <w:rPrChange w:id="2381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2382" w:author="yara ahmad" w:date="2021-04-18T08:34:00Z">
            <w:rPr>
              <w:rFonts w:hint="cs"/>
              <w:rtl/>
            </w:rPr>
          </w:rPrChange>
        </w:rPr>
        <w:t>להזין</w:t>
      </w:r>
      <w:r w:rsidRPr="00AE4B49">
        <w:rPr>
          <w:rFonts w:asciiTheme="majorBidi" w:hAnsiTheme="majorBidi" w:cstheme="majorBidi"/>
          <w:rtl/>
          <w:rPrChange w:id="2383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2384" w:author="yara ahmad" w:date="2021-04-18T08:34:00Z">
            <w:rPr>
              <w:rFonts w:hint="cs"/>
              <w:rtl/>
            </w:rPr>
          </w:rPrChange>
        </w:rPr>
        <w:t>את</w:t>
      </w:r>
      <w:r w:rsidRPr="00AE4B49">
        <w:rPr>
          <w:rFonts w:asciiTheme="majorBidi" w:hAnsiTheme="majorBidi" w:cstheme="majorBidi"/>
          <w:rtl/>
          <w:rPrChange w:id="2385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2386" w:author="yara ahmad" w:date="2021-04-18T08:34:00Z">
            <w:rPr>
              <w:rFonts w:hint="cs"/>
              <w:rtl/>
            </w:rPr>
          </w:rPrChange>
        </w:rPr>
        <w:t>הפרטים</w:t>
      </w:r>
      <w:r w:rsidRPr="00AE4B49">
        <w:rPr>
          <w:rFonts w:asciiTheme="majorBidi" w:hAnsiTheme="majorBidi" w:cstheme="majorBidi"/>
          <w:rtl/>
          <w:rPrChange w:id="2387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2388" w:author="yara ahmad" w:date="2021-04-18T08:34:00Z">
            <w:rPr>
              <w:rFonts w:hint="cs"/>
              <w:rtl/>
            </w:rPr>
          </w:rPrChange>
        </w:rPr>
        <w:t>הנדרשים</w:t>
      </w:r>
      <w:r w:rsidRPr="00AE4B49">
        <w:rPr>
          <w:rFonts w:asciiTheme="majorBidi" w:hAnsiTheme="majorBidi" w:cstheme="majorBidi"/>
          <w:rtl/>
          <w:rPrChange w:id="2389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2390" w:author="yara ahmad" w:date="2021-04-18T08:34:00Z">
            <w:rPr>
              <w:rFonts w:hint="cs"/>
              <w:rtl/>
            </w:rPr>
          </w:rPrChange>
        </w:rPr>
        <w:t>עבור</w:t>
      </w:r>
      <w:r w:rsidRPr="00AE4B49">
        <w:rPr>
          <w:rFonts w:asciiTheme="majorBidi" w:hAnsiTheme="majorBidi" w:cstheme="majorBidi"/>
          <w:rtl/>
          <w:rPrChange w:id="2391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2392" w:author="yara ahmad" w:date="2021-04-18T08:34:00Z">
            <w:rPr>
              <w:rFonts w:hint="cs"/>
              <w:rtl/>
            </w:rPr>
          </w:rPrChange>
        </w:rPr>
        <w:t>הרשמה</w:t>
      </w:r>
      <w:r w:rsidRPr="00AE4B49">
        <w:rPr>
          <w:rFonts w:asciiTheme="majorBidi" w:hAnsiTheme="majorBidi" w:cstheme="majorBidi"/>
          <w:rtl/>
          <w:rPrChange w:id="2393" w:author="yara ahmad" w:date="2021-04-18T08:34:00Z">
            <w:rPr>
              <w:rtl/>
            </w:rPr>
          </w:rPrChange>
        </w:rPr>
        <w:t>.</w:t>
      </w:r>
    </w:p>
    <w:p w14:paraId="7AB4D432" w14:textId="77777777" w:rsidR="001C795F" w:rsidRPr="00AE4B49" w:rsidRDefault="001C795F" w:rsidP="001C795F">
      <w:pPr>
        <w:rPr>
          <w:rFonts w:asciiTheme="majorBidi" w:hAnsiTheme="majorBidi" w:cstheme="majorBidi"/>
          <w:rtl/>
          <w:rPrChange w:id="2394" w:author="yara ahmad" w:date="2021-04-18T08:34:00Z">
            <w:rPr>
              <w:rtl/>
            </w:rPr>
          </w:rPrChange>
        </w:rPr>
      </w:pPr>
      <w:r w:rsidRPr="00AE4B49">
        <w:rPr>
          <w:rFonts w:asciiTheme="majorBidi" w:hAnsiTheme="majorBidi" w:cstheme="majorBidi"/>
          <w:rtl/>
          <w:rPrChange w:id="2395" w:author="yara ahmad" w:date="2021-04-18T08:34:00Z">
            <w:rPr>
              <w:rtl/>
            </w:rPr>
          </w:rPrChange>
        </w:rPr>
        <w:t xml:space="preserve">3. </w:t>
      </w:r>
      <w:r w:rsidRPr="00AE4B49">
        <w:rPr>
          <w:rFonts w:asciiTheme="majorBidi" w:hAnsiTheme="majorBidi" w:cstheme="majorBidi" w:hint="cs"/>
          <w:rtl/>
          <w:rPrChange w:id="2396" w:author="yara ahmad" w:date="2021-04-18T08:34:00Z">
            <w:rPr>
              <w:rFonts w:hint="cs"/>
              <w:rtl/>
            </w:rPr>
          </w:rPrChange>
        </w:rPr>
        <w:t>הצרכן</w:t>
      </w:r>
      <w:r w:rsidRPr="00AE4B49">
        <w:rPr>
          <w:rFonts w:asciiTheme="majorBidi" w:hAnsiTheme="majorBidi" w:cstheme="majorBidi"/>
          <w:rtl/>
          <w:rPrChange w:id="2397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2398" w:author="yara ahmad" w:date="2021-04-18T08:34:00Z">
            <w:rPr>
              <w:rFonts w:hint="cs"/>
              <w:rtl/>
            </w:rPr>
          </w:rPrChange>
        </w:rPr>
        <w:t>מזין</w:t>
      </w:r>
      <w:r w:rsidRPr="00AE4B49">
        <w:rPr>
          <w:rFonts w:asciiTheme="majorBidi" w:hAnsiTheme="majorBidi" w:cstheme="majorBidi"/>
          <w:rtl/>
          <w:rPrChange w:id="2399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2400" w:author="yara ahmad" w:date="2021-04-18T08:34:00Z">
            <w:rPr>
              <w:rFonts w:hint="cs"/>
              <w:rtl/>
            </w:rPr>
          </w:rPrChange>
        </w:rPr>
        <w:t>את</w:t>
      </w:r>
      <w:r w:rsidRPr="00AE4B49">
        <w:rPr>
          <w:rFonts w:asciiTheme="majorBidi" w:hAnsiTheme="majorBidi" w:cstheme="majorBidi"/>
          <w:rtl/>
          <w:rPrChange w:id="2401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2402" w:author="yara ahmad" w:date="2021-04-18T08:34:00Z">
            <w:rPr>
              <w:rFonts w:hint="cs"/>
              <w:rtl/>
            </w:rPr>
          </w:rPrChange>
        </w:rPr>
        <w:t>הפרטים</w:t>
      </w:r>
      <w:r w:rsidRPr="00AE4B49">
        <w:rPr>
          <w:rFonts w:asciiTheme="majorBidi" w:hAnsiTheme="majorBidi" w:cstheme="majorBidi"/>
          <w:rtl/>
          <w:rPrChange w:id="2403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2404" w:author="yara ahmad" w:date="2021-04-18T08:34:00Z">
            <w:rPr>
              <w:rFonts w:hint="cs"/>
              <w:rtl/>
            </w:rPr>
          </w:rPrChange>
        </w:rPr>
        <w:t>שביקשה</w:t>
      </w:r>
      <w:r w:rsidRPr="00AE4B49">
        <w:rPr>
          <w:rFonts w:asciiTheme="majorBidi" w:hAnsiTheme="majorBidi" w:cstheme="majorBidi"/>
          <w:rtl/>
          <w:rPrChange w:id="2405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2406" w:author="yara ahmad" w:date="2021-04-18T08:34:00Z">
            <w:rPr>
              <w:rFonts w:hint="cs"/>
              <w:rtl/>
            </w:rPr>
          </w:rPrChange>
        </w:rPr>
        <w:t>המערכת</w:t>
      </w:r>
      <w:r w:rsidRPr="00AE4B49">
        <w:rPr>
          <w:rFonts w:asciiTheme="majorBidi" w:hAnsiTheme="majorBidi" w:cstheme="majorBidi"/>
          <w:rtl/>
          <w:rPrChange w:id="2407" w:author="yara ahmad" w:date="2021-04-18T08:34:00Z">
            <w:rPr>
              <w:rtl/>
            </w:rPr>
          </w:rPrChange>
        </w:rPr>
        <w:t xml:space="preserve"> ( </w:t>
      </w:r>
      <w:r w:rsidRPr="00AE4B49">
        <w:rPr>
          <w:rFonts w:asciiTheme="majorBidi" w:hAnsiTheme="majorBidi" w:cstheme="majorBidi" w:hint="cs"/>
          <w:rtl/>
          <w:rPrChange w:id="2408" w:author="yara ahmad" w:date="2021-04-18T08:34:00Z">
            <w:rPr>
              <w:rFonts w:hint="cs"/>
              <w:rtl/>
            </w:rPr>
          </w:rPrChange>
        </w:rPr>
        <w:t>שם</w:t>
      </w:r>
      <w:r w:rsidRPr="00AE4B49">
        <w:rPr>
          <w:rFonts w:asciiTheme="majorBidi" w:hAnsiTheme="majorBidi" w:cstheme="majorBidi"/>
          <w:rtl/>
          <w:rPrChange w:id="2409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2410" w:author="yara ahmad" w:date="2021-04-18T08:34:00Z">
            <w:rPr>
              <w:rFonts w:hint="cs"/>
              <w:rtl/>
            </w:rPr>
          </w:rPrChange>
        </w:rPr>
        <w:t>משתמש</w:t>
      </w:r>
      <w:r w:rsidRPr="00AE4B49">
        <w:rPr>
          <w:rFonts w:asciiTheme="majorBidi" w:hAnsiTheme="majorBidi" w:cstheme="majorBidi"/>
          <w:rtl/>
          <w:rPrChange w:id="2411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2412" w:author="yara ahmad" w:date="2021-04-18T08:34:00Z">
            <w:rPr>
              <w:rFonts w:hint="cs"/>
              <w:rtl/>
            </w:rPr>
          </w:rPrChange>
        </w:rPr>
        <w:t>וסיסמה</w:t>
      </w:r>
      <w:r w:rsidRPr="00AE4B49">
        <w:rPr>
          <w:rFonts w:asciiTheme="majorBidi" w:hAnsiTheme="majorBidi" w:cstheme="majorBidi"/>
          <w:rtl/>
          <w:rPrChange w:id="2413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2414" w:author="yara ahmad" w:date="2021-04-18T08:34:00Z">
            <w:rPr>
              <w:rFonts w:hint="cs"/>
              <w:rtl/>
            </w:rPr>
          </w:rPrChange>
        </w:rPr>
        <w:t>חוקיים</w:t>
      </w:r>
      <w:r w:rsidRPr="00AE4B49">
        <w:rPr>
          <w:rFonts w:asciiTheme="majorBidi" w:hAnsiTheme="majorBidi" w:cstheme="majorBidi"/>
          <w:rtl/>
          <w:rPrChange w:id="2415" w:author="yara ahmad" w:date="2021-04-18T08:34:00Z">
            <w:rPr>
              <w:rtl/>
            </w:rPr>
          </w:rPrChange>
        </w:rPr>
        <w:t xml:space="preserve"> ) .</w:t>
      </w:r>
    </w:p>
    <w:p w14:paraId="063D752F" w14:textId="7B87AE77" w:rsidR="001C795F" w:rsidRPr="00AE4B49" w:rsidRDefault="001C795F" w:rsidP="001C795F">
      <w:pPr>
        <w:rPr>
          <w:ins w:id="2416" w:author="jamil" w:date="2021-04-17T20:21:00Z"/>
          <w:rFonts w:asciiTheme="majorBidi" w:hAnsiTheme="majorBidi" w:cstheme="majorBidi"/>
          <w:rtl/>
          <w:rPrChange w:id="2417" w:author="yara ahmad" w:date="2021-04-18T08:34:00Z">
            <w:rPr>
              <w:ins w:id="2418" w:author="jamil" w:date="2021-04-17T20:21:00Z"/>
              <w:rtl/>
            </w:rPr>
          </w:rPrChange>
        </w:rPr>
      </w:pPr>
      <w:r w:rsidRPr="00AE4B49">
        <w:rPr>
          <w:rFonts w:asciiTheme="majorBidi" w:hAnsiTheme="majorBidi" w:cstheme="majorBidi"/>
          <w:rtl/>
          <w:rPrChange w:id="2419" w:author="yara ahmad" w:date="2021-04-18T08:34:00Z">
            <w:rPr>
              <w:rtl/>
            </w:rPr>
          </w:rPrChange>
        </w:rPr>
        <w:t xml:space="preserve">4. </w:t>
      </w:r>
      <w:r w:rsidRPr="00AE4B49">
        <w:rPr>
          <w:rFonts w:asciiTheme="majorBidi" w:hAnsiTheme="majorBidi" w:cstheme="majorBidi" w:hint="cs"/>
          <w:rtl/>
          <w:rPrChange w:id="2420" w:author="yara ahmad" w:date="2021-04-18T08:34:00Z">
            <w:rPr>
              <w:rFonts w:hint="cs"/>
              <w:rtl/>
            </w:rPr>
          </w:rPrChange>
        </w:rPr>
        <w:t>המערכת</w:t>
      </w:r>
      <w:r w:rsidRPr="00AE4B49">
        <w:rPr>
          <w:rFonts w:asciiTheme="majorBidi" w:hAnsiTheme="majorBidi" w:cstheme="majorBidi"/>
          <w:rtl/>
          <w:rPrChange w:id="2421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2422" w:author="yara ahmad" w:date="2021-04-18T08:34:00Z">
            <w:rPr>
              <w:rFonts w:hint="cs"/>
              <w:rtl/>
            </w:rPr>
          </w:rPrChange>
        </w:rPr>
        <w:t>מבצעת</w:t>
      </w:r>
      <w:r w:rsidRPr="00AE4B49">
        <w:rPr>
          <w:rFonts w:asciiTheme="majorBidi" w:hAnsiTheme="majorBidi" w:cstheme="majorBidi"/>
          <w:rtl/>
          <w:rPrChange w:id="2423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2424" w:author="yara ahmad" w:date="2021-04-18T08:34:00Z">
            <w:rPr>
              <w:rFonts w:hint="cs"/>
              <w:rtl/>
            </w:rPr>
          </w:rPrChange>
        </w:rPr>
        <w:t>את</w:t>
      </w:r>
      <w:r w:rsidRPr="00AE4B49">
        <w:rPr>
          <w:rFonts w:asciiTheme="majorBidi" w:hAnsiTheme="majorBidi" w:cstheme="majorBidi"/>
          <w:rtl/>
          <w:rPrChange w:id="2425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2426" w:author="yara ahmad" w:date="2021-04-18T08:34:00Z">
            <w:rPr>
              <w:rFonts w:hint="cs"/>
              <w:rtl/>
            </w:rPr>
          </w:rPrChange>
        </w:rPr>
        <w:t>הרישום</w:t>
      </w:r>
      <w:r w:rsidRPr="00AE4B49">
        <w:rPr>
          <w:rFonts w:asciiTheme="majorBidi" w:hAnsiTheme="majorBidi" w:cstheme="majorBidi"/>
          <w:rtl/>
          <w:rPrChange w:id="2427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2428" w:author="yara ahmad" w:date="2021-04-18T08:34:00Z">
            <w:rPr>
              <w:rFonts w:hint="cs"/>
              <w:rtl/>
            </w:rPr>
          </w:rPrChange>
        </w:rPr>
        <w:t>של</w:t>
      </w:r>
      <w:r w:rsidRPr="00AE4B49">
        <w:rPr>
          <w:rFonts w:asciiTheme="majorBidi" w:hAnsiTheme="majorBidi" w:cstheme="majorBidi"/>
          <w:rtl/>
          <w:rPrChange w:id="2429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2430" w:author="yara ahmad" w:date="2021-04-18T08:34:00Z">
            <w:rPr>
              <w:rFonts w:hint="cs"/>
              <w:rtl/>
            </w:rPr>
          </w:rPrChange>
        </w:rPr>
        <w:t>הצרכן</w:t>
      </w:r>
      <w:r w:rsidRPr="00AE4B49">
        <w:rPr>
          <w:rFonts w:asciiTheme="majorBidi" w:hAnsiTheme="majorBidi" w:cstheme="majorBidi"/>
          <w:rtl/>
          <w:rPrChange w:id="2431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2432" w:author="yara ahmad" w:date="2021-04-18T08:34:00Z">
            <w:rPr>
              <w:rFonts w:hint="cs"/>
              <w:rtl/>
            </w:rPr>
          </w:rPrChange>
        </w:rPr>
        <w:t>ומדפיסה</w:t>
      </w:r>
      <w:r w:rsidRPr="00AE4B49">
        <w:rPr>
          <w:rFonts w:asciiTheme="majorBidi" w:hAnsiTheme="majorBidi" w:cstheme="majorBidi"/>
          <w:rtl/>
          <w:rPrChange w:id="2433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2434" w:author="yara ahmad" w:date="2021-04-18T08:34:00Z">
            <w:rPr>
              <w:rFonts w:hint="cs"/>
              <w:rtl/>
            </w:rPr>
          </w:rPrChange>
        </w:rPr>
        <w:t>לו</w:t>
      </w:r>
      <w:r w:rsidRPr="00AE4B49">
        <w:rPr>
          <w:rFonts w:asciiTheme="majorBidi" w:hAnsiTheme="majorBidi" w:cstheme="majorBidi"/>
          <w:rtl/>
          <w:rPrChange w:id="2435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2436" w:author="yara ahmad" w:date="2021-04-18T08:34:00Z">
            <w:rPr>
              <w:rFonts w:hint="cs"/>
              <w:rtl/>
            </w:rPr>
          </w:rPrChange>
        </w:rPr>
        <w:t>הודעה</w:t>
      </w:r>
      <w:r w:rsidRPr="00AE4B49">
        <w:rPr>
          <w:rFonts w:asciiTheme="majorBidi" w:hAnsiTheme="majorBidi" w:cstheme="majorBidi"/>
          <w:rtl/>
          <w:rPrChange w:id="2437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2438" w:author="yara ahmad" w:date="2021-04-18T08:34:00Z">
            <w:rPr>
              <w:rFonts w:hint="cs"/>
              <w:rtl/>
            </w:rPr>
          </w:rPrChange>
        </w:rPr>
        <w:t>מתאימה</w:t>
      </w:r>
      <w:r w:rsidRPr="00AE4B49">
        <w:rPr>
          <w:rFonts w:asciiTheme="majorBidi" w:hAnsiTheme="majorBidi" w:cstheme="majorBidi"/>
          <w:rtl/>
          <w:rPrChange w:id="2439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2440" w:author="yara ahmad" w:date="2021-04-18T08:34:00Z">
            <w:rPr>
              <w:rFonts w:hint="cs"/>
              <w:rtl/>
            </w:rPr>
          </w:rPrChange>
        </w:rPr>
        <w:t>שההרשמה</w:t>
      </w:r>
      <w:r w:rsidRPr="00AE4B49">
        <w:rPr>
          <w:rFonts w:asciiTheme="majorBidi" w:hAnsiTheme="majorBidi" w:cstheme="majorBidi"/>
          <w:rtl/>
          <w:rPrChange w:id="2441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2442" w:author="yara ahmad" w:date="2021-04-18T08:34:00Z">
            <w:rPr>
              <w:rFonts w:hint="cs"/>
              <w:rtl/>
            </w:rPr>
          </w:rPrChange>
        </w:rPr>
        <w:t>בוצעה</w:t>
      </w:r>
      <w:r w:rsidRPr="00AE4B49">
        <w:rPr>
          <w:rFonts w:asciiTheme="majorBidi" w:hAnsiTheme="majorBidi" w:cstheme="majorBidi"/>
          <w:rtl/>
          <w:rPrChange w:id="2443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2444" w:author="yara ahmad" w:date="2021-04-18T08:34:00Z">
            <w:rPr>
              <w:rFonts w:hint="cs"/>
              <w:rtl/>
            </w:rPr>
          </w:rPrChange>
        </w:rPr>
        <w:t>בהצלחה</w:t>
      </w:r>
      <w:r w:rsidRPr="00AE4B49">
        <w:rPr>
          <w:rFonts w:asciiTheme="majorBidi" w:hAnsiTheme="majorBidi" w:cstheme="majorBidi"/>
          <w:rtl/>
          <w:rPrChange w:id="2445" w:author="yara ahmad" w:date="2021-04-18T08:34:00Z">
            <w:rPr>
              <w:rtl/>
            </w:rPr>
          </w:rPrChange>
        </w:rPr>
        <w:t>.</w:t>
      </w:r>
    </w:p>
    <w:p w14:paraId="0545638E" w14:textId="77777777" w:rsidR="001513E4" w:rsidRPr="00AE4B49" w:rsidRDefault="001513E4" w:rsidP="001513E4">
      <w:pPr>
        <w:rPr>
          <w:ins w:id="2446" w:author="jamil" w:date="2021-04-17T20:21:00Z"/>
          <w:rFonts w:asciiTheme="majorBidi" w:hAnsiTheme="majorBidi" w:cstheme="majorBidi"/>
          <w:rtl/>
          <w:rPrChange w:id="2447" w:author="yara ahmad" w:date="2021-04-18T08:34:00Z">
            <w:rPr>
              <w:ins w:id="2448" w:author="jamil" w:date="2021-04-17T20:21:00Z"/>
              <w:rtl/>
            </w:rPr>
          </w:rPrChange>
        </w:rPr>
      </w:pPr>
      <w:ins w:id="2449" w:author="jamil" w:date="2021-04-17T20:21:00Z">
        <w:r w:rsidRPr="00AE4B49">
          <w:rPr>
            <w:rFonts w:asciiTheme="majorBidi" w:hAnsiTheme="majorBidi" w:cstheme="majorBidi" w:hint="cs"/>
            <w:rtl/>
            <w:rPrChange w:id="2450" w:author="yara ahmad" w:date="2021-04-18T08:34:00Z">
              <w:rPr>
                <w:rFonts w:hint="cs"/>
                <w:rtl/>
              </w:rPr>
            </w:rPrChange>
          </w:rPr>
          <w:t>תרחיש</w:t>
        </w:r>
        <w:r w:rsidRPr="00AE4B49">
          <w:rPr>
            <w:rFonts w:asciiTheme="majorBidi" w:hAnsiTheme="majorBidi" w:cstheme="majorBidi"/>
            <w:rtl/>
            <w:rPrChange w:id="2451" w:author="yara ahmad" w:date="2021-04-18T08:34:00Z">
              <w:rPr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rtl/>
            <w:rPrChange w:id="2452" w:author="yara ahmad" w:date="2021-04-18T08:34:00Z">
              <w:rPr>
                <w:rFonts w:hint="cs"/>
                <w:rtl/>
              </w:rPr>
            </w:rPrChange>
          </w:rPr>
          <w:t>חילופי</w:t>
        </w:r>
        <w:r w:rsidRPr="00AE4B49">
          <w:rPr>
            <w:rFonts w:asciiTheme="majorBidi" w:hAnsiTheme="majorBidi" w:cstheme="majorBidi"/>
            <w:rtl/>
            <w:rPrChange w:id="2453" w:author="yara ahmad" w:date="2021-04-18T08:34:00Z">
              <w:rPr>
                <w:rtl/>
              </w:rPr>
            </w:rPrChange>
          </w:rPr>
          <w:t xml:space="preserve"> :</w:t>
        </w:r>
      </w:ins>
    </w:p>
    <w:p w14:paraId="1F3D146D" w14:textId="19873503" w:rsidR="001513E4" w:rsidRPr="00AE4B49" w:rsidRDefault="001513E4" w:rsidP="001C795F">
      <w:pPr>
        <w:rPr>
          <w:ins w:id="2454" w:author="jamil" w:date="2021-04-17T20:23:00Z"/>
          <w:rFonts w:asciiTheme="majorBidi" w:hAnsiTheme="majorBidi" w:cstheme="majorBidi"/>
          <w:rtl/>
          <w:rPrChange w:id="2455" w:author="yara ahmad" w:date="2021-04-18T08:34:00Z">
            <w:rPr>
              <w:ins w:id="2456" w:author="jamil" w:date="2021-04-17T20:23:00Z"/>
              <w:rtl/>
            </w:rPr>
          </w:rPrChange>
        </w:rPr>
      </w:pPr>
      <w:ins w:id="2457" w:author="jamil" w:date="2021-04-17T20:22:00Z">
        <w:r w:rsidRPr="00AE4B49">
          <w:rPr>
            <w:rFonts w:asciiTheme="majorBidi" w:hAnsiTheme="majorBidi" w:cstheme="majorBidi"/>
            <w:rtl/>
            <w:rPrChange w:id="2458" w:author="yara ahmad" w:date="2021-04-18T08:34:00Z">
              <w:rPr>
                <w:rtl/>
              </w:rPr>
            </w:rPrChange>
          </w:rPr>
          <w:t xml:space="preserve">4. </w:t>
        </w:r>
        <w:r w:rsidRPr="00AE4B49">
          <w:rPr>
            <w:rFonts w:asciiTheme="majorBidi" w:hAnsiTheme="majorBidi" w:cstheme="majorBidi" w:hint="cs"/>
            <w:rtl/>
            <w:rPrChange w:id="2459" w:author="yara ahmad" w:date="2021-04-18T08:34:00Z">
              <w:rPr>
                <w:rFonts w:hint="cs"/>
                <w:rtl/>
              </w:rPr>
            </w:rPrChange>
          </w:rPr>
          <w:t>המערכת</w:t>
        </w:r>
        <w:r w:rsidRPr="00AE4B49">
          <w:rPr>
            <w:rFonts w:asciiTheme="majorBidi" w:hAnsiTheme="majorBidi" w:cstheme="majorBidi"/>
            <w:rtl/>
            <w:rPrChange w:id="2460" w:author="yara ahmad" w:date="2021-04-18T08:34:00Z">
              <w:rPr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rtl/>
            <w:rPrChange w:id="2461" w:author="yara ahmad" w:date="2021-04-18T08:34:00Z">
              <w:rPr>
                <w:rFonts w:hint="cs"/>
                <w:rtl/>
              </w:rPr>
            </w:rPrChange>
          </w:rPr>
          <w:t>בודקת</w:t>
        </w:r>
        <w:r w:rsidRPr="00AE4B49">
          <w:rPr>
            <w:rFonts w:asciiTheme="majorBidi" w:hAnsiTheme="majorBidi" w:cstheme="majorBidi"/>
            <w:rtl/>
            <w:rPrChange w:id="2462" w:author="yara ahmad" w:date="2021-04-18T08:34:00Z">
              <w:rPr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rtl/>
            <w:rPrChange w:id="2463" w:author="yara ahmad" w:date="2021-04-18T08:34:00Z">
              <w:rPr>
                <w:rFonts w:hint="cs"/>
                <w:rtl/>
              </w:rPr>
            </w:rPrChange>
          </w:rPr>
          <w:t>את</w:t>
        </w:r>
        <w:r w:rsidRPr="00AE4B49">
          <w:rPr>
            <w:rFonts w:asciiTheme="majorBidi" w:hAnsiTheme="majorBidi" w:cstheme="majorBidi"/>
            <w:rtl/>
            <w:rPrChange w:id="2464" w:author="yara ahmad" w:date="2021-04-18T08:34:00Z">
              <w:rPr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rtl/>
            <w:rPrChange w:id="2465" w:author="yara ahmad" w:date="2021-04-18T08:34:00Z">
              <w:rPr>
                <w:rFonts w:hint="cs"/>
                <w:rtl/>
              </w:rPr>
            </w:rPrChange>
          </w:rPr>
          <w:t>הנתונים</w:t>
        </w:r>
        <w:r w:rsidRPr="00AE4B49">
          <w:rPr>
            <w:rFonts w:asciiTheme="majorBidi" w:hAnsiTheme="majorBidi" w:cstheme="majorBidi"/>
            <w:rtl/>
            <w:rPrChange w:id="2466" w:author="yara ahmad" w:date="2021-04-18T08:34:00Z">
              <w:rPr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rtl/>
            <w:rPrChange w:id="2467" w:author="yara ahmad" w:date="2021-04-18T08:34:00Z">
              <w:rPr>
                <w:rFonts w:hint="cs"/>
                <w:rtl/>
              </w:rPr>
            </w:rPrChange>
          </w:rPr>
          <w:t>שמסר</w:t>
        </w:r>
        <w:r w:rsidRPr="00AE4B49">
          <w:rPr>
            <w:rFonts w:asciiTheme="majorBidi" w:hAnsiTheme="majorBidi" w:cstheme="majorBidi"/>
            <w:rtl/>
            <w:rPrChange w:id="2468" w:author="yara ahmad" w:date="2021-04-18T08:34:00Z">
              <w:rPr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rtl/>
            <w:rPrChange w:id="2469" w:author="yara ahmad" w:date="2021-04-18T08:34:00Z">
              <w:rPr>
                <w:rFonts w:hint="cs"/>
                <w:rtl/>
              </w:rPr>
            </w:rPrChange>
          </w:rPr>
          <w:t>המשתמש</w:t>
        </w:r>
        <w:r w:rsidRPr="00AE4B49">
          <w:rPr>
            <w:rFonts w:asciiTheme="majorBidi" w:hAnsiTheme="majorBidi" w:cstheme="majorBidi"/>
            <w:rtl/>
            <w:rPrChange w:id="2470" w:author="yara ahmad" w:date="2021-04-18T08:34:00Z">
              <w:rPr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rtl/>
            <w:rPrChange w:id="2471" w:author="yara ahmad" w:date="2021-04-18T08:34:00Z">
              <w:rPr>
                <w:rFonts w:hint="cs"/>
                <w:rtl/>
              </w:rPr>
            </w:rPrChange>
          </w:rPr>
          <w:t>ומגלה</w:t>
        </w:r>
        <w:r w:rsidRPr="00AE4B49">
          <w:rPr>
            <w:rFonts w:asciiTheme="majorBidi" w:hAnsiTheme="majorBidi" w:cstheme="majorBidi"/>
            <w:rtl/>
            <w:rPrChange w:id="2472" w:author="yara ahmad" w:date="2021-04-18T08:34:00Z">
              <w:rPr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rtl/>
            <w:rPrChange w:id="2473" w:author="yara ahmad" w:date="2021-04-18T08:34:00Z">
              <w:rPr>
                <w:rFonts w:hint="cs"/>
                <w:rtl/>
              </w:rPr>
            </w:rPrChange>
          </w:rPr>
          <w:t>שהם</w:t>
        </w:r>
        <w:r w:rsidRPr="00AE4B49">
          <w:rPr>
            <w:rFonts w:asciiTheme="majorBidi" w:hAnsiTheme="majorBidi" w:cstheme="majorBidi"/>
            <w:rtl/>
            <w:rPrChange w:id="2474" w:author="yara ahmad" w:date="2021-04-18T08:34:00Z">
              <w:rPr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rtl/>
            <w:rPrChange w:id="2475" w:author="yara ahmad" w:date="2021-04-18T08:34:00Z">
              <w:rPr>
                <w:rFonts w:hint="cs"/>
                <w:rtl/>
              </w:rPr>
            </w:rPrChange>
          </w:rPr>
          <w:t>לא</w:t>
        </w:r>
        <w:r w:rsidRPr="00AE4B49">
          <w:rPr>
            <w:rFonts w:asciiTheme="majorBidi" w:hAnsiTheme="majorBidi" w:cstheme="majorBidi"/>
            <w:rtl/>
            <w:rPrChange w:id="2476" w:author="yara ahmad" w:date="2021-04-18T08:34:00Z">
              <w:rPr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rtl/>
            <w:rPrChange w:id="2477" w:author="yara ahmad" w:date="2021-04-18T08:34:00Z">
              <w:rPr>
                <w:rFonts w:hint="cs"/>
                <w:rtl/>
              </w:rPr>
            </w:rPrChange>
          </w:rPr>
          <w:t>חוקיים</w:t>
        </w:r>
        <w:r w:rsidRPr="00AE4B49">
          <w:rPr>
            <w:rFonts w:asciiTheme="majorBidi" w:hAnsiTheme="majorBidi" w:cstheme="majorBidi"/>
            <w:rtl/>
            <w:rPrChange w:id="2478" w:author="yara ahmad" w:date="2021-04-18T08:34:00Z">
              <w:rPr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rtl/>
            <w:rPrChange w:id="2479" w:author="yara ahmad" w:date="2021-04-18T08:34:00Z">
              <w:rPr>
                <w:rFonts w:hint="cs"/>
                <w:rtl/>
              </w:rPr>
            </w:rPrChange>
          </w:rPr>
          <w:t>או</w:t>
        </w:r>
        <w:r w:rsidRPr="00AE4B49">
          <w:rPr>
            <w:rFonts w:asciiTheme="majorBidi" w:hAnsiTheme="majorBidi" w:cstheme="majorBidi"/>
            <w:rtl/>
            <w:rPrChange w:id="2480" w:author="yara ahmad" w:date="2021-04-18T08:34:00Z">
              <w:rPr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rtl/>
            <w:rPrChange w:id="2481" w:author="yara ahmad" w:date="2021-04-18T08:34:00Z">
              <w:rPr>
                <w:rFonts w:hint="cs"/>
                <w:rtl/>
              </w:rPr>
            </w:rPrChange>
          </w:rPr>
          <w:t>שקיים</w:t>
        </w:r>
        <w:r w:rsidRPr="00AE4B49">
          <w:rPr>
            <w:rFonts w:asciiTheme="majorBidi" w:hAnsiTheme="majorBidi" w:cstheme="majorBidi"/>
            <w:rtl/>
            <w:rPrChange w:id="2482" w:author="yara ahmad" w:date="2021-04-18T08:34:00Z">
              <w:rPr>
                <w:rtl/>
              </w:rPr>
            </w:rPrChange>
          </w:rPr>
          <w:t xml:space="preserve"> </w:t>
        </w:r>
      </w:ins>
      <w:ins w:id="2483" w:author="jamil" w:date="2021-04-17T20:23:00Z">
        <w:r w:rsidRPr="00AE4B49">
          <w:rPr>
            <w:rFonts w:asciiTheme="majorBidi" w:hAnsiTheme="majorBidi" w:cstheme="majorBidi" w:hint="cs"/>
            <w:rtl/>
            <w:rPrChange w:id="2484" w:author="yara ahmad" w:date="2021-04-18T08:34:00Z">
              <w:rPr>
                <w:rFonts w:hint="cs"/>
                <w:rtl/>
              </w:rPr>
            </w:rPrChange>
          </w:rPr>
          <w:t>משתמש</w:t>
        </w:r>
        <w:r w:rsidRPr="00AE4B49">
          <w:rPr>
            <w:rFonts w:asciiTheme="majorBidi" w:hAnsiTheme="majorBidi" w:cstheme="majorBidi"/>
            <w:rtl/>
            <w:rPrChange w:id="2485" w:author="yara ahmad" w:date="2021-04-18T08:34:00Z">
              <w:rPr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rtl/>
            <w:rPrChange w:id="2486" w:author="yara ahmad" w:date="2021-04-18T08:34:00Z">
              <w:rPr>
                <w:rFonts w:hint="cs"/>
                <w:rtl/>
              </w:rPr>
            </w:rPrChange>
          </w:rPr>
          <w:t>אחר</w:t>
        </w:r>
        <w:r w:rsidRPr="00AE4B49">
          <w:rPr>
            <w:rFonts w:asciiTheme="majorBidi" w:hAnsiTheme="majorBidi" w:cstheme="majorBidi"/>
            <w:rtl/>
            <w:rPrChange w:id="2487" w:author="yara ahmad" w:date="2021-04-18T08:34:00Z">
              <w:rPr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rtl/>
            <w:rPrChange w:id="2488" w:author="yara ahmad" w:date="2021-04-18T08:34:00Z">
              <w:rPr>
                <w:rFonts w:hint="cs"/>
                <w:rtl/>
              </w:rPr>
            </w:rPrChange>
          </w:rPr>
          <w:t>עם</w:t>
        </w:r>
        <w:r w:rsidRPr="00AE4B49">
          <w:rPr>
            <w:rFonts w:asciiTheme="majorBidi" w:hAnsiTheme="majorBidi" w:cstheme="majorBidi"/>
            <w:rtl/>
            <w:rPrChange w:id="2489" w:author="yara ahmad" w:date="2021-04-18T08:34:00Z">
              <w:rPr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rtl/>
            <w:rPrChange w:id="2490" w:author="yara ahmad" w:date="2021-04-18T08:34:00Z">
              <w:rPr>
                <w:rFonts w:hint="cs"/>
                <w:rtl/>
              </w:rPr>
            </w:rPrChange>
          </w:rPr>
          <w:t>השם</w:t>
        </w:r>
        <w:r w:rsidRPr="00AE4B49">
          <w:rPr>
            <w:rFonts w:asciiTheme="majorBidi" w:hAnsiTheme="majorBidi" w:cstheme="majorBidi"/>
            <w:rtl/>
            <w:rPrChange w:id="2491" w:author="yara ahmad" w:date="2021-04-18T08:34:00Z">
              <w:rPr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rtl/>
            <w:rPrChange w:id="2492" w:author="yara ahmad" w:date="2021-04-18T08:34:00Z">
              <w:rPr>
                <w:rFonts w:hint="cs"/>
                <w:rtl/>
              </w:rPr>
            </w:rPrChange>
          </w:rPr>
          <w:t>הזה</w:t>
        </w:r>
      </w:ins>
    </w:p>
    <w:p w14:paraId="73097AAB" w14:textId="6482CD0F" w:rsidR="001513E4" w:rsidRPr="00AE4B49" w:rsidRDefault="001513E4" w:rsidP="001C795F">
      <w:pPr>
        <w:rPr>
          <w:rFonts w:asciiTheme="majorBidi" w:hAnsiTheme="majorBidi" w:cstheme="majorBidi"/>
          <w:rtl/>
          <w:rPrChange w:id="2493" w:author="yara ahmad" w:date="2021-04-18T08:34:00Z">
            <w:rPr>
              <w:rtl/>
            </w:rPr>
          </w:rPrChange>
        </w:rPr>
      </w:pPr>
      <w:ins w:id="2494" w:author="jamil" w:date="2021-04-17T20:23:00Z">
        <w:r w:rsidRPr="00AE4B49">
          <w:rPr>
            <w:rFonts w:asciiTheme="majorBidi" w:hAnsiTheme="majorBidi" w:cstheme="majorBidi"/>
            <w:rtl/>
            <w:rPrChange w:id="2495" w:author="yara ahmad" w:date="2021-04-18T08:34:00Z">
              <w:rPr>
                <w:rtl/>
              </w:rPr>
            </w:rPrChange>
          </w:rPr>
          <w:t xml:space="preserve">5. </w:t>
        </w:r>
        <w:r w:rsidRPr="00AE4B49">
          <w:rPr>
            <w:rFonts w:asciiTheme="majorBidi" w:hAnsiTheme="majorBidi" w:cstheme="majorBidi" w:hint="cs"/>
            <w:rtl/>
            <w:rPrChange w:id="2496" w:author="yara ahmad" w:date="2021-04-18T08:34:00Z">
              <w:rPr>
                <w:rFonts w:hint="cs"/>
                <w:rtl/>
              </w:rPr>
            </w:rPrChange>
          </w:rPr>
          <w:t>המערכת</w:t>
        </w:r>
        <w:r w:rsidRPr="00AE4B49">
          <w:rPr>
            <w:rFonts w:asciiTheme="majorBidi" w:hAnsiTheme="majorBidi" w:cstheme="majorBidi"/>
            <w:rtl/>
            <w:rPrChange w:id="2497" w:author="yara ahmad" w:date="2021-04-18T08:34:00Z">
              <w:rPr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rtl/>
            <w:rPrChange w:id="2498" w:author="yara ahmad" w:date="2021-04-18T08:34:00Z">
              <w:rPr>
                <w:rFonts w:hint="cs"/>
                <w:rtl/>
              </w:rPr>
            </w:rPrChange>
          </w:rPr>
          <w:t>מחזירה</w:t>
        </w:r>
        <w:r w:rsidRPr="00AE4B49">
          <w:rPr>
            <w:rFonts w:asciiTheme="majorBidi" w:hAnsiTheme="majorBidi" w:cstheme="majorBidi"/>
            <w:rtl/>
            <w:rPrChange w:id="2499" w:author="yara ahmad" w:date="2021-04-18T08:34:00Z">
              <w:rPr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rtl/>
            <w:rPrChange w:id="2500" w:author="yara ahmad" w:date="2021-04-18T08:34:00Z">
              <w:rPr>
                <w:rFonts w:hint="cs"/>
                <w:rtl/>
              </w:rPr>
            </w:rPrChange>
          </w:rPr>
          <w:t>הודעת</w:t>
        </w:r>
        <w:r w:rsidRPr="00AE4B49">
          <w:rPr>
            <w:rFonts w:asciiTheme="majorBidi" w:hAnsiTheme="majorBidi" w:cstheme="majorBidi"/>
            <w:rtl/>
            <w:rPrChange w:id="2501" w:author="yara ahmad" w:date="2021-04-18T08:34:00Z">
              <w:rPr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rtl/>
            <w:rPrChange w:id="2502" w:author="yara ahmad" w:date="2021-04-18T08:34:00Z">
              <w:rPr>
                <w:rFonts w:hint="cs"/>
                <w:rtl/>
              </w:rPr>
            </w:rPrChange>
          </w:rPr>
          <w:t>שגיאה</w:t>
        </w:r>
        <w:r w:rsidRPr="00AE4B49">
          <w:rPr>
            <w:rFonts w:asciiTheme="majorBidi" w:hAnsiTheme="majorBidi" w:cstheme="majorBidi"/>
            <w:rtl/>
            <w:rPrChange w:id="2503" w:author="yara ahmad" w:date="2021-04-18T08:34:00Z">
              <w:rPr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rtl/>
            <w:rPrChange w:id="2504" w:author="yara ahmad" w:date="2021-04-18T08:34:00Z">
              <w:rPr>
                <w:rFonts w:hint="cs"/>
                <w:rtl/>
              </w:rPr>
            </w:rPrChange>
          </w:rPr>
          <w:t>מתאימה</w:t>
        </w:r>
        <w:r w:rsidRPr="00AE4B49">
          <w:rPr>
            <w:rFonts w:asciiTheme="majorBidi" w:hAnsiTheme="majorBidi" w:cstheme="majorBidi"/>
            <w:rtl/>
            <w:rPrChange w:id="2505" w:author="yara ahmad" w:date="2021-04-18T08:34:00Z">
              <w:rPr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rtl/>
            <w:rPrChange w:id="2506" w:author="yara ahmad" w:date="2021-04-18T08:34:00Z">
              <w:rPr>
                <w:rFonts w:hint="cs"/>
                <w:rtl/>
              </w:rPr>
            </w:rPrChange>
          </w:rPr>
          <w:t>למשתמש</w:t>
        </w:r>
        <w:r w:rsidRPr="00AE4B49">
          <w:rPr>
            <w:rFonts w:asciiTheme="majorBidi" w:hAnsiTheme="majorBidi" w:cstheme="majorBidi"/>
            <w:rtl/>
            <w:rPrChange w:id="2507" w:author="yara ahmad" w:date="2021-04-18T08:34:00Z">
              <w:rPr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rtl/>
            <w:rPrChange w:id="2508" w:author="yara ahmad" w:date="2021-04-18T08:34:00Z">
              <w:rPr>
                <w:rFonts w:hint="cs"/>
                <w:rtl/>
              </w:rPr>
            </w:rPrChange>
          </w:rPr>
          <w:t>ומבקשת</w:t>
        </w:r>
        <w:r w:rsidRPr="00AE4B49">
          <w:rPr>
            <w:rFonts w:asciiTheme="majorBidi" w:hAnsiTheme="majorBidi" w:cstheme="majorBidi"/>
            <w:rtl/>
            <w:rPrChange w:id="2509" w:author="yara ahmad" w:date="2021-04-18T08:34:00Z">
              <w:rPr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rtl/>
            <w:rPrChange w:id="2510" w:author="yara ahmad" w:date="2021-04-18T08:34:00Z">
              <w:rPr>
                <w:rFonts w:hint="cs"/>
                <w:rtl/>
              </w:rPr>
            </w:rPrChange>
          </w:rPr>
          <w:t>ממנו</w:t>
        </w:r>
        <w:r w:rsidRPr="00AE4B49">
          <w:rPr>
            <w:rFonts w:asciiTheme="majorBidi" w:hAnsiTheme="majorBidi" w:cstheme="majorBidi"/>
            <w:rtl/>
            <w:rPrChange w:id="2511" w:author="yara ahmad" w:date="2021-04-18T08:34:00Z">
              <w:rPr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rtl/>
            <w:rPrChange w:id="2512" w:author="yara ahmad" w:date="2021-04-18T08:34:00Z">
              <w:rPr>
                <w:rFonts w:hint="cs"/>
                <w:rtl/>
              </w:rPr>
            </w:rPrChange>
          </w:rPr>
          <w:t>לנסות</w:t>
        </w:r>
        <w:r w:rsidRPr="00AE4B49">
          <w:rPr>
            <w:rFonts w:asciiTheme="majorBidi" w:hAnsiTheme="majorBidi" w:cstheme="majorBidi"/>
            <w:rtl/>
            <w:rPrChange w:id="2513" w:author="yara ahmad" w:date="2021-04-18T08:34:00Z">
              <w:rPr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rtl/>
            <w:rPrChange w:id="2514" w:author="yara ahmad" w:date="2021-04-18T08:34:00Z">
              <w:rPr>
                <w:rFonts w:hint="cs"/>
                <w:rtl/>
              </w:rPr>
            </w:rPrChange>
          </w:rPr>
          <w:t>שוב</w:t>
        </w:r>
        <w:r w:rsidRPr="00AE4B49">
          <w:rPr>
            <w:rFonts w:asciiTheme="majorBidi" w:hAnsiTheme="majorBidi" w:cstheme="majorBidi"/>
            <w:rtl/>
            <w:rPrChange w:id="2515" w:author="yara ahmad" w:date="2021-04-18T08:34:00Z">
              <w:rPr>
                <w:rtl/>
              </w:rPr>
            </w:rPrChange>
          </w:rPr>
          <w:t xml:space="preserve"> </w:t>
        </w:r>
      </w:ins>
      <w:ins w:id="2516" w:author="jamil" w:date="2021-04-17T20:24:00Z">
        <w:r w:rsidRPr="00AE4B49">
          <w:rPr>
            <w:rFonts w:asciiTheme="majorBidi" w:hAnsiTheme="majorBidi" w:cstheme="majorBidi"/>
            <w:rtl/>
            <w:rPrChange w:id="2517" w:author="yara ahmad" w:date="2021-04-18T08:34:00Z">
              <w:rPr>
                <w:rtl/>
              </w:rPr>
            </w:rPrChange>
          </w:rPr>
          <w:t>.</w:t>
        </w:r>
      </w:ins>
    </w:p>
    <w:p w14:paraId="7EC538A7" w14:textId="77777777" w:rsidR="001C795F" w:rsidRPr="00AE4B49" w:rsidRDefault="001C795F" w:rsidP="001C795F">
      <w:pPr>
        <w:rPr>
          <w:rFonts w:asciiTheme="majorBidi" w:hAnsiTheme="majorBidi" w:cstheme="majorBidi"/>
          <w:rtl/>
          <w:rPrChange w:id="2518" w:author="yara ahmad" w:date="2021-04-18T08:34:00Z">
            <w:rPr>
              <w:rtl/>
            </w:rPr>
          </w:rPrChange>
        </w:rPr>
      </w:pPr>
      <w:r w:rsidRPr="00AE4B49">
        <w:rPr>
          <w:rFonts w:asciiTheme="majorBidi" w:hAnsiTheme="majorBidi" w:cstheme="majorBidi" w:hint="cs"/>
          <w:rtl/>
          <w:rPrChange w:id="2519" w:author="yara ahmad" w:date="2021-04-18T08:34:00Z">
            <w:rPr>
              <w:rFonts w:hint="cs"/>
              <w:rtl/>
            </w:rPr>
          </w:rPrChange>
        </w:rPr>
        <w:t>בדיקות</w:t>
      </w:r>
      <w:r w:rsidRPr="00AE4B49">
        <w:rPr>
          <w:rFonts w:asciiTheme="majorBidi" w:hAnsiTheme="majorBidi" w:cstheme="majorBidi"/>
          <w:rtl/>
          <w:rPrChange w:id="2520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2521" w:author="yara ahmad" w:date="2021-04-18T08:34:00Z">
            <w:rPr>
              <w:rFonts w:hint="cs"/>
              <w:rtl/>
            </w:rPr>
          </w:rPrChange>
        </w:rPr>
        <w:t>קבלה</w:t>
      </w:r>
      <w:r w:rsidRPr="00AE4B49">
        <w:rPr>
          <w:rFonts w:asciiTheme="majorBidi" w:hAnsiTheme="majorBidi" w:cstheme="majorBidi"/>
          <w:rtl/>
          <w:rPrChange w:id="2522" w:author="yara ahmad" w:date="2021-04-18T08:34:00Z">
            <w:rPr>
              <w:rtl/>
            </w:rPr>
          </w:rPrChange>
        </w:rPr>
        <w:t xml:space="preserve"> :</w:t>
      </w:r>
    </w:p>
    <w:p w14:paraId="6F1B61CA" w14:textId="32C14248" w:rsidR="001C795F" w:rsidRPr="00AE4B49" w:rsidRDefault="001C795F" w:rsidP="001C795F">
      <w:pPr>
        <w:rPr>
          <w:ins w:id="2523" w:author="jamil" w:date="2021-04-17T19:00:00Z"/>
          <w:rFonts w:asciiTheme="majorBidi" w:hAnsiTheme="majorBidi" w:cstheme="majorBidi"/>
          <w:rPrChange w:id="2524" w:author="yara ahmad" w:date="2021-04-18T08:34:00Z">
            <w:rPr>
              <w:ins w:id="2525" w:author="jamil" w:date="2021-04-17T19:00:00Z"/>
            </w:rPr>
          </w:rPrChange>
        </w:rPr>
      </w:pPr>
      <w:proofErr w:type="gramStart"/>
      <w:r w:rsidRPr="00AE4B49">
        <w:rPr>
          <w:rFonts w:asciiTheme="majorBidi" w:hAnsiTheme="majorBidi" w:cstheme="majorBidi"/>
          <w:rPrChange w:id="2526" w:author="yara ahmad" w:date="2021-04-18T08:34:00Z">
            <w:rPr/>
          </w:rPrChange>
        </w:rPr>
        <w:t>HAPPY</w:t>
      </w:r>
      <w:r w:rsidRPr="00AE4B49">
        <w:rPr>
          <w:rFonts w:asciiTheme="majorBidi" w:hAnsiTheme="majorBidi" w:cstheme="majorBidi"/>
          <w:rtl/>
          <w:rPrChange w:id="2527" w:author="yara ahmad" w:date="2021-04-18T08:34:00Z">
            <w:rPr>
              <w:rtl/>
            </w:rPr>
          </w:rPrChange>
        </w:rPr>
        <w:t xml:space="preserve"> :</w:t>
      </w:r>
      <w:proofErr w:type="gramEnd"/>
      <w:r w:rsidRPr="00AE4B49">
        <w:rPr>
          <w:rFonts w:asciiTheme="majorBidi" w:hAnsiTheme="majorBidi" w:cstheme="majorBidi"/>
          <w:rtl/>
          <w:rPrChange w:id="2528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2529" w:author="yara ahmad" w:date="2021-04-18T08:34:00Z">
            <w:rPr>
              <w:rFonts w:hint="cs"/>
              <w:rtl/>
            </w:rPr>
          </w:rPrChange>
        </w:rPr>
        <w:t>האורח</w:t>
      </w:r>
      <w:r w:rsidRPr="00AE4B49">
        <w:rPr>
          <w:rFonts w:asciiTheme="majorBidi" w:hAnsiTheme="majorBidi" w:cstheme="majorBidi"/>
          <w:rtl/>
          <w:rPrChange w:id="2530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2531" w:author="yara ahmad" w:date="2021-04-18T08:34:00Z">
            <w:rPr>
              <w:rFonts w:hint="cs"/>
              <w:rtl/>
            </w:rPr>
          </w:rPrChange>
        </w:rPr>
        <w:t>מזין</w:t>
      </w:r>
      <w:r w:rsidRPr="00AE4B49">
        <w:rPr>
          <w:rFonts w:asciiTheme="majorBidi" w:hAnsiTheme="majorBidi" w:cstheme="majorBidi"/>
          <w:rtl/>
          <w:rPrChange w:id="2532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2533" w:author="yara ahmad" w:date="2021-04-18T08:34:00Z">
            <w:rPr>
              <w:rFonts w:hint="cs"/>
              <w:rtl/>
            </w:rPr>
          </w:rPrChange>
        </w:rPr>
        <w:t>את</w:t>
      </w:r>
      <w:r w:rsidRPr="00AE4B49">
        <w:rPr>
          <w:rFonts w:asciiTheme="majorBidi" w:hAnsiTheme="majorBidi" w:cstheme="majorBidi"/>
          <w:rtl/>
          <w:rPrChange w:id="2534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2535" w:author="yara ahmad" w:date="2021-04-18T08:34:00Z">
            <w:rPr>
              <w:rFonts w:hint="cs"/>
              <w:rtl/>
            </w:rPr>
          </w:rPrChange>
        </w:rPr>
        <w:t>שם</w:t>
      </w:r>
      <w:r w:rsidRPr="00AE4B49">
        <w:rPr>
          <w:rFonts w:asciiTheme="majorBidi" w:hAnsiTheme="majorBidi" w:cstheme="majorBidi"/>
          <w:rtl/>
          <w:rPrChange w:id="2536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2537" w:author="yara ahmad" w:date="2021-04-18T08:34:00Z">
            <w:rPr>
              <w:rFonts w:hint="cs"/>
              <w:rtl/>
            </w:rPr>
          </w:rPrChange>
        </w:rPr>
        <w:t>המשתמש</w:t>
      </w:r>
      <w:r w:rsidRPr="00AE4B49">
        <w:rPr>
          <w:rFonts w:asciiTheme="majorBidi" w:hAnsiTheme="majorBidi" w:cstheme="majorBidi"/>
          <w:rtl/>
          <w:rPrChange w:id="2538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2539" w:author="yara ahmad" w:date="2021-04-18T08:34:00Z">
            <w:rPr>
              <w:rFonts w:hint="cs"/>
              <w:rtl/>
            </w:rPr>
          </w:rPrChange>
        </w:rPr>
        <w:t>וסיסמה</w:t>
      </w:r>
      <w:r w:rsidRPr="00AE4B49">
        <w:rPr>
          <w:rFonts w:asciiTheme="majorBidi" w:hAnsiTheme="majorBidi" w:cstheme="majorBidi"/>
          <w:rtl/>
          <w:rPrChange w:id="2540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2541" w:author="yara ahmad" w:date="2021-04-18T08:34:00Z">
            <w:rPr>
              <w:rFonts w:hint="cs"/>
              <w:rtl/>
            </w:rPr>
          </w:rPrChange>
        </w:rPr>
        <w:t>שלא</w:t>
      </w:r>
      <w:r w:rsidRPr="00AE4B49">
        <w:rPr>
          <w:rFonts w:asciiTheme="majorBidi" w:hAnsiTheme="majorBidi" w:cstheme="majorBidi"/>
          <w:rtl/>
          <w:rPrChange w:id="2542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2543" w:author="yara ahmad" w:date="2021-04-18T08:34:00Z">
            <w:rPr>
              <w:rFonts w:hint="cs"/>
              <w:rtl/>
            </w:rPr>
          </w:rPrChange>
        </w:rPr>
        <w:t>נמצאים</w:t>
      </w:r>
      <w:r w:rsidRPr="00AE4B49">
        <w:rPr>
          <w:rFonts w:asciiTheme="majorBidi" w:hAnsiTheme="majorBidi" w:cstheme="majorBidi"/>
          <w:rtl/>
          <w:rPrChange w:id="2544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2545" w:author="yara ahmad" w:date="2021-04-18T08:34:00Z">
            <w:rPr>
              <w:rFonts w:hint="cs"/>
              <w:rtl/>
            </w:rPr>
          </w:rPrChange>
        </w:rPr>
        <w:t>במערכת</w:t>
      </w:r>
      <w:r w:rsidRPr="00AE4B49">
        <w:rPr>
          <w:rFonts w:asciiTheme="majorBidi" w:hAnsiTheme="majorBidi" w:cstheme="majorBidi"/>
          <w:rtl/>
          <w:rPrChange w:id="2546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2547" w:author="yara ahmad" w:date="2021-04-18T08:34:00Z">
            <w:rPr>
              <w:rFonts w:hint="cs"/>
              <w:rtl/>
            </w:rPr>
          </w:rPrChange>
        </w:rPr>
        <w:t>ואז</w:t>
      </w:r>
      <w:r w:rsidRPr="00AE4B49">
        <w:rPr>
          <w:rFonts w:asciiTheme="majorBidi" w:hAnsiTheme="majorBidi" w:cstheme="majorBidi"/>
          <w:rtl/>
          <w:rPrChange w:id="2548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2549" w:author="yara ahmad" w:date="2021-04-18T08:34:00Z">
            <w:rPr>
              <w:rFonts w:hint="cs"/>
              <w:rtl/>
            </w:rPr>
          </w:rPrChange>
        </w:rPr>
        <w:t>הרישום</w:t>
      </w:r>
      <w:r w:rsidRPr="00AE4B49">
        <w:rPr>
          <w:rFonts w:asciiTheme="majorBidi" w:hAnsiTheme="majorBidi" w:cstheme="majorBidi"/>
          <w:rtl/>
          <w:rPrChange w:id="2550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2551" w:author="yara ahmad" w:date="2021-04-18T08:34:00Z">
            <w:rPr>
              <w:rFonts w:hint="cs"/>
              <w:rtl/>
            </w:rPr>
          </w:rPrChange>
        </w:rPr>
        <w:t>יבוצע</w:t>
      </w:r>
      <w:r w:rsidRPr="00AE4B49">
        <w:rPr>
          <w:rFonts w:asciiTheme="majorBidi" w:hAnsiTheme="majorBidi" w:cstheme="majorBidi"/>
          <w:rtl/>
          <w:rPrChange w:id="2552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2553" w:author="yara ahmad" w:date="2021-04-18T08:34:00Z">
            <w:rPr>
              <w:rFonts w:hint="cs"/>
              <w:rtl/>
            </w:rPr>
          </w:rPrChange>
        </w:rPr>
        <w:t>בהצלחה</w:t>
      </w:r>
      <w:r w:rsidRPr="00AE4B49">
        <w:rPr>
          <w:rFonts w:asciiTheme="majorBidi" w:hAnsiTheme="majorBidi" w:cstheme="majorBidi"/>
          <w:rtl/>
          <w:rPrChange w:id="2554" w:author="yara ahmad" w:date="2021-04-18T08:34:00Z">
            <w:rPr>
              <w:rtl/>
            </w:rPr>
          </w:rPrChange>
        </w:rPr>
        <w:t xml:space="preserve"> .</w:t>
      </w:r>
    </w:p>
    <w:p w14:paraId="3B18808D" w14:textId="7AF64E0E" w:rsidR="00C329DF" w:rsidRPr="00AE4B49" w:rsidRDefault="00C329DF">
      <w:pPr>
        <w:rPr>
          <w:rFonts w:asciiTheme="majorBidi" w:hAnsiTheme="majorBidi" w:cstheme="majorBidi"/>
          <w:rtl/>
          <w:rPrChange w:id="2555" w:author="yara ahmad" w:date="2021-04-18T08:34:00Z">
            <w:rPr>
              <w:rtl/>
            </w:rPr>
          </w:rPrChange>
        </w:rPr>
        <w:pPrChange w:id="2556" w:author="jamil" w:date="2021-04-17T19:00:00Z">
          <w:pPr/>
        </w:pPrChange>
      </w:pPr>
      <w:proofErr w:type="gramStart"/>
      <w:ins w:id="2557" w:author="jamil" w:date="2021-04-17T19:00:00Z">
        <w:r w:rsidRPr="00AE4B49">
          <w:rPr>
            <w:rFonts w:asciiTheme="majorBidi" w:hAnsiTheme="majorBidi" w:cstheme="majorBidi"/>
            <w:rPrChange w:id="2558" w:author="yara ahmad" w:date="2021-04-18T08:34:00Z">
              <w:rPr/>
            </w:rPrChange>
          </w:rPr>
          <w:t>SAD</w:t>
        </w:r>
        <w:r w:rsidRPr="00AE4B49">
          <w:rPr>
            <w:rFonts w:asciiTheme="majorBidi" w:hAnsiTheme="majorBidi" w:cstheme="majorBidi"/>
            <w:rtl/>
            <w:rPrChange w:id="2559" w:author="yara ahmad" w:date="2021-04-18T08:34:00Z">
              <w:rPr>
                <w:rtl/>
              </w:rPr>
            </w:rPrChange>
          </w:rPr>
          <w:t xml:space="preserve"> :</w:t>
        </w:r>
        <w:proofErr w:type="gramEnd"/>
        <w:r w:rsidRPr="00AE4B49">
          <w:rPr>
            <w:rFonts w:asciiTheme="majorBidi" w:hAnsiTheme="majorBidi" w:cstheme="majorBidi"/>
            <w:rtl/>
            <w:rPrChange w:id="2560" w:author="yara ahmad" w:date="2021-04-18T08:34:00Z">
              <w:rPr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rtl/>
            <w:rPrChange w:id="2561" w:author="yara ahmad" w:date="2021-04-18T08:34:00Z">
              <w:rPr>
                <w:rFonts w:hint="cs"/>
                <w:rtl/>
              </w:rPr>
            </w:rPrChange>
          </w:rPr>
          <w:t>האורח</w:t>
        </w:r>
        <w:r w:rsidRPr="00AE4B49">
          <w:rPr>
            <w:rFonts w:asciiTheme="majorBidi" w:hAnsiTheme="majorBidi" w:cstheme="majorBidi"/>
            <w:rtl/>
            <w:rPrChange w:id="2562" w:author="yara ahmad" w:date="2021-04-18T08:34:00Z">
              <w:rPr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rtl/>
            <w:rPrChange w:id="2563" w:author="yara ahmad" w:date="2021-04-18T08:34:00Z">
              <w:rPr>
                <w:rFonts w:hint="cs"/>
                <w:rtl/>
              </w:rPr>
            </w:rPrChange>
          </w:rPr>
          <w:t>מזין</w:t>
        </w:r>
        <w:r w:rsidRPr="00AE4B49">
          <w:rPr>
            <w:rFonts w:asciiTheme="majorBidi" w:hAnsiTheme="majorBidi" w:cstheme="majorBidi"/>
            <w:rtl/>
            <w:rPrChange w:id="2564" w:author="yara ahmad" w:date="2021-04-18T08:34:00Z">
              <w:rPr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rtl/>
            <w:rPrChange w:id="2565" w:author="yara ahmad" w:date="2021-04-18T08:34:00Z">
              <w:rPr>
                <w:rFonts w:hint="cs"/>
                <w:rtl/>
              </w:rPr>
            </w:rPrChange>
          </w:rPr>
          <w:t>שם</w:t>
        </w:r>
        <w:r w:rsidRPr="00AE4B49">
          <w:rPr>
            <w:rFonts w:asciiTheme="majorBidi" w:hAnsiTheme="majorBidi" w:cstheme="majorBidi"/>
            <w:rtl/>
            <w:rPrChange w:id="2566" w:author="yara ahmad" w:date="2021-04-18T08:34:00Z">
              <w:rPr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rtl/>
            <w:rPrChange w:id="2567" w:author="yara ahmad" w:date="2021-04-18T08:34:00Z">
              <w:rPr>
                <w:rFonts w:hint="cs"/>
                <w:rtl/>
              </w:rPr>
            </w:rPrChange>
          </w:rPr>
          <w:t>משתמש</w:t>
        </w:r>
        <w:r w:rsidRPr="00AE4B49">
          <w:rPr>
            <w:rFonts w:asciiTheme="majorBidi" w:hAnsiTheme="majorBidi" w:cstheme="majorBidi"/>
            <w:rtl/>
            <w:rPrChange w:id="2568" w:author="yara ahmad" w:date="2021-04-18T08:34:00Z">
              <w:rPr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rtl/>
            <w:rPrChange w:id="2569" w:author="yara ahmad" w:date="2021-04-18T08:34:00Z">
              <w:rPr>
                <w:rFonts w:hint="cs"/>
                <w:rtl/>
              </w:rPr>
            </w:rPrChange>
          </w:rPr>
          <w:t>וסיסמה</w:t>
        </w:r>
        <w:r w:rsidRPr="00AE4B49">
          <w:rPr>
            <w:rFonts w:asciiTheme="majorBidi" w:hAnsiTheme="majorBidi" w:cstheme="majorBidi"/>
            <w:rtl/>
            <w:rPrChange w:id="2570" w:author="yara ahmad" w:date="2021-04-18T08:34:00Z">
              <w:rPr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rtl/>
            <w:rPrChange w:id="2571" w:author="yara ahmad" w:date="2021-04-18T08:34:00Z">
              <w:rPr>
                <w:rFonts w:hint="cs"/>
                <w:rtl/>
              </w:rPr>
            </w:rPrChange>
          </w:rPr>
          <w:t>חוקיים</w:t>
        </w:r>
        <w:r w:rsidRPr="00AE4B49">
          <w:rPr>
            <w:rFonts w:asciiTheme="majorBidi" w:hAnsiTheme="majorBidi" w:cstheme="majorBidi"/>
            <w:rtl/>
            <w:rPrChange w:id="2572" w:author="yara ahmad" w:date="2021-04-18T08:34:00Z">
              <w:rPr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rtl/>
            <w:rPrChange w:id="2573" w:author="yara ahmad" w:date="2021-04-18T08:34:00Z">
              <w:rPr>
                <w:rFonts w:hint="cs"/>
                <w:rtl/>
              </w:rPr>
            </w:rPrChange>
          </w:rPr>
          <w:t>שלא</w:t>
        </w:r>
        <w:r w:rsidRPr="00AE4B49">
          <w:rPr>
            <w:rFonts w:asciiTheme="majorBidi" w:hAnsiTheme="majorBidi" w:cstheme="majorBidi"/>
            <w:rtl/>
            <w:rPrChange w:id="2574" w:author="yara ahmad" w:date="2021-04-18T08:34:00Z">
              <w:rPr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rtl/>
            <w:rPrChange w:id="2575" w:author="yara ahmad" w:date="2021-04-18T08:34:00Z">
              <w:rPr>
                <w:rFonts w:hint="cs"/>
                <w:rtl/>
              </w:rPr>
            </w:rPrChange>
          </w:rPr>
          <w:t>נמצאים</w:t>
        </w:r>
        <w:r w:rsidRPr="00AE4B49">
          <w:rPr>
            <w:rFonts w:asciiTheme="majorBidi" w:hAnsiTheme="majorBidi" w:cstheme="majorBidi"/>
            <w:rtl/>
            <w:rPrChange w:id="2576" w:author="yara ahmad" w:date="2021-04-18T08:34:00Z">
              <w:rPr>
                <w:rtl/>
              </w:rPr>
            </w:rPrChange>
          </w:rPr>
          <w:t xml:space="preserve"> </w:t>
        </w:r>
        <w:proofErr w:type="spellStart"/>
        <w:r w:rsidRPr="00AE4B49">
          <w:rPr>
            <w:rFonts w:asciiTheme="majorBidi" w:hAnsiTheme="majorBidi" w:cstheme="majorBidi" w:hint="cs"/>
            <w:rtl/>
            <w:rPrChange w:id="2577" w:author="yara ahmad" w:date="2021-04-18T08:34:00Z">
              <w:rPr>
                <w:rFonts w:hint="cs"/>
                <w:rtl/>
              </w:rPr>
            </w:rPrChange>
          </w:rPr>
          <w:t>במערעת</w:t>
        </w:r>
        <w:proofErr w:type="spellEnd"/>
        <w:r w:rsidRPr="00AE4B49">
          <w:rPr>
            <w:rFonts w:asciiTheme="majorBidi" w:hAnsiTheme="majorBidi" w:cstheme="majorBidi"/>
            <w:rtl/>
            <w:rPrChange w:id="2578" w:author="yara ahmad" w:date="2021-04-18T08:34:00Z">
              <w:rPr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rtl/>
            <w:rPrChange w:id="2579" w:author="yara ahmad" w:date="2021-04-18T08:34:00Z">
              <w:rPr>
                <w:rFonts w:hint="cs"/>
                <w:rtl/>
              </w:rPr>
            </w:rPrChange>
          </w:rPr>
          <w:t>והמערכת</w:t>
        </w:r>
        <w:r w:rsidRPr="00AE4B49">
          <w:rPr>
            <w:rFonts w:asciiTheme="majorBidi" w:hAnsiTheme="majorBidi" w:cstheme="majorBidi"/>
            <w:rtl/>
            <w:rPrChange w:id="2580" w:author="yara ahmad" w:date="2021-04-18T08:34:00Z">
              <w:rPr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rtl/>
            <w:rPrChange w:id="2581" w:author="yara ahmad" w:date="2021-04-18T08:34:00Z">
              <w:rPr>
                <w:rFonts w:hint="cs"/>
                <w:rtl/>
              </w:rPr>
            </w:rPrChange>
          </w:rPr>
          <w:t>לא</w:t>
        </w:r>
        <w:r w:rsidRPr="00AE4B49">
          <w:rPr>
            <w:rFonts w:asciiTheme="majorBidi" w:hAnsiTheme="majorBidi" w:cstheme="majorBidi"/>
            <w:rtl/>
            <w:rPrChange w:id="2582" w:author="yara ahmad" w:date="2021-04-18T08:34:00Z">
              <w:rPr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rtl/>
            <w:rPrChange w:id="2583" w:author="yara ahmad" w:date="2021-04-18T08:34:00Z">
              <w:rPr>
                <w:rFonts w:hint="cs"/>
                <w:rtl/>
              </w:rPr>
            </w:rPrChange>
          </w:rPr>
          <w:t>תרשום</w:t>
        </w:r>
        <w:r w:rsidRPr="00AE4B49">
          <w:rPr>
            <w:rFonts w:asciiTheme="majorBidi" w:hAnsiTheme="majorBidi" w:cstheme="majorBidi"/>
            <w:rtl/>
            <w:rPrChange w:id="2584" w:author="yara ahmad" w:date="2021-04-18T08:34:00Z">
              <w:rPr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rtl/>
            <w:rPrChange w:id="2585" w:author="yara ahmad" w:date="2021-04-18T08:34:00Z">
              <w:rPr>
                <w:rFonts w:hint="cs"/>
                <w:rtl/>
              </w:rPr>
            </w:rPrChange>
          </w:rPr>
          <w:t>אותו</w:t>
        </w:r>
        <w:r w:rsidRPr="00AE4B49">
          <w:rPr>
            <w:rFonts w:asciiTheme="majorBidi" w:hAnsiTheme="majorBidi" w:cstheme="majorBidi"/>
            <w:rtl/>
            <w:rPrChange w:id="2586" w:author="yara ahmad" w:date="2021-04-18T08:34:00Z">
              <w:rPr>
                <w:rtl/>
              </w:rPr>
            </w:rPrChange>
          </w:rPr>
          <w:t>.</w:t>
        </w:r>
      </w:ins>
    </w:p>
    <w:p w14:paraId="08837DCB" w14:textId="5FDCE460" w:rsidR="001C795F" w:rsidRPr="00AE4B49" w:rsidRDefault="001C795F" w:rsidP="001C795F">
      <w:pPr>
        <w:rPr>
          <w:rFonts w:asciiTheme="majorBidi" w:hAnsiTheme="majorBidi" w:cstheme="majorBidi"/>
          <w:rtl/>
          <w:rPrChange w:id="2587" w:author="yara ahmad" w:date="2021-04-18T08:34:00Z">
            <w:rPr>
              <w:rtl/>
            </w:rPr>
          </w:rPrChange>
        </w:rPr>
      </w:pPr>
      <w:del w:id="2588" w:author="jamil" w:date="2021-04-17T19:00:00Z">
        <w:r w:rsidRPr="00AE4B49" w:rsidDel="00C329DF">
          <w:rPr>
            <w:rFonts w:asciiTheme="majorBidi" w:hAnsiTheme="majorBidi" w:cstheme="majorBidi"/>
            <w:rPrChange w:id="2589" w:author="yara ahmad" w:date="2021-04-18T08:34:00Z">
              <w:rPr/>
            </w:rPrChange>
          </w:rPr>
          <w:delText>SAD</w:delText>
        </w:r>
        <w:r w:rsidRPr="00AE4B49" w:rsidDel="00C329DF">
          <w:rPr>
            <w:rFonts w:asciiTheme="majorBidi" w:hAnsiTheme="majorBidi" w:cstheme="majorBidi"/>
            <w:rtl/>
            <w:rPrChange w:id="2590" w:author="yara ahmad" w:date="2021-04-18T08:34:00Z">
              <w:rPr>
                <w:rtl/>
              </w:rPr>
            </w:rPrChange>
          </w:rPr>
          <w:delText xml:space="preserve"> </w:delText>
        </w:r>
      </w:del>
      <w:proofErr w:type="gramStart"/>
      <w:ins w:id="2591" w:author="jamil" w:date="2021-04-17T19:00:00Z">
        <w:r w:rsidR="00C329DF" w:rsidRPr="00AE4B49">
          <w:rPr>
            <w:rFonts w:asciiTheme="majorBidi" w:hAnsiTheme="majorBidi" w:cstheme="majorBidi"/>
            <w:rPrChange w:id="2592" w:author="yara ahmad" w:date="2021-04-18T08:34:00Z">
              <w:rPr/>
            </w:rPrChange>
          </w:rPr>
          <w:t>BAD</w:t>
        </w:r>
        <w:r w:rsidR="00C329DF" w:rsidRPr="00AE4B49">
          <w:rPr>
            <w:rFonts w:asciiTheme="majorBidi" w:hAnsiTheme="majorBidi" w:cstheme="majorBidi"/>
            <w:rtl/>
            <w:rPrChange w:id="2593" w:author="yara ahmad" w:date="2021-04-18T08:34:00Z">
              <w:rPr>
                <w:rtl/>
              </w:rPr>
            </w:rPrChange>
          </w:rPr>
          <w:t xml:space="preserve"> </w:t>
        </w:r>
      </w:ins>
      <w:r w:rsidRPr="00AE4B49">
        <w:rPr>
          <w:rFonts w:asciiTheme="majorBidi" w:hAnsiTheme="majorBidi" w:cstheme="majorBidi"/>
          <w:rtl/>
          <w:rPrChange w:id="2594" w:author="yara ahmad" w:date="2021-04-18T08:34:00Z">
            <w:rPr>
              <w:rtl/>
            </w:rPr>
          </w:rPrChange>
        </w:rPr>
        <w:t>:</w:t>
      </w:r>
      <w:proofErr w:type="gramEnd"/>
      <w:r w:rsidRPr="00AE4B49">
        <w:rPr>
          <w:rFonts w:asciiTheme="majorBidi" w:hAnsiTheme="majorBidi" w:cstheme="majorBidi"/>
          <w:rtl/>
          <w:rPrChange w:id="2595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2596" w:author="yara ahmad" w:date="2021-04-18T08:34:00Z">
            <w:rPr>
              <w:rFonts w:hint="cs"/>
              <w:rtl/>
            </w:rPr>
          </w:rPrChange>
        </w:rPr>
        <w:t>המערכת</w:t>
      </w:r>
      <w:r w:rsidRPr="00AE4B49">
        <w:rPr>
          <w:rFonts w:asciiTheme="majorBidi" w:hAnsiTheme="majorBidi" w:cstheme="majorBidi"/>
          <w:rtl/>
          <w:rPrChange w:id="2597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2598" w:author="yara ahmad" w:date="2021-04-18T08:34:00Z">
            <w:rPr>
              <w:rFonts w:hint="cs"/>
              <w:rtl/>
            </w:rPr>
          </w:rPrChange>
        </w:rPr>
        <w:t>לא</w:t>
      </w:r>
      <w:r w:rsidRPr="00AE4B49">
        <w:rPr>
          <w:rFonts w:asciiTheme="majorBidi" w:hAnsiTheme="majorBidi" w:cstheme="majorBidi"/>
          <w:rtl/>
          <w:rPrChange w:id="2599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2600" w:author="yara ahmad" w:date="2021-04-18T08:34:00Z">
            <w:rPr>
              <w:rFonts w:hint="cs"/>
              <w:rtl/>
            </w:rPr>
          </w:rPrChange>
        </w:rPr>
        <w:t>מראה</w:t>
      </w:r>
      <w:r w:rsidRPr="00AE4B49">
        <w:rPr>
          <w:rFonts w:asciiTheme="majorBidi" w:hAnsiTheme="majorBidi" w:cstheme="majorBidi"/>
          <w:rtl/>
          <w:rPrChange w:id="2601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2602" w:author="yara ahmad" w:date="2021-04-18T08:34:00Z">
            <w:rPr>
              <w:rFonts w:hint="cs"/>
              <w:rtl/>
            </w:rPr>
          </w:rPrChange>
        </w:rPr>
        <w:t>לאורח</w:t>
      </w:r>
      <w:r w:rsidRPr="00AE4B49">
        <w:rPr>
          <w:rFonts w:asciiTheme="majorBidi" w:hAnsiTheme="majorBidi" w:cstheme="majorBidi"/>
          <w:rtl/>
          <w:rPrChange w:id="2603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2604" w:author="yara ahmad" w:date="2021-04-18T08:34:00Z">
            <w:rPr>
              <w:rFonts w:hint="cs"/>
              <w:rtl/>
            </w:rPr>
          </w:rPrChange>
        </w:rPr>
        <w:t>אפשרות</w:t>
      </w:r>
      <w:r w:rsidRPr="00AE4B49">
        <w:rPr>
          <w:rFonts w:asciiTheme="majorBidi" w:hAnsiTheme="majorBidi" w:cstheme="majorBidi"/>
          <w:rtl/>
          <w:rPrChange w:id="2605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2606" w:author="yara ahmad" w:date="2021-04-18T08:34:00Z">
            <w:rPr>
              <w:rFonts w:hint="cs"/>
              <w:rtl/>
            </w:rPr>
          </w:rPrChange>
        </w:rPr>
        <w:t>לבצוע</w:t>
      </w:r>
      <w:r w:rsidRPr="00AE4B49">
        <w:rPr>
          <w:rFonts w:asciiTheme="majorBidi" w:hAnsiTheme="majorBidi" w:cstheme="majorBidi"/>
          <w:rtl/>
          <w:rPrChange w:id="2607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2608" w:author="yara ahmad" w:date="2021-04-18T08:34:00Z">
            <w:rPr>
              <w:rFonts w:hint="cs"/>
              <w:rtl/>
            </w:rPr>
          </w:rPrChange>
        </w:rPr>
        <w:t>הרשמה</w:t>
      </w:r>
      <w:r w:rsidRPr="00AE4B49">
        <w:rPr>
          <w:rFonts w:asciiTheme="majorBidi" w:hAnsiTheme="majorBidi" w:cstheme="majorBidi"/>
          <w:rtl/>
          <w:rPrChange w:id="2609" w:author="yara ahmad" w:date="2021-04-18T08:34:00Z">
            <w:rPr>
              <w:rtl/>
            </w:rPr>
          </w:rPrChange>
        </w:rPr>
        <w:t>.</w:t>
      </w:r>
    </w:p>
    <w:p w14:paraId="377D8E84" w14:textId="599B3807" w:rsidR="001C795F" w:rsidRPr="00AE4B49" w:rsidDel="00C329DF" w:rsidRDefault="001C795F" w:rsidP="001C795F">
      <w:pPr>
        <w:rPr>
          <w:del w:id="2610" w:author="jamil" w:date="2021-04-17T19:00:00Z"/>
          <w:rFonts w:asciiTheme="majorBidi" w:hAnsiTheme="majorBidi" w:cstheme="majorBidi"/>
          <w:rtl/>
          <w:rPrChange w:id="2611" w:author="yara ahmad" w:date="2021-04-18T08:34:00Z">
            <w:rPr>
              <w:del w:id="2612" w:author="jamil" w:date="2021-04-17T19:00:00Z"/>
              <w:rtl/>
            </w:rPr>
          </w:rPrChange>
        </w:rPr>
      </w:pPr>
      <w:del w:id="2613" w:author="jamil" w:date="2021-04-17T19:00:00Z">
        <w:r w:rsidRPr="00AE4B49" w:rsidDel="00C329DF">
          <w:rPr>
            <w:rFonts w:asciiTheme="majorBidi" w:hAnsiTheme="majorBidi" w:cstheme="majorBidi"/>
            <w:rPrChange w:id="2614" w:author="yara ahmad" w:date="2021-04-18T08:34:00Z">
              <w:rPr/>
            </w:rPrChange>
          </w:rPr>
          <w:delText>BAD</w:delText>
        </w:r>
        <w:r w:rsidRPr="00AE4B49" w:rsidDel="00C329DF">
          <w:rPr>
            <w:rFonts w:asciiTheme="majorBidi" w:hAnsiTheme="majorBidi" w:cstheme="majorBidi"/>
            <w:rtl/>
            <w:rPrChange w:id="2615" w:author="yara ahmad" w:date="2021-04-18T08:34:00Z">
              <w:rPr>
                <w:rtl/>
              </w:rPr>
            </w:rPrChange>
          </w:rPr>
          <w:delText xml:space="preserve"> : </w:delText>
        </w:r>
        <w:r w:rsidRPr="00AE4B49" w:rsidDel="00C329DF">
          <w:rPr>
            <w:rFonts w:asciiTheme="majorBidi" w:hAnsiTheme="majorBidi" w:cstheme="majorBidi" w:hint="cs"/>
            <w:rtl/>
            <w:rPrChange w:id="2616" w:author="yara ahmad" w:date="2021-04-18T08:34:00Z">
              <w:rPr>
                <w:rFonts w:hint="cs"/>
                <w:rtl/>
              </w:rPr>
            </w:rPrChange>
          </w:rPr>
          <w:delText>האורח</w:delText>
        </w:r>
        <w:r w:rsidRPr="00AE4B49" w:rsidDel="00C329DF">
          <w:rPr>
            <w:rFonts w:asciiTheme="majorBidi" w:hAnsiTheme="majorBidi" w:cstheme="majorBidi"/>
            <w:rtl/>
            <w:rPrChange w:id="2617" w:author="yara ahmad" w:date="2021-04-18T08:34:00Z">
              <w:rPr>
                <w:rtl/>
              </w:rPr>
            </w:rPrChange>
          </w:rPr>
          <w:delText xml:space="preserve"> </w:delText>
        </w:r>
        <w:r w:rsidRPr="00AE4B49" w:rsidDel="00C329DF">
          <w:rPr>
            <w:rFonts w:asciiTheme="majorBidi" w:hAnsiTheme="majorBidi" w:cstheme="majorBidi" w:hint="cs"/>
            <w:rtl/>
            <w:rPrChange w:id="2618" w:author="yara ahmad" w:date="2021-04-18T08:34:00Z">
              <w:rPr>
                <w:rFonts w:hint="cs"/>
                <w:rtl/>
              </w:rPr>
            </w:rPrChange>
          </w:rPr>
          <w:delText>מזין</w:delText>
        </w:r>
        <w:r w:rsidRPr="00AE4B49" w:rsidDel="00C329DF">
          <w:rPr>
            <w:rFonts w:asciiTheme="majorBidi" w:hAnsiTheme="majorBidi" w:cstheme="majorBidi"/>
            <w:rtl/>
            <w:rPrChange w:id="2619" w:author="yara ahmad" w:date="2021-04-18T08:34:00Z">
              <w:rPr>
                <w:rtl/>
              </w:rPr>
            </w:rPrChange>
          </w:rPr>
          <w:delText xml:space="preserve"> </w:delText>
        </w:r>
        <w:r w:rsidRPr="00AE4B49" w:rsidDel="00C329DF">
          <w:rPr>
            <w:rFonts w:asciiTheme="majorBidi" w:hAnsiTheme="majorBidi" w:cstheme="majorBidi" w:hint="cs"/>
            <w:rtl/>
            <w:rPrChange w:id="2620" w:author="yara ahmad" w:date="2021-04-18T08:34:00Z">
              <w:rPr>
                <w:rFonts w:hint="cs"/>
                <w:rtl/>
              </w:rPr>
            </w:rPrChange>
          </w:rPr>
          <w:delText>שם</w:delText>
        </w:r>
        <w:r w:rsidRPr="00AE4B49" w:rsidDel="00C329DF">
          <w:rPr>
            <w:rFonts w:asciiTheme="majorBidi" w:hAnsiTheme="majorBidi" w:cstheme="majorBidi"/>
            <w:rtl/>
            <w:rPrChange w:id="2621" w:author="yara ahmad" w:date="2021-04-18T08:34:00Z">
              <w:rPr>
                <w:rtl/>
              </w:rPr>
            </w:rPrChange>
          </w:rPr>
          <w:delText xml:space="preserve"> </w:delText>
        </w:r>
        <w:r w:rsidRPr="00AE4B49" w:rsidDel="00C329DF">
          <w:rPr>
            <w:rFonts w:asciiTheme="majorBidi" w:hAnsiTheme="majorBidi" w:cstheme="majorBidi" w:hint="cs"/>
            <w:rtl/>
            <w:rPrChange w:id="2622" w:author="yara ahmad" w:date="2021-04-18T08:34:00Z">
              <w:rPr>
                <w:rFonts w:hint="cs"/>
                <w:rtl/>
              </w:rPr>
            </w:rPrChange>
          </w:rPr>
          <w:delText>משתמש</w:delText>
        </w:r>
        <w:r w:rsidRPr="00AE4B49" w:rsidDel="00C329DF">
          <w:rPr>
            <w:rFonts w:asciiTheme="majorBidi" w:hAnsiTheme="majorBidi" w:cstheme="majorBidi"/>
            <w:rtl/>
            <w:rPrChange w:id="2623" w:author="yara ahmad" w:date="2021-04-18T08:34:00Z">
              <w:rPr>
                <w:rtl/>
              </w:rPr>
            </w:rPrChange>
          </w:rPr>
          <w:delText xml:space="preserve"> </w:delText>
        </w:r>
        <w:r w:rsidRPr="00AE4B49" w:rsidDel="00C329DF">
          <w:rPr>
            <w:rFonts w:asciiTheme="majorBidi" w:hAnsiTheme="majorBidi" w:cstheme="majorBidi" w:hint="cs"/>
            <w:rtl/>
            <w:rPrChange w:id="2624" w:author="yara ahmad" w:date="2021-04-18T08:34:00Z">
              <w:rPr>
                <w:rFonts w:hint="cs"/>
                <w:rtl/>
              </w:rPr>
            </w:rPrChange>
          </w:rPr>
          <w:delText>וסיסמה</w:delText>
        </w:r>
        <w:r w:rsidRPr="00AE4B49" w:rsidDel="00C329DF">
          <w:rPr>
            <w:rFonts w:asciiTheme="majorBidi" w:hAnsiTheme="majorBidi" w:cstheme="majorBidi"/>
            <w:rtl/>
            <w:rPrChange w:id="2625" w:author="yara ahmad" w:date="2021-04-18T08:34:00Z">
              <w:rPr>
                <w:rtl/>
              </w:rPr>
            </w:rPrChange>
          </w:rPr>
          <w:delText xml:space="preserve"> </w:delText>
        </w:r>
        <w:r w:rsidRPr="00AE4B49" w:rsidDel="00C329DF">
          <w:rPr>
            <w:rFonts w:asciiTheme="majorBidi" w:hAnsiTheme="majorBidi" w:cstheme="majorBidi" w:hint="cs"/>
            <w:rtl/>
            <w:rPrChange w:id="2626" w:author="yara ahmad" w:date="2021-04-18T08:34:00Z">
              <w:rPr>
                <w:rFonts w:hint="cs"/>
                <w:rtl/>
              </w:rPr>
            </w:rPrChange>
          </w:rPr>
          <w:delText>חוקיים</w:delText>
        </w:r>
        <w:r w:rsidRPr="00AE4B49" w:rsidDel="00C329DF">
          <w:rPr>
            <w:rFonts w:asciiTheme="majorBidi" w:hAnsiTheme="majorBidi" w:cstheme="majorBidi"/>
            <w:rtl/>
            <w:rPrChange w:id="2627" w:author="yara ahmad" w:date="2021-04-18T08:34:00Z">
              <w:rPr>
                <w:rtl/>
              </w:rPr>
            </w:rPrChange>
          </w:rPr>
          <w:delText xml:space="preserve"> </w:delText>
        </w:r>
        <w:r w:rsidRPr="00AE4B49" w:rsidDel="00C329DF">
          <w:rPr>
            <w:rFonts w:asciiTheme="majorBidi" w:hAnsiTheme="majorBidi" w:cstheme="majorBidi" w:hint="cs"/>
            <w:rtl/>
            <w:rPrChange w:id="2628" w:author="yara ahmad" w:date="2021-04-18T08:34:00Z">
              <w:rPr>
                <w:rFonts w:hint="cs"/>
                <w:rtl/>
              </w:rPr>
            </w:rPrChange>
          </w:rPr>
          <w:delText>שלא</w:delText>
        </w:r>
        <w:r w:rsidRPr="00AE4B49" w:rsidDel="00C329DF">
          <w:rPr>
            <w:rFonts w:asciiTheme="majorBidi" w:hAnsiTheme="majorBidi" w:cstheme="majorBidi"/>
            <w:rtl/>
            <w:rPrChange w:id="2629" w:author="yara ahmad" w:date="2021-04-18T08:34:00Z">
              <w:rPr>
                <w:rtl/>
              </w:rPr>
            </w:rPrChange>
          </w:rPr>
          <w:delText xml:space="preserve"> </w:delText>
        </w:r>
        <w:r w:rsidRPr="00AE4B49" w:rsidDel="00C329DF">
          <w:rPr>
            <w:rFonts w:asciiTheme="majorBidi" w:hAnsiTheme="majorBidi" w:cstheme="majorBidi" w:hint="cs"/>
            <w:rtl/>
            <w:rPrChange w:id="2630" w:author="yara ahmad" w:date="2021-04-18T08:34:00Z">
              <w:rPr>
                <w:rFonts w:hint="cs"/>
                <w:rtl/>
              </w:rPr>
            </w:rPrChange>
          </w:rPr>
          <w:delText>נמצאים</w:delText>
        </w:r>
        <w:r w:rsidRPr="00AE4B49" w:rsidDel="00C329DF">
          <w:rPr>
            <w:rFonts w:asciiTheme="majorBidi" w:hAnsiTheme="majorBidi" w:cstheme="majorBidi"/>
            <w:rtl/>
            <w:rPrChange w:id="2631" w:author="yara ahmad" w:date="2021-04-18T08:34:00Z">
              <w:rPr>
                <w:rtl/>
              </w:rPr>
            </w:rPrChange>
          </w:rPr>
          <w:delText xml:space="preserve"> </w:delText>
        </w:r>
        <w:r w:rsidRPr="00AE4B49" w:rsidDel="00C329DF">
          <w:rPr>
            <w:rFonts w:asciiTheme="majorBidi" w:hAnsiTheme="majorBidi" w:cstheme="majorBidi" w:hint="cs"/>
            <w:rtl/>
            <w:rPrChange w:id="2632" w:author="yara ahmad" w:date="2021-04-18T08:34:00Z">
              <w:rPr>
                <w:rFonts w:hint="cs"/>
                <w:rtl/>
              </w:rPr>
            </w:rPrChange>
          </w:rPr>
          <w:delText>במערעת</w:delText>
        </w:r>
        <w:r w:rsidRPr="00AE4B49" w:rsidDel="00C329DF">
          <w:rPr>
            <w:rFonts w:asciiTheme="majorBidi" w:hAnsiTheme="majorBidi" w:cstheme="majorBidi"/>
            <w:rtl/>
            <w:rPrChange w:id="2633" w:author="yara ahmad" w:date="2021-04-18T08:34:00Z">
              <w:rPr>
                <w:rtl/>
              </w:rPr>
            </w:rPrChange>
          </w:rPr>
          <w:delText xml:space="preserve"> </w:delText>
        </w:r>
        <w:r w:rsidRPr="00AE4B49" w:rsidDel="00C329DF">
          <w:rPr>
            <w:rFonts w:asciiTheme="majorBidi" w:hAnsiTheme="majorBidi" w:cstheme="majorBidi" w:hint="cs"/>
            <w:rtl/>
            <w:rPrChange w:id="2634" w:author="yara ahmad" w:date="2021-04-18T08:34:00Z">
              <w:rPr>
                <w:rFonts w:hint="cs"/>
                <w:rtl/>
              </w:rPr>
            </w:rPrChange>
          </w:rPr>
          <w:delText>והמערכת</w:delText>
        </w:r>
        <w:r w:rsidRPr="00AE4B49" w:rsidDel="00C329DF">
          <w:rPr>
            <w:rFonts w:asciiTheme="majorBidi" w:hAnsiTheme="majorBidi" w:cstheme="majorBidi"/>
            <w:rtl/>
            <w:rPrChange w:id="2635" w:author="yara ahmad" w:date="2021-04-18T08:34:00Z">
              <w:rPr>
                <w:rtl/>
              </w:rPr>
            </w:rPrChange>
          </w:rPr>
          <w:delText xml:space="preserve"> </w:delText>
        </w:r>
        <w:r w:rsidRPr="00AE4B49" w:rsidDel="00C329DF">
          <w:rPr>
            <w:rFonts w:asciiTheme="majorBidi" w:hAnsiTheme="majorBidi" w:cstheme="majorBidi" w:hint="cs"/>
            <w:rtl/>
            <w:rPrChange w:id="2636" w:author="yara ahmad" w:date="2021-04-18T08:34:00Z">
              <w:rPr>
                <w:rFonts w:hint="cs"/>
                <w:rtl/>
              </w:rPr>
            </w:rPrChange>
          </w:rPr>
          <w:delText>לא</w:delText>
        </w:r>
        <w:r w:rsidRPr="00AE4B49" w:rsidDel="00C329DF">
          <w:rPr>
            <w:rFonts w:asciiTheme="majorBidi" w:hAnsiTheme="majorBidi" w:cstheme="majorBidi"/>
            <w:rtl/>
            <w:rPrChange w:id="2637" w:author="yara ahmad" w:date="2021-04-18T08:34:00Z">
              <w:rPr>
                <w:rtl/>
              </w:rPr>
            </w:rPrChange>
          </w:rPr>
          <w:delText xml:space="preserve"> </w:delText>
        </w:r>
        <w:r w:rsidRPr="00AE4B49" w:rsidDel="00C329DF">
          <w:rPr>
            <w:rFonts w:asciiTheme="majorBidi" w:hAnsiTheme="majorBidi" w:cstheme="majorBidi" w:hint="cs"/>
            <w:rtl/>
            <w:rPrChange w:id="2638" w:author="yara ahmad" w:date="2021-04-18T08:34:00Z">
              <w:rPr>
                <w:rFonts w:hint="cs"/>
                <w:rtl/>
              </w:rPr>
            </w:rPrChange>
          </w:rPr>
          <w:delText>תרשום</w:delText>
        </w:r>
        <w:r w:rsidRPr="00AE4B49" w:rsidDel="00C329DF">
          <w:rPr>
            <w:rFonts w:asciiTheme="majorBidi" w:hAnsiTheme="majorBidi" w:cstheme="majorBidi"/>
            <w:rtl/>
            <w:rPrChange w:id="2639" w:author="yara ahmad" w:date="2021-04-18T08:34:00Z">
              <w:rPr>
                <w:rtl/>
              </w:rPr>
            </w:rPrChange>
          </w:rPr>
          <w:delText xml:space="preserve"> </w:delText>
        </w:r>
        <w:r w:rsidRPr="00AE4B49" w:rsidDel="00C329DF">
          <w:rPr>
            <w:rFonts w:asciiTheme="majorBidi" w:hAnsiTheme="majorBidi" w:cstheme="majorBidi" w:hint="cs"/>
            <w:rtl/>
            <w:rPrChange w:id="2640" w:author="yara ahmad" w:date="2021-04-18T08:34:00Z">
              <w:rPr>
                <w:rFonts w:hint="cs"/>
                <w:rtl/>
              </w:rPr>
            </w:rPrChange>
          </w:rPr>
          <w:delText>אותו</w:delText>
        </w:r>
        <w:r w:rsidRPr="00AE4B49" w:rsidDel="00C329DF">
          <w:rPr>
            <w:rFonts w:asciiTheme="majorBidi" w:hAnsiTheme="majorBidi" w:cstheme="majorBidi"/>
            <w:rtl/>
            <w:rPrChange w:id="2641" w:author="yara ahmad" w:date="2021-04-18T08:34:00Z">
              <w:rPr>
                <w:rtl/>
              </w:rPr>
            </w:rPrChange>
          </w:rPr>
          <w:delText>.</w:delText>
        </w:r>
      </w:del>
    </w:p>
    <w:p w14:paraId="66D13983" w14:textId="4E4663D0" w:rsidR="001C795F" w:rsidRPr="00AE4B49" w:rsidRDefault="008A3E98" w:rsidP="001C795F">
      <w:pPr>
        <w:rPr>
          <w:rFonts w:asciiTheme="majorBidi" w:hAnsiTheme="majorBidi" w:cstheme="majorBidi"/>
          <w:rPrChange w:id="2642" w:author="yara ahmad" w:date="2021-04-18T08:34:00Z">
            <w:rPr/>
          </w:rPrChange>
        </w:rPr>
      </w:pPr>
      <w:r w:rsidRPr="00AE4B49">
        <w:rPr>
          <w:rFonts w:asciiTheme="majorBidi" w:hAnsiTheme="majorBidi" w:cstheme="majorBidi"/>
          <w:noProof/>
          <w:rPrChange w:id="2643" w:author="yara ahmad" w:date="2021-04-18T08:34:00Z">
            <w:rPr>
              <w:noProof/>
            </w:rPr>
          </w:rPrChange>
        </w:rPr>
        <w:drawing>
          <wp:anchor distT="0" distB="0" distL="114300" distR="114300" simplePos="0" relativeHeight="251681792" behindDoc="0" locked="0" layoutInCell="1" allowOverlap="1" wp14:anchorId="4EC516E5" wp14:editId="0E299F00">
            <wp:simplePos x="0" y="0"/>
            <wp:positionH relativeFrom="column">
              <wp:posOffset>615879</wp:posOffset>
            </wp:positionH>
            <wp:positionV relativeFrom="paragraph">
              <wp:posOffset>222814</wp:posOffset>
            </wp:positionV>
            <wp:extent cx="4816475" cy="3137535"/>
            <wp:effectExtent l="0" t="0" r="0" b="0"/>
            <wp:wrapSquare wrapText="bothSides"/>
            <wp:docPr id="4" name="Picture 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Diagram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6475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3985573" w14:textId="321AEEC2" w:rsidR="001C795F" w:rsidRPr="00AE4B49" w:rsidRDefault="001C795F" w:rsidP="001C795F">
      <w:pPr>
        <w:rPr>
          <w:rFonts w:asciiTheme="majorBidi" w:hAnsiTheme="majorBidi" w:cstheme="majorBidi"/>
          <w:rPrChange w:id="2644" w:author="yara ahmad" w:date="2021-04-18T08:34:00Z">
            <w:rPr/>
          </w:rPrChange>
        </w:rPr>
      </w:pPr>
    </w:p>
    <w:p w14:paraId="0612BDC0" w14:textId="77777777" w:rsidR="001C795F" w:rsidRPr="00AE4B49" w:rsidRDefault="001C795F" w:rsidP="001C795F">
      <w:pPr>
        <w:rPr>
          <w:rFonts w:asciiTheme="majorBidi" w:hAnsiTheme="majorBidi" w:cstheme="majorBidi"/>
          <w:rPrChange w:id="2645" w:author="yara ahmad" w:date="2021-04-18T08:34:00Z">
            <w:rPr/>
          </w:rPrChange>
        </w:rPr>
      </w:pPr>
    </w:p>
    <w:p w14:paraId="18061F3B" w14:textId="77777777" w:rsidR="001C795F" w:rsidRPr="00AE4B49" w:rsidRDefault="001C795F" w:rsidP="001C795F">
      <w:pPr>
        <w:rPr>
          <w:rFonts w:asciiTheme="majorBidi" w:hAnsiTheme="majorBidi" w:cstheme="majorBidi"/>
          <w:rPrChange w:id="2646" w:author="yara ahmad" w:date="2021-04-18T08:34:00Z">
            <w:rPr/>
          </w:rPrChange>
        </w:rPr>
      </w:pPr>
    </w:p>
    <w:p w14:paraId="3DE8E1EA" w14:textId="77777777" w:rsidR="001C795F" w:rsidRPr="00AE4B49" w:rsidRDefault="001C795F" w:rsidP="001C795F">
      <w:pPr>
        <w:rPr>
          <w:rFonts w:asciiTheme="majorBidi" w:hAnsiTheme="majorBidi" w:cstheme="majorBidi"/>
          <w:rPrChange w:id="2647" w:author="yara ahmad" w:date="2021-04-18T08:34:00Z">
            <w:rPr/>
          </w:rPrChange>
        </w:rPr>
      </w:pPr>
    </w:p>
    <w:p w14:paraId="2A2FB2CA" w14:textId="77777777" w:rsidR="001C795F" w:rsidRPr="00AE4B49" w:rsidRDefault="001C795F" w:rsidP="001C795F">
      <w:pPr>
        <w:rPr>
          <w:rFonts w:asciiTheme="majorBidi" w:hAnsiTheme="majorBidi" w:cstheme="majorBidi"/>
          <w:rPrChange w:id="2648" w:author="yara ahmad" w:date="2021-04-18T08:34:00Z">
            <w:rPr/>
          </w:rPrChange>
        </w:rPr>
      </w:pPr>
    </w:p>
    <w:p w14:paraId="02EAAEA0" w14:textId="77777777" w:rsidR="001C795F" w:rsidRPr="00AE4B49" w:rsidRDefault="001C795F" w:rsidP="001C795F">
      <w:pPr>
        <w:rPr>
          <w:rFonts w:asciiTheme="majorBidi" w:hAnsiTheme="majorBidi" w:cstheme="majorBidi"/>
          <w:rPrChange w:id="2649" w:author="yara ahmad" w:date="2021-04-18T08:34:00Z">
            <w:rPr/>
          </w:rPrChange>
        </w:rPr>
      </w:pPr>
    </w:p>
    <w:p w14:paraId="0039EF4B" w14:textId="77777777" w:rsidR="001C795F" w:rsidRPr="00AE4B49" w:rsidRDefault="001C795F" w:rsidP="001C795F">
      <w:pPr>
        <w:rPr>
          <w:rFonts w:asciiTheme="majorBidi" w:hAnsiTheme="majorBidi" w:cstheme="majorBidi"/>
          <w:rPrChange w:id="2650" w:author="yara ahmad" w:date="2021-04-18T08:34:00Z">
            <w:rPr/>
          </w:rPrChange>
        </w:rPr>
      </w:pPr>
    </w:p>
    <w:p w14:paraId="499DC872" w14:textId="77777777" w:rsidR="001C795F" w:rsidRPr="00AE4B49" w:rsidRDefault="001C795F" w:rsidP="001C795F">
      <w:pPr>
        <w:rPr>
          <w:rFonts w:asciiTheme="majorBidi" w:hAnsiTheme="majorBidi" w:cstheme="majorBidi"/>
          <w:rPrChange w:id="2651" w:author="yara ahmad" w:date="2021-04-18T08:34:00Z">
            <w:rPr/>
          </w:rPrChange>
        </w:rPr>
      </w:pPr>
    </w:p>
    <w:p w14:paraId="451F90BB" w14:textId="77777777" w:rsidR="001C795F" w:rsidRPr="00AE4B49" w:rsidRDefault="001C795F" w:rsidP="001C795F">
      <w:pPr>
        <w:rPr>
          <w:rFonts w:asciiTheme="majorBidi" w:hAnsiTheme="majorBidi" w:cstheme="majorBidi"/>
          <w:rPrChange w:id="2652" w:author="yara ahmad" w:date="2021-04-18T08:34:00Z">
            <w:rPr/>
          </w:rPrChange>
        </w:rPr>
      </w:pPr>
    </w:p>
    <w:p w14:paraId="67001EE9" w14:textId="77777777" w:rsidR="001C795F" w:rsidRPr="00AE4B49" w:rsidRDefault="001C795F" w:rsidP="001C795F">
      <w:pPr>
        <w:rPr>
          <w:rFonts w:asciiTheme="majorBidi" w:hAnsiTheme="majorBidi" w:cstheme="majorBidi"/>
          <w:rPrChange w:id="2653" w:author="yara ahmad" w:date="2021-04-18T08:34:00Z">
            <w:rPr/>
          </w:rPrChange>
        </w:rPr>
      </w:pPr>
    </w:p>
    <w:p w14:paraId="0AAECDB4" w14:textId="77777777" w:rsidR="001C795F" w:rsidRPr="00AE4B49" w:rsidRDefault="001C795F" w:rsidP="001C795F">
      <w:pPr>
        <w:rPr>
          <w:rFonts w:asciiTheme="majorBidi" w:hAnsiTheme="majorBidi" w:cstheme="majorBidi"/>
          <w:rPrChange w:id="2654" w:author="yara ahmad" w:date="2021-04-18T08:34:00Z">
            <w:rPr/>
          </w:rPrChange>
        </w:rPr>
      </w:pPr>
    </w:p>
    <w:p w14:paraId="6F162BEF" w14:textId="35404F98" w:rsidR="001C795F" w:rsidDel="008D79C5" w:rsidRDefault="001C795F" w:rsidP="001C795F">
      <w:pPr>
        <w:rPr>
          <w:del w:id="2655" w:author="yara ahmad" w:date="2021-04-18T08:36:00Z"/>
          <w:rFonts w:asciiTheme="majorBidi" w:hAnsiTheme="majorBidi" w:cstheme="majorBidi"/>
          <w:rtl/>
        </w:rPr>
      </w:pPr>
    </w:p>
    <w:p w14:paraId="7F3A3735" w14:textId="77777777" w:rsidR="008D79C5" w:rsidRPr="00AE4B49" w:rsidRDefault="008D79C5" w:rsidP="001C795F">
      <w:pPr>
        <w:rPr>
          <w:ins w:id="2656" w:author="yara ahmad" w:date="2021-04-18T08:36:00Z"/>
          <w:rFonts w:asciiTheme="majorBidi" w:hAnsiTheme="majorBidi" w:cstheme="majorBidi"/>
          <w:rPrChange w:id="2657" w:author="yara ahmad" w:date="2021-04-18T08:34:00Z">
            <w:rPr>
              <w:ins w:id="2658" w:author="yara ahmad" w:date="2021-04-18T08:36:00Z"/>
            </w:rPr>
          </w:rPrChange>
        </w:rPr>
      </w:pPr>
    </w:p>
    <w:p w14:paraId="40A05CD8" w14:textId="77777777" w:rsidR="001C795F" w:rsidRPr="00AE4B49" w:rsidDel="008D79C5" w:rsidRDefault="001C795F" w:rsidP="001C795F">
      <w:pPr>
        <w:rPr>
          <w:del w:id="2659" w:author="yara ahmad" w:date="2021-04-18T08:36:00Z"/>
          <w:rFonts w:asciiTheme="majorBidi" w:hAnsiTheme="majorBidi" w:cstheme="majorBidi"/>
          <w:rtl/>
          <w:rPrChange w:id="2660" w:author="yara ahmad" w:date="2021-04-18T08:34:00Z">
            <w:rPr>
              <w:del w:id="2661" w:author="yara ahmad" w:date="2021-04-18T08:36:00Z"/>
              <w:rtl/>
            </w:rPr>
          </w:rPrChange>
        </w:rPr>
      </w:pPr>
    </w:p>
    <w:p w14:paraId="6316AF65" w14:textId="59AEBF26" w:rsidR="001C795F" w:rsidRPr="00AE4B49" w:rsidDel="008D79C5" w:rsidRDefault="001C795F" w:rsidP="001C795F">
      <w:pPr>
        <w:rPr>
          <w:del w:id="2662" w:author="yara ahmad" w:date="2021-04-18T08:36:00Z"/>
          <w:rFonts w:asciiTheme="majorBidi" w:hAnsiTheme="majorBidi" w:cstheme="majorBidi"/>
          <w:rPrChange w:id="2663" w:author="yara ahmad" w:date="2021-04-18T08:34:00Z">
            <w:rPr>
              <w:del w:id="2664" w:author="yara ahmad" w:date="2021-04-18T08:36:00Z"/>
            </w:rPr>
          </w:rPrChange>
        </w:rPr>
      </w:pPr>
    </w:p>
    <w:p w14:paraId="1FE7EAD3" w14:textId="63CE9870" w:rsidR="001C795F" w:rsidRPr="00AE4B49" w:rsidDel="008D79C5" w:rsidRDefault="001C795F" w:rsidP="001C795F">
      <w:pPr>
        <w:rPr>
          <w:del w:id="2665" w:author="yara ahmad" w:date="2021-04-18T08:36:00Z"/>
          <w:rFonts w:asciiTheme="majorBidi" w:hAnsiTheme="majorBidi" w:cstheme="majorBidi"/>
          <w:rPrChange w:id="2666" w:author="yara ahmad" w:date="2021-04-18T08:34:00Z">
            <w:rPr>
              <w:del w:id="2667" w:author="yara ahmad" w:date="2021-04-18T08:36:00Z"/>
            </w:rPr>
          </w:rPrChange>
        </w:rPr>
      </w:pPr>
    </w:p>
    <w:p w14:paraId="29253A4A" w14:textId="77777777" w:rsidR="009C5486" w:rsidRPr="00AE4B49" w:rsidRDefault="009C5486" w:rsidP="001C795F">
      <w:pPr>
        <w:rPr>
          <w:rFonts w:asciiTheme="majorBidi" w:hAnsiTheme="majorBidi" w:cstheme="majorBidi"/>
          <w:rtl/>
          <w:rPrChange w:id="2668" w:author="yara ahmad" w:date="2021-04-18T08:34:00Z">
            <w:rPr>
              <w:rtl/>
            </w:rPr>
          </w:rPrChange>
        </w:rPr>
      </w:pPr>
    </w:p>
    <w:p w14:paraId="7853A93A" w14:textId="245C9485" w:rsidR="001C795F" w:rsidRPr="00AE4B49" w:rsidRDefault="001C795F" w:rsidP="001C795F">
      <w:pPr>
        <w:rPr>
          <w:rFonts w:asciiTheme="majorBidi" w:hAnsiTheme="majorBidi" w:cstheme="majorBidi"/>
          <w:b/>
          <w:bCs/>
          <w:u w:val="single"/>
          <w:rtl/>
          <w:rPrChange w:id="2669" w:author="yara ahmad" w:date="2021-04-18T08:34:00Z">
            <w:rPr>
              <w:b/>
              <w:bCs/>
              <w:u w:val="single"/>
              <w:rtl/>
            </w:rPr>
          </w:rPrChange>
        </w:rPr>
      </w:pPr>
      <w:r w:rsidRPr="00AE4B49">
        <w:rPr>
          <w:rFonts w:asciiTheme="majorBidi" w:hAnsiTheme="majorBidi" w:cstheme="majorBidi"/>
          <w:b/>
          <w:bCs/>
          <w:u w:val="single"/>
          <w:rtl/>
          <w:rPrChange w:id="2670" w:author="yara ahmad" w:date="2021-04-18T08:34:00Z">
            <w:rPr>
              <w:b/>
              <w:bCs/>
              <w:u w:val="single"/>
              <w:rtl/>
            </w:rPr>
          </w:rPrChange>
        </w:rPr>
        <w:lastRenderedPageBreak/>
        <w:t xml:space="preserve">2.4) </w:t>
      </w:r>
      <w:r w:rsidRPr="00AE4B49">
        <w:rPr>
          <w:rFonts w:asciiTheme="majorBidi" w:hAnsiTheme="majorBidi" w:cstheme="majorBidi" w:hint="cs"/>
          <w:b/>
          <w:bCs/>
          <w:u w:val="single"/>
          <w:rtl/>
          <w:rPrChange w:id="2671" w:author="yara ahmad" w:date="2021-04-18T08:34:00Z">
            <w:rPr>
              <w:rFonts w:hint="cs"/>
              <w:b/>
              <w:bCs/>
              <w:u w:val="single"/>
              <w:rtl/>
            </w:rPr>
          </w:rPrChange>
        </w:rPr>
        <w:t>כניסה</w:t>
      </w:r>
      <w:r w:rsidRPr="00AE4B49">
        <w:rPr>
          <w:rFonts w:asciiTheme="majorBidi" w:hAnsiTheme="majorBidi" w:cstheme="majorBidi"/>
          <w:b/>
          <w:bCs/>
          <w:u w:val="single"/>
          <w:rtl/>
          <w:rPrChange w:id="2672" w:author="yara ahmad" w:date="2021-04-18T08:34:00Z">
            <w:rPr>
              <w:b/>
              <w:bCs/>
              <w:u w:val="single"/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b/>
          <w:bCs/>
          <w:u w:val="single"/>
          <w:rtl/>
          <w:rPrChange w:id="2673" w:author="yara ahmad" w:date="2021-04-18T08:34:00Z">
            <w:rPr>
              <w:rFonts w:hint="cs"/>
              <w:b/>
              <w:bCs/>
              <w:u w:val="single"/>
              <w:rtl/>
            </w:rPr>
          </w:rPrChange>
        </w:rPr>
        <w:t>מזוהה</w:t>
      </w:r>
      <w:r w:rsidRPr="00AE4B49">
        <w:rPr>
          <w:rFonts w:asciiTheme="majorBidi" w:hAnsiTheme="majorBidi" w:cstheme="majorBidi"/>
          <w:b/>
          <w:bCs/>
          <w:u w:val="single"/>
          <w:rtl/>
          <w:rPrChange w:id="2674" w:author="yara ahmad" w:date="2021-04-18T08:34:00Z">
            <w:rPr>
              <w:b/>
              <w:bCs/>
              <w:u w:val="single"/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b/>
          <w:bCs/>
          <w:u w:val="single"/>
          <w:rtl/>
          <w:rPrChange w:id="2675" w:author="yara ahmad" w:date="2021-04-18T08:34:00Z">
            <w:rPr>
              <w:rFonts w:hint="cs"/>
              <w:b/>
              <w:bCs/>
              <w:u w:val="single"/>
              <w:rtl/>
            </w:rPr>
          </w:rPrChange>
        </w:rPr>
        <w:t>למערכת</w:t>
      </w:r>
      <w:r w:rsidRPr="00AE4B49">
        <w:rPr>
          <w:rFonts w:asciiTheme="majorBidi" w:hAnsiTheme="majorBidi" w:cstheme="majorBidi"/>
          <w:b/>
          <w:bCs/>
          <w:u w:val="single"/>
          <w:rtl/>
          <w:rPrChange w:id="2676" w:author="yara ahmad" w:date="2021-04-18T08:34:00Z">
            <w:rPr>
              <w:b/>
              <w:bCs/>
              <w:u w:val="single"/>
              <w:rtl/>
            </w:rPr>
          </w:rPrChange>
        </w:rPr>
        <w:t xml:space="preserve"> :</w:t>
      </w:r>
    </w:p>
    <w:p w14:paraId="3C9019B8" w14:textId="210DD06B" w:rsidR="001C795F" w:rsidRPr="00AE4B49" w:rsidRDefault="001C795F" w:rsidP="001C795F">
      <w:pPr>
        <w:rPr>
          <w:rFonts w:asciiTheme="majorBidi" w:hAnsiTheme="majorBidi" w:cstheme="majorBidi"/>
          <w:rtl/>
          <w:rPrChange w:id="2677" w:author="yara ahmad" w:date="2021-04-18T08:34:00Z">
            <w:rPr>
              <w:rtl/>
            </w:rPr>
          </w:rPrChange>
        </w:rPr>
      </w:pPr>
      <w:r w:rsidRPr="00AE4B49">
        <w:rPr>
          <w:rFonts w:asciiTheme="majorBidi" w:hAnsiTheme="majorBidi" w:cstheme="majorBidi" w:hint="cs"/>
          <w:rtl/>
          <w:rPrChange w:id="2678" w:author="yara ahmad" w:date="2021-04-18T08:34:00Z">
            <w:rPr>
              <w:rFonts w:hint="cs"/>
              <w:rtl/>
            </w:rPr>
          </w:rPrChange>
        </w:rPr>
        <w:t>תיאור</w:t>
      </w:r>
      <w:r w:rsidRPr="00AE4B49">
        <w:rPr>
          <w:rFonts w:asciiTheme="majorBidi" w:hAnsiTheme="majorBidi" w:cstheme="majorBidi"/>
          <w:rtl/>
          <w:rPrChange w:id="2679" w:author="yara ahmad" w:date="2021-04-18T08:34:00Z">
            <w:rPr>
              <w:rtl/>
            </w:rPr>
          </w:rPrChange>
        </w:rPr>
        <w:t xml:space="preserve"> : </w:t>
      </w:r>
      <w:r w:rsidRPr="00AE4B49">
        <w:rPr>
          <w:rFonts w:asciiTheme="majorBidi" w:hAnsiTheme="majorBidi" w:cstheme="majorBidi" w:hint="cs"/>
          <w:rtl/>
          <w:rPrChange w:id="2680" w:author="yara ahmad" w:date="2021-04-18T08:34:00Z">
            <w:rPr>
              <w:rFonts w:hint="cs"/>
              <w:rtl/>
            </w:rPr>
          </w:rPrChange>
        </w:rPr>
        <w:t>צרכן</w:t>
      </w:r>
      <w:r w:rsidRPr="00AE4B49">
        <w:rPr>
          <w:rFonts w:asciiTheme="majorBidi" w:hAnsiTheme="majorBidi" w:cstheme="majorBidi"/>
          <w:rtl/>
          <w:rPrChange w:id="2681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2682" w:author="yara ahmad" w:date="2021-04-18T08:34:00Z">
            <w:rPr>
              <w:rFonts w:hint="cs"/>
              <w:rtl/>
            </w:rPr>
          </w:rPrChange>
        </w:rPr>
        <w:t>אורח</w:t>
      </w:r>
      <w:r w:rsidRPr="00AE4B49">
        <w:rPr>
          <w:rFonts w:asciiTheme="majorBidi" w:hAnsiTheme="majorBidi" w:cstheme="majorBidi"/>
          <w:rtl/>
          <w:rPrChange w:id="2683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2684" w:author="yara ahmad" w:date="2021-04-18T08:34:00Z">
            <w:rPr>
              <w:rFonts w:hint="cs"/>
              <w:rtl/>
            </w:rPr>
          </w:rPrChange>
        </w:rPr>
        <w:t>מבצע</w:t>
      </w:r>
      <w:r w:rsidRPr="00AE4B49">
        <w:rPr>
          <w:rFonts w:asciiTheme="majorBidi" w:hAnsiTheme="majorBidi" w:cstheme="majorBidi"/>
          <w:rtl/>
          <w:rPrChange w:id="2685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/>
          <w:rPrChange w:id="2686" w:author="yara ahmad" w:date="2021-04-18T08:34:00Z">
            <w:rPr/>
          </w:rPrChange>
        </w:rPr>
        <w:t>login</w:t>
      </w:r>
      <w:r w:rsidRPr="00AE4B49">
        <w:rPr>
          <w:rFonts w:asciiTheme="majorBidi" w:hAnsiTheme="majorBidi" w:cstheme="majorBidi"/>
          <w:rtl/>
          <w:rPrChange w:id="2687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2688" w:author="yara ahmad" w:date="2021-04-18T08:34:00Z">
            <w:rPr>
              <w:rFonts w:hint="cs"/>
              <w:rtl/>
            </w:rPr>
          </w:rPrChange>
        </w:rPr>
        <w:t>במערכת</w:t>
      </w:r>
      <w:r w:rsidRPr="00AE4B49">
        <w:rPr>
          <w:rFonts w:asciiTheme="majorBidi" w:hAnsiTheme="majorBidi" w:cstheme="majorBidi"/>
          <w:rtl/>
          <w:rPrChange w:id="2689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2690" w:author="yara ahmad" w:date="2021-04-18T08:34:00Z">
            <w:rPr>
              <w:rFonts w:hint="cs"/>
              <w:rtl/>
            </w:rPr>
          </w:rPrChange>
        </w:rPr>
        <w:t>באמצעות</w:t>
      </w:r>
      <w:r w:rsidRPr="00AE4B49">
        <w:rPr>
          <w:rFonts w:asciiTheme="majorBidi" w:hAnsiTheme="majorBidi" w:cstheme="majorBidi"/>
          <w:rtl/>
          <w:rPrChange w:id="2691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2692" w:author="yara ahmad" w:date="2021-04-18T08:34:00Z">
            <w:rPr>
              <w:rFonts w:hint="cs"/>
              <w:rtl/>
            </w:rPr>
          </w:rPrChange>
        </w:rPr>
        <w:t>פרטים</w:t>
      </w:r>
      <w:r w:rsidRPr="00AE4B49">
        <w:rPr>
          <w:rFonts w:asciiTheme="majorBidi" w:hAnsiTheme="majorBidi" w:cstheme="majorBidi"/>
          <w:rtl/>
          <w:rPrChange w:id="2693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2694" w:author="yara ahmad" w:date="2021-04-18T08:34:00Z">
            <w:rPr>
              <w:rFonts w:hint="cs"/>
              <w:rtl/>
            </w:rPr>
          </w:rPrChange>
        </w:rPr>
        <w:t>מזהים</w:t>
      </w:r>
      <w:r w:rsidRPr="00AE4B49">
        <w:rPr>
          <w:rFonts w:asciiTheme="majorBidi" w:hAnsiTheme="majorBidi" w:cstheme="majorBidi"/>
          <w:rtl/>
          <w:rPrChange w:id="2695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2696" w:author="yara ahmad" w:date="2021-04-18T08:34:00Z">
            <w:rPr>
              <w:rFonts w:hint="cs"/>
              <w:rtl/>
            </w:rPr>
          </w:rPrChange>
        </w:rPr>
        <w:t>וסיסמה</w:t>
      </w:r>
      <w:r w:rsidRPr="00AE4B49">
        <w:rPr>
          <w:rFonts w:asciiTheme="majorBidi" w:hAnsiTheme="majorBidi" w:cstheme="majorBidi"/>
          <w:rtl/>
          <w:rPrChange w:id="2697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2698" w:author="yara ahmad" w:date="2021-04-18T08:34:00Z">
            <w:rPr>
              <w:rFonts w:hint="cs"/>
              <w:rtl/>
            </w:rPr>
          </w:rPrChange>
        </w:rPr>
        <w:t>של</w:t>
      </w:r>
      <w:r w:rsidRPr="00AE4B49">
        <w:rPr>
          <w:rFonts w:asciiTheme="majorBidi" w:hAnsiTheme="majorBidi" w:cstheme="majorBidi"/>
          <w:rtl/>
          <w:rPrChange w:id="2699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2700" w:author="yara ahmad" w:date="2021-04-18T08:34:00Z">
            <w:rPr>
              <w:rFonts w:hint="cs"/>
              <w:rtl/>
            </w:rPr>
          </w:rPrChange>
        </w:rPr>
        <w:t>חשבון</w:t>
      </w:r>
      <w:r w:rsidRPr="00AE4B49">
        <w:rPr>
          <w:rFonts w:asciiTheme="majorBidi" w:hAnsiTheme="majorBidi" w:cstheme="majorBidi"/>
          <w:rtl/>
          <w:rPrChange w:id="2701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2702" w:author="yara ahmad" w:date="2021-04-18T08:34:00Z">
            <w:rPr>
              <w:rFonts w:hint="cs"/>
              <w:rtl/>
            </w:rPr>
          </w:rPrChange>
        </w:rPr>
        <w:t>צרכן</w:t>
      </w:r>
      <w:r w:rsidRPr="00AE4B49">
        <w:rPr>
          <w:rFonts w:asciiTheme="majorBidi" w:hAnsiTheme="majorBidi" w:cstheme="majorBidi"/>
          <w:rtl/>
          <w:rPrChange w:id="2703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2704" w:author="yara ahmad" w:date="2021-04-18T08:34:00Z">
            <w:rPr>
              <w:rFonts w:hint="cs"/>
              <w:rtl/>
            </w:rPr>
          </w:rPrChange>
        </w:rPr>
        <w:t>מנוי</w:t>
      </w:r>
      <w:r w:rsidRPr="00AE4B49">
        <w:rPr>
          <w:rFonts w:asciiTheme="majorBidi" w:hAnsiTheme="majorBidi" w:cstheme="majorBidi"/>
          <w:rtl/>
          <w:rPrChange w:id="2705" w:author="yara ahmad" w:date="2021-04-18T08:34:00Z">
            <w:rPr>
              <w:rtl/>
            </w:rPr>
          </w:rPrChange>
        </w:rPr>
        <w:t>.</w:t>
      </w:r>
    </w:p>
    <w:p w14:paraId="7F378739" w14:textId="545EDD1D" w:rsidR="001C795F" w:rsidRPr="00AE4B49" w:rsidRDefault="001C795F" w:rsidP="001C795F">
      <w:pPr>
        <w:rPr>
          <w:ins w:id="2706" w:author="jamil" w:date="2021-04-17T19:11:00Z"/>
          <w:rFonts w:asciiTheme="majorBidi" w:hAnsiTheme="majorBidi" w:cstheme="majorBidi"/>
          <w:rtl/>
          <w:rPrChange w:id="2707" w:author="yara ahmad" w:date="2021-04-18T08:34:00Z">
            <w:rPr>
              <w:ins w:id="2708" w:author="jamil" w:date="2021-04-17T19:11:00Z"/>
              <w:rtl/>
            </w:rPr>
          </w:rPrChange>
        </w:rPr>
      </w:pPr>
      <w:r w:rsidRPr="00AE4B49">
        <w:rPr>
          <w:rFonts w:asciiTheme="majorBidi" w:hAnsiTheme="majorBidi" w:cstheme="majorBidi" w:hint="cs"/>
          <w:rtl/>
          <w:rPrChange w:id="2709" w:author="yara ahmad" w:date="2021-04-18T08:34:00Z">
            <w:rPr>
              <w:rFonts w:hint="cs"/>
              <w:rtl/>
            </w:rPr>
          </w:rPrChange>
        </w:rPr>
        <w:t>שחקנים</w:t>
      </w:r>
      <w:r w:rsidRPr="00AE4B49">
        <w:rPr>
          <w:rFonts w:asciiTheme="majorBidi" w:hAnsiTheme="majorBidi" w:cstheme="majorBidi"/>
          <w:rtl/>
          <w:rPrChange w:id="2710" w:author="yara ahmad" w:date="2021-04-18T08:34:00Z">
            <w:rPr>
              <w:rtl/>
            </w:rPr>
          </w:rPrChange>
        </w:rPr>
        <w:t xml:space="preserve"> : </w:t>
      </w:r>
      <w:r w:rsidRPr="00AE4B49">
        <w:rPr>
          <w:rFonts w:asciiTheme="majorBidi" w:hAnsiTheme="majorBidi" w:cstheme="majorBidi" w:hint="cs"/>
          <w:rtl/>
          <w:rPrChange w:id="2711" w:author="yara ahmad" w:date="2021-04-18T08:34:00Z">
            <w:rPr>
              <w:rFonts w:hint="cs"/>
              <w:rtl/>
            </w:rPr>
          </w:rPrChange>
        </w:rPr>
        <w:t>המערכת</w:t>
      </w:r>
      <w:r w:rsidRPr="00AE4B49">
        <w:rPr>
          <w:rFonts w:asciiTheme="majorBidi" w:hAnsiTheme="majorBidi" w:cstheme="majorBidi"/>
          <w:rtl/>
          <w:rPrChange w:id="2712" w:author="yara ahmad" w:date="2021-04-18T08:34:00Z">
            <w:rPr>
              <w:rtl/>
            </w:rPr>
          </w:rPrChange>
        </w:rPr>
        <w:t xml:space="preserve"> , </w:t>
      </w:r>
      <w:r w:rsidRPr="00AE4B49">
        <w:rPr>
          <w:rFonts w:asciiTheme="majorBidi" w:hAnsiTheme="majorBidi" w:cstheme="majorBidi" w:hint="cs"/>
          <w:rtl/>
          <w:rPrChange w:id="2713" w:author="yara ahmad" w:date="2021-04-18T08:34:00Z">
            <w:rPr>
              <w:rFonts w:hint="cs"/>
              <w:rtl/>
            </w:rPr>
          </w:rPrChange>
        </w:rPr>
        <w:t>משתמש</w:t>
      </w:r>
      <w:r w:rsidRPr="00AE4B49">
        <w:rPr>
          <w:rFonts w:asciiTheme="majorBidi" w:hAnsiTheme="majorBidi" w:cstheme="majorBidi"/>
          <w:rtl/>
          <w:rPrChange w:id="2714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2715" w:author="yara ahmad" w:date="2021-04-18T08:34:00Z">
            <w:rPr>
              <w:rFonts w:hint="cs"/>
              <w:rtl/>
            </w:rPr>
          </w:rPrChange>
        </w:rPr>
        <w:t>אורח</w:t>
      </w:r>
    </w:p>
    <w:p w14:paraId="565577D0" w14:textId="1152CF95" w:rsidR="005F61F5" w:rsidRPr="00AE4B49" w:rsidRDefault="005F61F5">
      <w:pPr>
        <w:rPr>
          <w:rFonts w:asciiTheme="majorBidi" w:hAnsiTheme="majorBidi" w:cstheme="majorBidi"/>
          <w:rtl/>
          <w:rPrChange w:id="2716" w:author="yara ahmad" w:date="2021-04-18T08:34:00Z">
            <w:rPr>
              <w:rtl/>
            </w:rPr>
          </w:rPrChange>
        </w:rPr>
        <w:pPrChange w:id="2717" w:author="jamil" w:date="2021-04-17T19:11:00Z">
          <w:pPr/>
        </w:pPrChange>
      </w:pPr>
      <w:ins w:id="2718" w:author="jamil" w:date="2021-04-17T19:11:00Z">
        <w:r w:rsidRPr="00AE4B49">
          <w:rPr>
            <w:rFonts w:asciiTheme="majorBidi" w:hAnsiTheme="majorBidi" w:cstheme="majorBidi" w:hint="cs"/>
            <w:rtl/>
            <w:rPrChange w:id="2719" w:author="yara ahmad" w:date="2021-04-18T08:34:00Z">
              <w:rPr>
                <w:rFonts w:hint="cs"/>
                <w:rtl/>
              </w:rPr>
            </w:rPrChange>
          </w:rPr>
          <w:t>פרמטרים</w:t>
        </w:r>
        <w:r w:rsidRPr="00AE4B49">
          <w:rPr>
            <w:rFonts w:asciiTheme="majorBidi" w:hAnsiTheme="majorBidi" w:cstheme="majorBidi"/>
            <w:rtl/>
            <w:rPrChange w:id="2720" w:author="yara ahmad" w:date="2021-04-18T08:34:00Z">
              <w:rPr>
                <w:rtl/>
              </w:rPr>
            </w:rPrChange>
          </w:rPr>
          <w:t xml:space="preserve"> : </w:t>
        </w:r>
        <w:r w:rsidRPr="00AE4B49">
          <w:rPr>
            <w:rFonts w:asciiTheme="majorBidi" w:hAnsiTheme="majorBidi" w:cstheme="majorBidi" w:hint="cs"/>
            <w:rtl/>
            <w:rPrChange w:id="2721" w:author="yara ahmad" w:date="2021-04-18T08:34:00Z">
              <w:rPr>
                <w:rFonts w:hint="cs"/>
                <w:rtl/>
              </w:rPr>
            </w:rPrChange>
          </w:rPr>
          <w:t>שם</w:t>
        </w:r>
        <w:r w:rsidRPr="00AE4B49">
          <w:rPr>
            <w:rFonts w:asciiTheme="majorBidi" w:hAnsiTheme="majorBidi" w:cstheme="majorBidi"/>
            <w:rtl/>
            <w:rPrChange w:id="2722" w:author="yara ahmad" w:date="2021-04-18T08:34:00Z">
              <w:rPr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rtl/>
            <w:rPrChange w:id="2723" w:author="yara ahmad" w:date="2021-04-18T08:34:00Z">
              <w:rPr>
                <w:rFonts w:hint="cs"/>
                <w:rtl/>
              </w:rPr>
            </w:rPrChange>
          </w:rPr>
          <w:t>משתמש</w:t>
        </w:r>
        <w:r w:rsidRPr="00AE4B49">
          <w:rPr>
            <w:rFonts w:asciiTheme="majorBidi" w:hAnsiTheme="majorBidi" w:cstheme="majorBidi"/>
            <w:rtl/>
            <w:rPrChange w:id="2724" w:author="yara ahmad" w:date="2021-04-18T08:34:00Z">
              <w:rPr>
                <w:rtl/>
              </w:rPr>
            </w:rPrChange>
          </w:rPr>
          <w:t xml:space="preserve"> , </w:t>
        </w:r>
        <w:r w:rsidRPr="00AE4B49">
          <w:rPr>
            <w:rFonts w:asciiTheme="majorBidi" w:hAnsiTheme="majorBidi" w:cstheme="majorBidi" w:hint="cs"/>
            <w:rtl/>
            <w:rPrChange w:id="2725" w:author="yara ahmad" w:date="2021-04-18T08:34:00Z">
              <w:rPr>
                <w:rFonts w:hint="cs"/>
                <w:rtl/>
              </w:rPr>
            </w:rPrChange>
          </w:rPr>
          <w:t>סיסמה</w:t>
        </w:r>
      </w:ins>
    </w:p>
    <w:p w14:paraId="104B9EAE" w14:textId="06529636" w:rsidR="001C795F" w:rsidRPr="00AE4B49" w:rsidRDefault="001C795F" w:rsidP="001C795F">
      <w:pPr>
        <w:rPr>
          <w:rFonts w:asciiTheme="majorBidi" w:hAnsiTheme="majorBidi" w:cstheme="majorBidi"/>
          <w:rtl/>
          <w:rPrChange w:id="2726" w:author="yara ahmad" w:date="2021-04-18T08:34:00Z">
            <w:rPr>
              <w:rtl/>
            </w:rPr>
          </w:rPrChange>
        </w:rPr>
      </w:pPr>
      <w:proofErr w:type="spellStart"/>
      <w:r w:rsidRPr="00AE4B49">
        <w:rPr>
          <w:rFonts w:asciiTheme="majorBidi" w:hAnsiTheme="majorBidi" w:cstheme="majorBidi"/>
          <w:rPrChange w:id="2727" w:author="yara ahmad" w:date="2021-04-18T08:34:00Z">
            <w:rPr/>
          </w:rPrChange>
        </w:rPr>
        <w:t xml:space="preserve">pre </w:t>
      </w:r>
      <w:proofErr w:type="gramStart"/>
      <w:r w:rsidRPr="00AE4B49">
        <w:rPr>
          <w:rFonts w:asciiTheme="majorBidi" w:hAnsiTheme="majorBidi" w:cstheme="majorBidi"/>
          <w:rPrChange w:id="2728" w:author="yara ahmad" w:date="2021-04-18T08:34:00Z">
            <w:rPr/>
          </w:rPrChange>
        </w:rPr>
        <w:t>condition</w:t>
      </w:r>
      <w:proofErr w:type="spellEnd"/>
      <w:r w:rsidRPr="00AE4B49">
        <w:rPr>
          <w:rFonts w:asciiTheme="majorBidi" w:hAnsiTheme="majorBidi" w:cstheme="majorBidi"/>
          <w:rtl/>
          <w:rPrChange w:id="2729" w:author="yara ahmad" w:date="2021-04-18T08:34:00Z">
            <w:rPr>
              <w:rtl/>
            </w:rPr>
          </w:rPrChange>
        </w:rPr>
        <w:t xml:space="preserve"> :</w:t>
      </w:r>
      <w:proofErr w:type="gramEnd"/>
      <w:r w:rsidRPr="00AE4B49">
        <w:rPr>
          <w:rFonts w:asciiTheme="majorBidi" w:hAnsiTheme="majorBidi" w:cstheme="majorBidi"/>
          <w:rtl/>
          <w:rPrChange w:id="2730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2731" w:author="yara ahmad" w:date="2021-04-18T08:34:00Z">
            <w:rPr>
              <w:rFonts w:hint="cs"/>
              <w:rtl/>
            </w:rPr>
          </w:rPrChange>
        </w:rPr>
        <w:t>המערכת</w:t>
      </w:r>
      <w:r w:rsidRPr="00AE4B49">
        <w:rPr>
          <w:rFonts w:asciiTheme="majorBidi" w:hAnsiTheme="majorBidi" w:cstheme="majorBidi"/>
          <w:rtl/>
          <w:rPrChange w:id="2732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2733" w:author="yara ahmad" w:date="2021-04-18T08:34:00Z">
            <w:rPr>
              <w:rFonts w:hint="cs"/>
              <w:rtl/>
            </w:rPr>
          </w:rPrChange>
        </w:rPr>
        <w:t>מתייחסת</w:t>
      </w:r>
      <w:r w:rsidRPr="00AE4B49">
        <w:rPr>
          <w:rFonts w:asciiTheme="majorBidi" w:hAnsiTheme="majorBidi" w:cstheme="majorBidi"/>
          <w:rtl/>
          <w:rPrChange w:id="2734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2735" w:author="yara ahmad" w:date="2021-04-18T08:34:00Z">
            <w:rPr>
              <w:rFonts w:hint="cs"/>
              <w:rtl/>
            </w:rPr>
          </w:rPrChange>
        </w:rPr>
        <w:t>למשתמש</w:t>
      </w:r>
      <w:r w:rsidRPr="00AE4B49">
        <w:rPr>
          <w:rFonts w:asciiTheme="majorBidi" w:hAnsiTheme="majorBidi" w:cstheme="majorBidi"/>
          <w:rtl/>
          <w:rPrChange w:id="2736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2737" w:author="yara ahmad" w:date="2021-04-18T08:34:00Z">
            <w:rPr>
              <w:rFonts w:hint="cs"/>
              <w:rtl/>
            </w:rPr>
          </w:rPrChange>
        </w:rPr>
        <w:t>כ</w:t>
      </w:r>
      <w:r w:rsidRPr="00AE4B49">
        <w:rPr>
          <w:rFonts w:asciiTheme="majorBidi" w:hAnsiTheme="majorBidi" w:cstheme="majorBidi"/>
          <w:rtl/>
          <w:rPrChange w:id="2738" w:author="yara ahmad" w:date="2021-04-18T08:34:00Z">
            <w:rPr>
              <w:rtl/>
            </w:rPr>
          </w:rPrChange>
        </w:rPr>
        <w:t xml:space="preserve"> "</w:t>
      </w:r>
      <w:r w:rsidRPr="00AE4B49">
        <w:rPr>
          <w:rFonts w:asciiTheme="majorBidi" w:hAnsiTheme="majorBidi" w:cstheme="majorBidi" w:hint="cs"/>
          <w:rtl/>
          <w:rPrChange w:id="2739" w:author="yara ahmad" w:date="2021-04-18T08:34:00Z">
            <w:rPr>
              <w:rFonts w:hint="cs"/>
              <w:rtl/>
            </w:rPr>
          </w:rPrChange>
        </w:rPr>
        <w:t>צרכן</w:t>
      </w:r>
      <w:r w:rsidRPr="00AE4B49">
        <w:rPr>
          <w:rFonts w:asciiTheme="majorBidi" w:hAnsiTheme="majorBidi" w:cstheme="majorBidi"/>
          <w:rtl/>
          <w:rPrChange w:id="2740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2741" w:author="yara ahmad" w:date="2021-04-18T08:34:00Z">
            <w:rPr>
              <w:rFonts w:hint="cs"/>
              <w:rtl/>
            </w:rPr>
          </w:rPrChange>
        </w:rPr>
        <w:t>אורח</w:t>
      </w:r>
      <w:r w:rsidRPr="00AE4B49">
        <w:rPr>
          <w:rFonts w:asciiTheme="majorBidi" w:hAnsiTheme="majorBidi" w:cstheme="majorBidi"/>
          <w:rtl/>
          <w:rPrChange w:id="2742" w:author="yara ahmad" w:date="2021-04-18T08:34:00Z">
            <w:rPr>
              <w:rtl/>
            </w:rPr>
          </w:rPrChange>
        </w:rPr>
        <w:t>"</w:t>
      </w:r>
    </w:p>
    <w:p w14:paraId="40132E30" w14:textId="273E8BCE" w:rsidR="001C795F" w:rsidRPr="00AE4B49" w:rsidRDefault="001C795F" w:rsidP="001C795F">
      <w:pPr>
        <w:rPr>
          <w:rFonts w:asciiTheme="majorBidi" w:hAnsiTheme="majorBidi" w:cstheme="majorBidi"/>
          <w:rtl/>
          <w:rPrChange w:id="2743" w:author="yara ahmad" w:date="2021-04-18T08:34:00Z">
            <w:rPr>
              <w:rtl/>
            </w:rPr>
          </w:rPrChange>
        </w:rPr>
      </w:pPr>
      <w:r w:rsidRPr="00AE4B49">
        <w:rPr>
          <w:rFonts w:asciiTheme="majorBidi" w:hAnsiTheme="majorBidi" w:cstheme="majorBidi"/>
          <w:rPrChange w:id="2744" w:author="yara ahmad" w:date="2021-04-18T08:34:00Z">
            <w:rPr/>
          </w:rPrChange>
        </w:rPr>
        <w:t xml:space="preserve">post </w:t>
      </w:r>
      <w:proofErr w:type="gramStart"/>
      <w:r w:rsidRPr="00AE4B49">
        <w:rPr>
          <w:rFonts w:asciiTheme="majorBidi" w:hAnsiTheme="majorBidi" w:cstheme="majorBidi"/>
          <w:rPrChange w:id="2745" w:author="yara ahmad" w:date="2021-04-18T08:34:00Z">
            <w:rPr/>
          </w:rPrChange>
        </w:rPr>
        <w:t>condition</w:t>
      </w:r>
      <w:r w:rsidRPr="00AE4B49">
        <w:rPr>
          <w:rFonts w:asciiTheme="majorBidi" w:hAnsiTheme="majorBidi" w:cstheme="majorBidi"/>
          <w:rtl/>
          <w:rPrChange w:id="2746" w:author="yara ahmad" w:date="2021-04-18T08:34:00Z">
            <w:rPr>
              <w:rtl/>
            </w:rPr>
          </w:rPrChange>
        </w:rPr>
        <w:t xml:space="preserve"> :</w:t>
      </w:r>
      <w:proofErr w:type="gramEnd"/>
      <w:r w:rsidRPr="00AE4B49">
        <w:rPr>
          <w:rFonts w:asciiTheme="majorBidi" w:hAnsiTheme="majorBidi" w:cstheme="majorBidi"/>
          <w:rtl/>
          <w:rPrChange w:id="2747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2748" w:author="yara ahmad" w:date="2021-04-18T08:34:00Z">
            <w:rPr>
              <w:rFonts w:hint="cs"/>
              <w:rtl/>
            </w:rPr>
          </w:rPrChange>
        </w:rPr>
        <w:t>המערכת</w:t>
      </w:r>
      <w:r w:rsidRPr="00AE4B49">
        <w:rPr>
          <w:rFonts w:asciiTheme="majorBidi" w:hAnsiTheme="majorBidi" w:cstheme="majorBidi"/>
          <w:rtl/>
          <w:rPrChange w:id="2749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2750" w:author="yara ahmad" w:date="2021-04-18T08:34:00Z">
            <w:rPr>
              <w:rFonts w:hint="cs"/>
              <w:rtl/>
            </w:rPr>
          </w:rPrChange>
        </w:rPr>
        <w:t>מתייחסת</w:t>
      </w:r>
      <w:r w:rsidRPr="00AE4B49">
        <w:rPr>
          <w:rFonts w:asciiTheme="majorBidi" w:hAnsiTheme="majorBidi" w:cstheme="majorBidi"/>
          <w:rtl/>
          <w:rPrChange w:id="2751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2752" w:author="yara ahmad" w:date="2021-04-18T08:34:00Z">
            <w:rPr>
              <w:rFonts w:hint="cs"/>
              <w:rtl/>
            </w:rPr>
          </w:rPrChange>
        </w:rPr>
        <w:t>למשתמש</w:t>
      </w:r>
      <w:r w:rsidRPr="00AE4B49">
        <w:rPr>
          <w:rFonts w:asciiTheme="majorBidi" w:hAnsiTheme="majorBidi" w:cstheme="majorBidi"/>
          <w:rtl/>
          <w:rPrChange w:id="2753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2754" w:author="yara ahmad" w:date="2021-04-18T08:34:00Z">
            <w:rPr>
              <w:rFonts w:hint="cs"/>
              <w:rtl/>
            </w:rPr>
          </w:rPrChange>
        </w:rPr>
        <w:t>כ</w:t>
      </w:r>
      <w:r w:rsidRPr="00AE4B49">
        <w:rPr>
          <w:rFonts w:asciiTheme="majorBidi" w:hAnsiTheme="majorBidi" w:cstheme="majorBidi"/>
          <w:rtl/>
          <w:rPrChange w:id="2755" w:author="yara ahmad" w:date="2021-04-18T08:34:00Z">
            <w:rPr>
              <w:rtl/>
            </w:rPr>
          </w:rPrChange>
        </w:rPr>
        <w:t xml:space="preserve"> "</w:t>
      </w:r>
      <w:r w:rsidRPr="00AE4B49">
        <w:rPr>
          <w:rFonts w:asciiTheme="majorBidi" w:hAnsiTheme="majorBidi" w:cstheme="majorBidi" w:hint="cs"/>
          <w:rtl/>
          <w:rPrChange w:id="2756" w:author="yara ahmad" w:date="2021-04-18T08:34:00Z">
            <w:rPr>
              <w:rFonts w:hint="cs"/>
              <w:rtl/>
            </w:rPr>
          </w:rPrChange>
        </w:rPr>
        <w:t>זרכן</w:t>
      </w:r>
      <w:r w:rsidRPr="00AE4B49">
        <w:rPr>
          <w:rFonts w:asciiTheme="majorBidi" w:hAnsiTheme="majorBidi" w:cstheme="majorBidi"/>
          <w:rtl/>
          <w:rPrChange w:id="2757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2758" w:author="yara ahmad" w:date="2021-04-18T08:34:00Z">
            <w:rPr>
              <w:rFonts w:hint="cs"/>
              <w:rtl/>
            </w:rPr>
          </w:rPrChange>
        </w:rPr>
        <w:t>מנוי</w:t>
      </w:r>
      <w:r w:rsidRPr="00AE4B49">
        <w:rPr>
          <w:rFonts w:asciiTheme="majorBidi" w:hAnsiTheme="majorBidi" w:cstheme="majorBidi"/>
          <w:rtl/>
          <w:rPrChange w:id="2759" w:author="yara ahmad" w:date="2021-04-18T08:34:00Z">
            <w:rPr>
              <w:rtl/>
            </w:rPr>
          </w:rPrChange>
        </w:rPr>
        <w:t>"</w:t>
      </w:r>
    </w:p>
    <w:p w14:paraId="3ADFAB06" w14:textId="584ED0E1" w:rsidR="001C795F" w:rsidRPr="00AE4B49" w:rsidRDefault="001C795F" w:rsidP="001C795F">
      <w:pPr>
        <w:rPr>
          <w:rFonts w:asciiTheme="majorBidi" w:hAnsiTheme="majorBidi" w:cstheme="majorBidi"/>
          <w:rtl/>
          <w:rPrChange w:id="2760" w:author="yara ahmad" w:date="2021-04-18T08:34:00Z">
            <w:rPr>
              <w:rtl/>
            </w:rPr>
          </w:rPrChange>
        </w:rPr>
      </w:pPr>
      <w:r w:rsidRPr="00AE4B49">
        <w:rPr>
          <w:rFonts w:asciiTheme="majorBidi" w:hAnsiTheme="majorBidi" w:cstheme="majorBidi" w:hint="cs"/>
          <w:rtl/>
          <w:rPrChange w:id="2761" w:author="yara ahmad" w:date="2021-04-18T08:34:00Z">
            <w:rPr>
              <w:rFonts w:hint="cs"/>
              <w:rtl/>
            </w:rPr>
          </w:rPrChange>
        </w:rPr>
        <w:t>תהליך</w:t>
      </w:r>
      <w:r w:rsidRPr="00AE4B49">
        <w:rPr>
          <w:rFonts w:asciiTheme="majorBidi" w:hAnsiTheme="majorBidi" w:cstheme="majorBidi"/>
          <w:rtl/>
          <w:rPrChange w:id="2762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2763" w:author="yara ahmad" w:date="2021-04-18T08:34:00Z">
            <w:rPr>
              <w:rFonts w:hint="cs"/>
              <w:rtl/>
            </w:rPr>
          </w:rPrChange>
        </w:rPr>
        <w:t>התרחיש</w:t>
      </w:r>
      <w:r w:rsidRPr="00AE4B49">
        <w:rPr>
          <w:rFonts w:asciiTheme="majorBidi" w:hAnsiTheme="majorBidi" w:cstheme="majorBidi"/>
          <w:rtl/>
          <w:rPrChange w:id="2764" w:author="yara ahmad" w:date="2021-04-18T08:34:00Z">
            <w:rPr>
              <w:rtl/>
            </w:rPr>
          </w:rPrChange>
        </w:rPr>
        <w:t xml:space="preserve"> :</w:t>
      </w:r>
    </w:p>
    <w:p w14:paraId="31B0D8E0" w14:textId="78556F8F" w:rsidR="001C795F" w:rsidRPr="00AE4B49" w:rsidRDefault="001C795F" w:rsidP="001C795F">
      <w:pPr>
        <w:rPr>
          <w:rFonts w:asciiTheme="majorBidi" w:hAnsiTheme="majorBidi" w:cstheme="majorBidi"/>
          <w:rtl/>
          <w:rPrChange w:id="2765" w:author="yara ahmad" w:date="2021-04-18T08:34:00Z">
            <w:rPr>
              <w:rtl/>
            </w:rPr>
          </w:rPrChange>
        </w:rPr>
      </w:pPr>
      <w:r w:rsidRPr="00AE4B49">
        <w:rPr>
          <w:rFonts w:asciiTheme="majorBidi" w:hAnsiTheme="majorBidi" w:cstheme="majorBidi"/>
          <w:rtl/>
          <w:rPrChange w:id="2766" w:author="yara ahmad" w:date="2021-04-18T08:34:00Z">
            <w:rPr>
              <w:rtl/>
            </w:rPr>
          </w:rPrChange>
        </w:rPr>
        <w:t xml:space="preserve">1. </w:t>
      </w:r>
      <w:r w:rsidRPr="00AE4B49">
        <w:rPr>
          <w:rFonts w:asciiTheme="majorBidi" w:hAnsiTheme="majorBidi" w:cstheme="majorBidi" w:hint="cs"/>
          <w:rtl/>
          <w:rPrChange w:id="2767" w:author="yara ahmad" w:date="2021-04-18T08:34:00Z">
            <w:rPr>
              <w:rFonts w:hint="cs"/>
              <w:rtl/>
            </w:rPr>
          </w:rPrChange>
        </w:rPr>
        <w:t>האורח</w:t>
      </w:r>
      <w:r w:rsidRPr="00AE4B49">
        <w:rPr>
          <w:rFonts w:asciiTheme="majorBidi" w:hAnsiTheme="majorBidi" w:cstheme="majorBidi"/>
          <w:rtl/>
          <w:rPrChange w:id="2768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2769" w:author="yara ahmad" w:date="2021-04-18T08:34:00Z">
            <w:rPr>
              <w:rFonts w:hint="cs"/>
              <w:rtl/>
            </w:rPr>
          </w:rPrChange>
        </w:rPr>
        <w:t>בוחר</w:t>
      </w:r>
      <w:r w:rsidRPr="00AE4B49">
        <w:rPr>
          <w:rFonts w:asciiTheme="majorBidi" w:hAnsiTheme="majorBidi" w:cstheme="majorBidi"/>
          <w:rtl/>
          <w:rPrChange w:id="2770" w:author="yara ahmad" w:date="2021-04-18T08:34:00Z">
            <w:rPr>
              <w:rtl/>
            </w:rPr>
          </w:rPrChange>
        </w:rPr>
        <w:t xml:space="preserve"> </w:t>
      </w:r>
      <w:proofErr w:type="spellStart"/>
      <w:r w:rsidRPr="00AE4B49">
        <w:rPr>
          <w:rFonts w:asciiTheme="majorBidi" w:hAnsiTheme="majorBidi" w:cstheme="majorBidi" w:hint="cs"/>
          <w:rtl/>
          <w:rPrChange w:id="2771" w:author="yara ahmad" w:date="2021-04-18T08:34:00Z">
            <w:rPr>
              <w:rFonts w:hint="cs"/>
              <w:rtl/>
            </w:rPr>
          </w:rPrChange>
        </w:rPr>
        <w:t>באופצייה</w:t>
      </w:r>
      <w:proofErr w:type="spellEnd"/>
      <w:r w:rsidRPr="00AE4B49">
        <w:rPr>
          <w:rFonts w:asciiTheme="majorBidi" w:hAnsiTheme="majorBidi" w:cstheme="majorBidi"/>
          <w:rtl/>
          <w:rPrChange w:id="2772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2773" w:author="yara ahmad" w:date="2021-04-18T08:34:00Z">
            <w:rPr>
              <w:rFonts w:hint="cs"/>
              <w:rtl/>
            </w:rPr>
          </w:rPrChange>
        </w:rPr>
        <w:t>לכניסה</w:t>
      </w:r>
      <w:r w:rsidRPr="00AE4B49">
        <w:rPr>
          <w:rFonts w:asciiTheme="majorBidi" w:hAnsiTheme="majorBidi" w:cstheme="majorBidi"/>
          <w:rtl/>
          <w:rPrChange w:id="2774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2775" w:author="yara ahmad" w:date="2021-04-18T08:34:00Z">
            <w:rPr>
              <w:rFonts w:hint="cs"/>
              <w:rtl/>
            </w:rPr>
          </w:rPrChange>
        </w:rPr>
        <w:t>מזוהה</w:t>
      </w:r>
      <w:r w:rsidRPr="00AE4B49">
        <w:rPr>
          <w:rFonts w:asciiTheme="majorBidi" w:hAnsiTheme="majorBidi" w:cstheme="majorBidi"/>
          <w:rtl/>
          <w:rPrChange w:id="2776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2777" w:author="yara ahmad" w:date="2021-04-18T08:34:00Z">
            <w:rPr>
              <w:rFonts w:hint="cs"/>
              <w:rtl/>
            </w:rPr>
          </w:rPrChange>
        </w:rPr>
        <w:t>למערכת</w:t>
      </w:r>
      <w:r w:rsidRPr="00AE4B49">
        <w:rPr>
          <w:rFonts w:asciiTheme="majorBidi" w:hAnsiTheme="majorBidi" w:cstheme="majorBidi"/>
          <w:rtl/>
          <w:rPrChange w:id="2778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2779" w:author="yara ahmad" w:date="2021-04-18T08:34:00Z">
            <w:rPr>
              <w:rFonts w:hint="cs"/>
              <w:rtl/>
            </w:rPr>
          </w:rPrChange>
        </w:rPr>
        <w:t>שזמינה</w:t>
      </w:r>
      <w:r w:rsidRPr="00AE4B49">
        <w:rPr>
          <w:rFonts w:asciiTheme="majorBidi" w:hAnsiTheme="majorBidi" w:cstheme="majorBidi"/>
          <w:rtl/>
          <w:rPrChange w:id="2780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2781" w:author="yara ahmad" w:date="2021-04-18T08:34:00Z">
            <w:rPr>
              <w:rFonts w:hint="cs"/>
              <w:rtl/>
            </w:rPr>
          </w:rPrChange>
        </w:rPr>
        <w:t>עבורו</w:t>
      </w:r>
      <w:r w:rsidRPr="00AE4B49">
        <w:rPr>
          <w:rFonts w:asciiTheme="majorBidi" w:hAnsiTheme="majorBidi" w:cstheme="majorBidi"/>
          <w:rtl/>
          <w:rPrChange w:id="2782" w:author="yara ahmad" w:date="2021-04-18T08:34:00Z">
            <w:rPr>
              <w:rtl/>
            </w:rPr>
          </w:rPrChange>
        </w:rPr>
        <w:t>.</w:t>
      </w:r>
    </w:p>
    <w:p w14:paraId="687CDF17" w14:textId="070F4302" w:rsidR="001C795F" w:rsidRPr="00AE4B49" w:rsidRDefault="001C795F" w:rsidP="001C795F">
      <w:pPr>
        <w:rPr>
          <w:rFonts w:asciiTheme="majorBidi" w:hAnsiTheme="majorBidi" w:cstheme="majorBidi"/>
          <w:rtl/>
          <w:rPrChange w:id="2783" w:author="yara ahmad" w:date="2021-04-18T08:34:00Z">
            <w:rPr>
              <w:rtl/>
            </w:rPr>
          </w:rPrChange>
        </w:rPr>
      </w:pPr>
      <w:r w:rsidRPr="00AE4B49">
        <w:rPr>
          <w:rFonts w:asciiTheme="majorBidi" w:hAnsiTheme="majorBidi" w:cstheme="majorBidi"/>
          <w:rtl/>
          <w:rPrChange w:id="2784" w:author="yara ahmad" w:date="2021-04-18T08:34:00Z">
            <w:rPr>
              <w:rtl/>
            </w:rPr>
          </w:rPrChange>
        </w:rPr>
        <w:t xml:space="preserve">2. </w:t>
      </w:r>
      <w:r w:rsidRPr="00AE4B49">
        <w:rPr>
          <w:rFonts w:asciiTheme="majorBidi" w:hAnsiTheme="majorBidi" w:cstheme="majorBidi" w:hint="cs"/>
          <w:rtl/>
          <w:rPrChange w:id="2785" w:author="yara ahmad" w:date="2021-04-18T08:34:00Z">
            <w:rPr>
              <w:rFonts w:hint="cs"/>
              <w:rtl/>
            </w:rPr>
          </w:rPrChange>
        </w:rPr>
        <w:t>המערכת</w:t>
      </w:r>
      <w:r w:rsidRPr="00AE4B49">
        <w:rPr>
          <w:rFonts w:asciiTheme="majorBidi" w:hAnsiTheme="majorBidi" w:cstheme="majorBidi"/>
          <w:rtl/>
          <w:rPrChange w:id="2786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2787" w:author="yara ahmad" w:date="2021-04-18T08:34:00Z">
            <w:rPr>
              <w:rFonts w:hint="cs"/>
              <w:rtl/>
            </w:rPr>
          </w:rPrChange>
        </w:rPr>
        <w:t>מציגה</w:t>
      </w:r>
      <w:r w:rsidRPr="00AE4B49">
        <w:rPr>
          <w:rFonts w:asciiTheme="majorBidi" w:hAnsiTheme="majorBidi" w:cstheme="majorBidi"/>
          <w:rtl/>
          <w:rPrChange w:id="2788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2789" w:author="yara ahmad" w:date="2021-04-18T08:34:00Z">
            <w:rPr>
              <w:rFonts w:hint="cs"/>
              <w:rtl/>
            </w:rPr>
          </w:rPrChange>
        </w:rPr>
        <w:t>הוראות</w:t>
      </w:r>
      <w:r w:rsidRPr="00AE4B49">
        <w:rPr>
          <w:rFonts w:asciiTheme="majorBidi" w:hAnsiTheme="majorBidi" w:cstheme="majorBidi"/>
          <w:rtl/>
          <w:rPrChange w:id="2790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2791" w:author="yara ahmad" w:date="2021-04-18T08:34:00Z">
            <w:rPr>
              <w:rFonts w:hint="cs"/>
              <w:rtl/>
            </w:rPr>
          </w:rPrChange>
        </w:rPr>
        <w:t>ומבקשת</w:t>
      </w:r>
      <w:r w:rsidRPr="00AE4B49">
        <w:rPr>
          <w:rFonts w:asciiTheme="majorBidi" w:hAnsiTheme="majorBidi" w:cstheme="majorBidi"/>
          <w:rtl/>
          <w:rPrChange w:id="2792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2793" w:author="yara ahmad" w:date="2021-04-18T08:34:00Z">
            <w:rPr>
              <w:rFonts w:hint="cs"/>
              <w:rtl/>
            </w:rPr>
          </w:rPrChange>
        </w:rPr>
        <w:t>נתונים</w:t>
      </w:r>
      <w:r w:rsidRPr="00AE4B49">
        <w:rPr>
          <w:rFonts w:asciiTheme="majorBidi" w:hAnsiTheme="majorBidi" w:cstheme="majorBidi"/>
          <w:rtl/>
          <w:rPrChange w:id="2794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2795" w:author="yara ahmad" w:date="2021-04-18T08:34:00Z">
            <w:rPr>
              <w:rFonts w:hint="cs"/>
              <w:rtl/>
            </w:rPr>
          </w:rPrChange>
        </w:rPr>
        <w:t>מתאימות</w:t>
      </w:r>
      <w:r w:rsidRPr="00AE4B49">
        <w:rPr>
          <w:rFonts w:asciiTheme="majorBidi" w:hAnsiTheme="majorBidi" w:cstheme="majorBidi"/>
          <w:rtl/>
          <w:rPrChange w:id="2796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2797" w:author="yara ahmad" w:date="2021-04-18T08:34:00Z">
            <w:rPr>
              <w:rFonts w:hint="cs"/>
              <w:rtl/>
            </w:rPr>
          </w:rPrChange>
        </w:rPr>
        <w:t>מהאורח</w:t>
      </w:r>
      <w:r w:rsidRPr="00AE4B49">
        <w:rPr>
          <w:rFonts w:asciiTheme="majorBidi" w:hAnsiTheme="majorBidi" w:cstheme="majorBidi"/>
          <w:rtl/>
          <w:rPrChange w:id="2798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2799" w:author="yara ahmad" w:date="2021-04-18T08:34:00Z">
            <w:rPr>
              <w:rFonts w:hint="cs"/>
              <w:rtl/>
            </w:rPr>
          </w:rPrChange>
        </w:rPr>
        <w:t>כדי</w:t>
      </w:r>
      <w:r w:rsidRPr="00AE4B49">
        <w:rPr>
          <w:rFonts w:asciiTheme="majorBidi" w:hAnsiTheme="majorBidi" w:cstheme="majorBidi"/>
          <w:rtl/>
          <w:rPrChange w:id="2800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2801" w:author="yara ahmad" w:date="2021-04-18T08:34:00Z">
            <w:rPr>
              <w:rFonts w:hint="cs"/>
              <w:rtl/>
            </w:rPr>
          </w:rPrChange>
        </w:rPr>
        <w:t>לבצע</w:t>
      </w:r>
      <w:r w:rsidRPr="00AE4B49">
        <w:rPr>
          <w:rFonts w:asciiTheme="majorBidi" w:hAnsiTheme="majorBidi" w:cstheme="majorBidi"/>
          <w:rtl/>
          <w:rPrChange w:id="2802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2803" w:author="yara ahmad" w:date="2021-04-18T08:34:00Z">
            <w:rPr>
              <w:rFonts w:hint="cs"/>
              <w:rtl/>
            </w:rPr>
          </w:rPrChange>
        </w:rPr>
        <w:t>פעולת</w:t>
      </w:r>
      <w:r w:rsidRPr="00AE4B49">
        <w:rPr>
          <w:rFonts w:asciiTheme="majorBidi" w:hAnsiTheme="majorBidi" w:cstheme="majorBidi"/>
          <w:rtl/>
          <w:rPrChange w:id="2804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/>
          <w:rPrChange w:id="2805" w:author="yara ahmad" w:date="2021-04-18T08:34:00Z">
            <w:rPr/>
          </w:rPrChange>
        </w:rPr>
        <w:t>login</w:t>
      </w:r>
      <w:r w:rsidRPr="00AE4B49">
        <w:rPr>
          <w:rFonts w:asciiTheme="majorBidi" w:hAnsiTheme="majorBidi" w:cstheme="majorBidi"/>
          <w:rtl/>
          <w:rPrChange w:id="2806" w:author="yara ahmad" w:date="2021-04-18T08:34:00Z">
            <w:rPr>
              <w:rtl/>
            </w:rPr>
          </w:rPrChange>
        </w:rPr>
        <w:t xml:space="preserve"> .</w:t>
      </w:r>
    </w:p>
    <w:p w14:paraId="19876DC5" w14:textId="7C9B0F4F" w:rsidR="001C795F" w:rsidRPr="00AE4B49" w:rsidRDefault="001C795F" w:rsidP="001C795F">
      <w:pPr>
        <w:rPr>
          <w:rFonts w:asciiTheme="majorBidi" w:hAnsiTheme="majorBidi" w:cstheme="majorBidi"/>
          <w:rtl/>
          <w:rPrChange w:id="2807" w:author="yara ahmad" w:date="2021-04-18T08:34:00Z">
            <w:rPr>
              <w:rtl/>
            </w:rPr>
          </w:rPrChange>
        </w:rPr>
      </w:pPr>
      <w:r w:rsidRPr="00AE4B49">
        <w:rPr>
          <w:rFonts w:asciiTheme="majorBidi" w:hAnsiTheme="majorBidi" w:cstheme="majorBidi"/>
          <w:rtl/>
          <w:rPrChange w:id="2808" w:author="yara ahmad" w:date="2021-04-18T08:34:00Z">
            <w:rPr>
              <w:rtl/>
            </w:rPr>
          </w:rPrChange>
        </w:rPr>
        <w:t xml:space="preserve">3. </w:t>
      </w:r>
      <w:r w:rsidRPr="00AE4B49">
        <w:rPr>
          <w:rFonts w:asciiTheme="majorBidi" w:hAnsiTheme="majorBidi" w:cstheme="majorBidi" w:hint="cs"/>
          <w:rtl/>
          <w:rPrChange w:id="2809" w:author="yara ahmad" w:date="2021-04-18T08:34:00Z">
            <w:rPr>
              <w:rFonts w:hint="cs"/>
              <w:rtl/>
            </w:rPr>
          </w:rPrChange>
        </w:rPr>
        <w:t>הצרכן</w:t>
      </w:r>
      <w:r w:rsidRPr="00AE4B49">
        <w:rPr>
          <w:rFonts w:asciiTheme="majorBidi" w:hAnsiTheme="majorBidi" w:cstheme="majorBidi"/>
          <w:rtl/>
          <w:rPrChange w:id="2810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2811" w:author="yara ahmad" w:date="2021-04-18T08:34:00Z">
            <w:rPr>
              <w:rFonts w:hint="cs"/>
              <w:rtl/>
            </w:rPr>
          </w:rPrChange>
        </w:rPr>
        <w:t>מזין</w:t>
      </w:r>
      <w:r w:rsidRPr="00AE4B49">
        <w:rPr>
          <w:rFonts w:asciiTheme="majorBidi" w:hAnsiTheme="majorBidi" w:cstheme="majorBidi"/>
          <w:rtl/>
          <w:rPrChange w:id="2812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2813" w:author="yara ahmad" w:date="2021-04-18T08:34:00Z">
            <w:rPr>
              <w:rFonts w:hint="cs"/>
              <w:rtl/>
            </w:rPr>
          </w:rPrChange>
        </w:rPr>
        <w:t>את</w:t>
      </w:r>
      <w:r w:rsidRPr="00AE4B49">
        <w:rPr>
          <w:rFonts w:asciiTheme="majorBidi" w:hAnsiTheme="majorBidi" w:cstheme="majorBidi"/>
          <w:rtl/>
          <w:rPrChange w:id="2814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2815" w:author="yara ahmad" w:date="2021-04-18T08:34:00Z">
            <w:rPr>
              <w:rFonts w:hint="cs"/>
              <w:rtl/>
            </w:rPr>
          </w:rPrChange>
        </w:rPr>
        <w:t>הפרטים</w:t>
      </w:r>
      <w:r w:rsidRPr="00AE4B49">
        <w:rPr>
          <w:rFonts w:asciiTheme="majorBidi" w:hAnsiTheme="majorBidi" w:cstheme="majorBidi"/>
          <w:rtl/>
          <w:rPrChange w:id="2816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2817" w:author="yara ahmad" w:date="2021-04-18T08:34:00Z">
            <w:rPr>
              <w:rFonts w:hint="cs"/>
              <w:rtl/>
            </w:rPr>
          </w:rPrChange>
        </w:rPr>
        <w:t>שביקשה</w:t>
      </w:r>
      <w:r w:rsidRPr="00AE4B49">
        <w:rPr>
          <w:rFonts w:asciiTheme="majorBidi" w:hAnsiTheme="majorBidi" w:cstheme="majorBidi"/>
          <w:rtl/>
          <w:rPrChange w:id="2818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2819" w:author="yara ahmad" w:date="2021-04-18T08:34:00Z">
            <w:rPr>
              <w:rFonts w:hint="cs"/>
              <w:rtl/>
            </w:rPr>
          </w:rPrChange>
        </w:rPr>
        <w:t>המערכת</w:t>
      </w:r>
      <w:r w:rsidRPr="00AE4B49">
        <w:rPr>
          <w:rFonts w:asciiTheme="majorBidi" w:hAnsiTheme="majorBidi" w:cstheme="majorBidi"/>
          <w:rtl/>
          <w:rPrChange w:id="2820" w:author="yara ahmad" w:date="2021-04-18T08:34:00Z">
            <w:rPr>
              <w:rtl/>
            </w:rPr>
          </w:rPrChange>
        </w:rPr>
        <w:t xml:space="preserve"> ( </w:t>
      </w:r>
      <w:r w:rsidRPr="00AE4B49">
        <w:rPr>
          <w:rFonts w:asciiTheme="majorBidi" w:hAnsiTheme="majorBidi" w:cstheme="majorBidi" w:hint="cs"/>
          <w:rtl/>
          <w:rPrChange w:id="2821" w:author="yara ahmad" w:date="2021-04-18T08:34:00Z">
            <w:rPr>
              <w:rFonts w:hint="cs"/>
              <w:rtl/>
            </w:rPr>
          </w:rPrChange>
        </w:rPr>
        <w:t>שם</w:t>
      </w:r>
      <w:r w:rsidRPr="00AE4B49">
        <w:rPr>
          <w:rFonts w:asciiTheme="majorBidi" w:hAnsiTheme="majorBidi" w:cstheme="majorBidi"/>
          <w:rtl/>
          <w:rPrChange w:id="2822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2823" w:author="yara ahmad" w:date="2021-04-18T08:34:00Z">
            <w:rPr>
              <w:rFonts w:hint="cs"/>
              <w:rtl/>
            </w:rPr>
          </w:rPrChange>
        </w:rPr>
        <w:t>משתמש</w:t>
      </w:r>
      <w:r w:rsidRPr="00AE4B49">
        <w:rPr>
          <w:rFonts w:asciiTheme="majorBidi" w:hAnsiTheme="majorBidi" w:cstheme="majorBidi"/>
          <w:rtl/>
          <w:rPrChange w:id="2824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2825" w:author="yara ahmad" w:date="2021-04-18T08:34:00Z">
            <w:rPr>
              <w:rFonts w:hint="cs"/>
              <w:rtl/>
            </w:rPr>
          </w:rPrChange>
        </w:rPr>
        <w:t>וסיסמה</w:t>
      </w:r>
      <w:r w:rsidRPr="00AE4B49">
        <w:rPr>
          <w:rFonts w:asciiTheme="majorBidi" w:hAnsiTheme="majorBidi" w:cstheme="majorBidi"/>
          <w:rtl/>
          <w:rPrChange w:id="2826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2827" w:author="yara ahmad" w:date="2021-04-18T08:34:00Z">
            <w:rPr>
              <w:rFonts w:hint="cs"/>
              <w:rtl/>
            </w:rPr>
          </w:rPrChange>
        </w:rPr>
        <w:t>חוקיים</w:t>
      </w:r>
      <w:r w:rsidRPr="00AE4B49">
        <w:rPr>
          <w:rFonts w:asciiTheme="majorBidi" w:hAnsiTheme="majorBidi" w:cstheme="majorBidi"/>
          <w:rtl/>
          <w:rPrChange w:id="2828" w:author="yara ahmad" w:date="2021-04-18T08:34:00Z">
            <w:rPr>
              <w:rtl/>
            </w:rPr>
          </w:rPrChange>
        </w:rPr>
        <w:t xml:space="preserve"> ) .</w:t>
      </w:r>
    </w:p>
    <w:p w14:paraId="7B8ACE11" w14:textId="0901A0AE" w:rsidR="001C795F" w:rsidRPr="00AE4B49" w:rsidRDefault="001C795F" w:rsidP="001C795F">
      <w:pPr>
        <w:rPr>
          <w:ins w:id="2829" w:author="jamil" w:date="2021-04-17T20:26:00Z"/>
          <w:rFonts w:asciiTheme="majorBidi" w:hAnsiTheme="majorBidi" w:cstheme="majorBidi"/>
          <w:rtl/>
          <w:rPrChange w:id="2830" w:author="yara ahmad" w:date="2021-04-18T08:34:00Z">
            <w:rPr>
              <w:ins w:id="2831" w:author="jamil" w:date="2021-04-17T20:26:00Z"/>
              <w:rtl/>
            </w:rPr>
          </w:rPrChange>
        </w:rPr>
      </w:pPr>
      <w:r w:rsidRPr="00AE4B49">
        <w:rPr>
          <w:rFonts w:asciiTheme="majorBidi" w:hAnsiTheme="majorBidi" w:cstheme="majorBidi"/>
          <w:rtl/>
          <w:rPrChange w:id="2832" w:author="yara ahmad" w:date="2021-04-18T08:34:00Z">
            <w:rPr>
              <w:rtl/>
            </w:rPr>
          </w:rPrChange>
        </w:rPr>
        <w:t xml:space="preserve">4. </w:t>
      </w:r>
      <w:r w:rsidRPr="00AE4B49">
        <w:rPr>
          <w:rFonts w:asciiTheme="majorBidi" w:hAnsiTheme="majorBidi" w:cstheme="majorBidi" w:hint="cs"/>
          <w:rtl/>
          <w:rPrChange w:id="2833" w:author="yara ahmad" w:date="2021-04-18T08:34:00Z">
            <w:rPr>
              <w:rFonts w:hint="cs"/>
              <w:rtl/>
            </w:rPr>
          </w:rPrChange>
        </w:rPr>
        <w:t>המערכת</w:t>
      </w:r>
      <w:r w:rsidRPr="00AE4B49">
        <w:rPr>
          <w:rFonts w:asciiTheme="majorBidi" w:hAnsiTheme="majorBidi" w:cstheme="majorBidi"/>
          <w:rtl/>
          <w:rPrChange w:id="2834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2835" w:author="yara ahmad" w:date="2021-04-18T08:34:00Z">
            <w:rPr>
              <w:rFonts w:hint="cs"/>
              <w:rtl/>
            </w:rPr>
          </w:rPrChange>
        </w:rPr>
        <w:t>מבצעת</w:t>
      </w:r>
      <w:r w:rsidRPr="00AE4B49">
        <w:rPr>
          <w:rFonts w:asciiTheme="majorBidi" w:hAnsiTheme="majorBidi" w:cstheme="majorBidi"/>
          <w:rtl/>
          <w:rPrChange w:id="2836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2837" w:author="yara ahmad" w:date="2021-04-18T08:34:00Z">
            <w:rPr>
              <w:rFonts w:hint="cs"/>
              <w:rtl/>
            </w:rPr>
          </w:rPrChange>
        </w:rPr>
        <w:t>את</w:t>
      </w:r>
      <w:r w:rsidRPr="00AE4B49">
        <w:rPr>
          <w:rFonts w:asciiTheme="majorBidi" w:hAnsiTheme="majorBidi" w:cstheme="majorBidi"/>
          <w:rtl/>
          <w:rPrChange w:id="2838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2839" w:author="yara ahmad" w:date="2021-04-18T08:34:00Z">
            <w:rPr>
              <w:rFonts w:hint="cs"/>
              <w:rtl/>
            </w:rPr>
          </w:rPrChange>
        </w:rPr>
        <w:t>ה</w:t>
      </w:r>
      <w:r w:rsidRPr="00AE4B49">
        <w:rPr>
          <w:rFonts w:asciiTheme="majorBidi" w:hAnsiTheme="majorBidi" w:cstheme="majorBidi"/>
          <w:rPrChange w:id="2840" w:author="yara ahmad" w:date="2021-04-18T08:34:00Z">
            <w:rPr/>
          </w:rPrChange>
        </w:rPr>
        <w:t>login</w:t>
      </w:r>
      <w:r w:rsidRPr="00AE4B49">
        <w:rPr>
          <w:rFonts w:asciiTheme="majorBidi" w:hAnsiTheme="majorBidi" w:cstheme="majorBidi"/>
          <w:rtl/>
          <w:rPrChange w:id="2841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2842" w:author="yara ahmad" w:date="2021-04-18T08:34:00Z">
            <w:rPr>
              <w:rFonts w:hint="cs"/>
              <w:rtl/>
            </w:rPr>
          </w:rPrChange>
        </w:rPr>
        <w:t>של</w:t>
      </w:r>
      <w:r w:rsidRPr="00AE4B49">
        <w:rPr>
          <w:rFonts w:asciiTheme="majorBidi" w:hAnsiTheme="majorBidi" w:cstheme="majorBidi"/>
          <w:rtl/>
          <w:rPrChange w:id="2843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2844" w:author="yara ahmad" w:date="2021-04-18T08:34:00Z">
            <w:rPr>
              <w:rFonts w:hint="cs"/>
              <w:rtl/>
            </w:rPr>
          </w:rPrChange>
        </w:rPr>
        <w:t>הצרכן</w:t>
      </w:r>
      <w:r w:rsidRPr="00AE4B49">
        <w:rPr>
          <w:rFonts w:asciiTheme="majorBidi" w:hAnsiTheme="majorBidi" w:cstheme="majorBidi"/>
          <w:rtl/>
          <w:rPrChange w:id="2845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2846" w:author="yara ahmad" w:date="2021-04-18T08:34:00Z">
            <w:rPr>
              <w:rFonts w:hint="cs"/>
              <w:rtl/>
            </w:rPr>
          </w:rPrChange>
        </w:rPr>
        <w:t>כל</w:t>
      </w:r>
      <w:r w:rsidRPr="00AE4B49">
        <w:rPr>
          <w:rFonts w:asciiTheme="majorBidi" w:hAnsiTheme="majorBidi" w:cstheme="majorBidi"/>
          <w:rtl/>
          <w:rPrChange w:id="2847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2848" w:author="yara ahmad" w:date="2021-04-18T08:34:00Z">
            <w:rPr>
              <w:rFonts w:hint="cs"/>
              <w:rtl/>
            </w:rPr>
          </w:rPrChange>
        </w:rPr>
        <w:t>שהוא</w:t>
      </w:r>
      <w:r w:rsidRPr="00AE4B49">
        <w:rPr>
          <w:rFonts w:asciiTheme="majorBidi" w:hAnsiTheme="majorBidi" w:cstheme="majorBidi"/>
          <w:rtl/>
          <w:rPrChange w:id="2849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2850" w:author="yara ahmad" w:date="2021-04-18T08:34:00Z">
            <w:rPr>
              <w:rFonts w:hint="cs"/>
              <w:rtl/>
            </w:rPr>
          </w:rPrChange>
        </w:rPr>
        <w:t>מזוהה</w:t>
      </w:r>
      <w:r w:rsidRPr="00AE4B49">
        <w:rPr>
          <w:rFonts w:asciiTheme="majorBidi" w:hAnsiTheme="majorBidi" w:cstheme="majorBidi"/>
          <w:rtl/>
          <w:rPrChange w:id="2851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2852" w:author="yara ahmad" w:date="2021-04-18T08:34:00Z">
            <w:rPr>
              <w:rFonts w:hint="cs"/>
              <w:rtl/>
            </w:rPr>
          </w:rPrChange>
        </w:rPr>
        <w:t>כמשתמש</w:t>
      </w:r>
      <w:r w:rsidRPr="00AE4B49">
        <w:rPr>
          <w:rFonts w:asciiTheme="majorBidi" w:hAnsiTheme="majorBidi" w:cstheme="majorBidi"/>
          <w:rtl/>
          <w:rPrChange w:id="2853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2854" w:author="yara ahmad" w:date="2021-04-18T08:34:00Z">
            <w:rPr>
              <w:rFonts w:hint="cs"/>
              <w:rtl/>
            </w:rPr>
          </w:rPrChange>
        </w:rPr>
        <w:t>מנוי</w:t>
      </w:r>
      <w:r w:rsidRPr="00AE4B49">
        <w:rPr>
          <w:rFonts w:asciiTheme="majorBidi" w:hAnsiTheme="majorBidi" w:cstheme="majorBidi"/>
          <w:rtl/>
          <w:rPrChange w:id="2855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2856" w:author="yara ahmad" w:date="2021-04-18T08:34:00Z">
            <w:rPr>
              <w:rFonts w:hint="cs"/>
              <w:rtl/>
            </w:rPr>
          </w:rPrChange>
        </w:rPr>
        <w:t>ומדפיסה</w:t>
      </w:r>
      <w:r w:rsidRPr="00AE4B49">
        <w:rPr>
          <w:rFonts w:asciiTheme="majorBidi" w:hAnsiTheme="majorBidi" w:cstheme="majorBidi"/>
          <w:rtl/>
          <w:rPrChange w:id="2857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2858" w:author="yara ahmad" w:date="2021-04-18T08:34:00Z">
            <w:rPr>
              <w:rFonts w:hint="cs"/>
              <w:rtl/>
            </w:rPr>
          </w:rPrChange>
        </w:rPr>
        <w:t>לו</w:t>
      </w:r>
      <w:r w:rsidRPr="00AE4B49">
        <w:rPr>
          <w:rFonts w:asciiTheme="majorBidi" w:hAnsiTheme="majorBidi" w:cstheme="majorBidi"/>
          <w:rtl/>
          <w:rPrChange w:id="2859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2860" w:author="yara ahmad" w:date="2021-04-18T08:34:00Z">
            <w:rPr>
              <w:rFonts w:hint="cs"/>
              <w:rtl/>
            </w:rPr>
          </w:rPrChange>
        </w:rPr>
        <w:t>הודעה</w:t>
      </w:r>
      <w:r w:rsidRPr="00AE4B49">
        <w:rPr>
          <w:rFonts w:asciiTheme="majorBidi" w:hAnsiTheme="majorBidi" w:cstheme="majorBidi"/>
          <w:rtl/>
          <w:rPrChange w:id="2861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2862" w:author="yara ahmad" w:date="2021-04-18T08:34:00Z">
            <w:rPr>
              <w:rFonts w:hint="cs"/>
              <w:rtl/>
            </w:rPr>
          </w:rPrChange>
        </w:rPr>
        <w:t>מתאימה</w:t>
      </w:r>
      <w:r w:rsidRPr="00AE4B49">
        <w:rPr>
          <w:rFonts w:asciiTheme="majorBidi" w:hAnsiTheme="majorBidi" w:cstheme="majorBidi"/>
          <w:rtl/>
          <w:rPrChange w:id="2863" w:author="yara ahmad" w:date="2021-04-18T08:34:00Z">
            <w:rPr>
              <w:rtl/>
            </w:rPr>
          </w:rPrChange>
        </w:rPr>
        <w:t xml:space="preserve"> .</w:t>
      </w:r>
    </w:p>
    <w:p w14:paraId="5D1675FB" w14:textId="77777777" w:rsidR="001513E4" w:rsidRPr="00AE4B49" w:rsidRDefault="001513E4" w:rsidP="001513E4">
      <w:pPr>
        <w:rPr>
          <w:ins w:id="2864" w:author="jamil" w:date="2021-04-17T20:26:00Z"/>
          <w:rFonts w:asciiTheme="majorBidi" w:hAnsiTheme="majorBidi" w:cstheme="majorBidi"/>
          <w:rtl/>
          <w:rPrChange w:id="2865" w:author="yara ahmad" w:date="2021-04-18T08:34:00Z">
            <w:rPr>
              <w:ins w:id="2866" w:author="jamil" w:date="2021-04-17T20:26:00Z"/>
              <w:rtl/>
            </w:rPr>
          </w:rPrChange>
        </w:rPr>
      </w:pPr>
      <w:ins w:id="2867" w:author="jamil" w:date="2021-04-17T20:26:00Z">
        <w:r w:rsidRPr="00AE4B49">
          <w:rPr>
            <w:rFonts w:asciiTheme="majorBidi" w:hAnsiTheme="majorBidi" w:cstheme="majorBidi" w:hint="cs"/>
            <w:rtl/>
            <w:rPrChange w:id="2868" w:author="yara ahmad" w:date="2021-04-18T08:34:00Z">
              <w:rPr>
                <w:rFonts w:hint="cs"/>
                <w:rtl/>
              </w:rPr>
            </w:rPrChange>
          </w:rPr>
          <w:t>תרחיש</w:t>
        </w:r>
        <w:r w:rsidRPr="00AE4B49">
          <w:rPr>
            <w:rFonts w:asciiTheme="majorBidi" w:hAnsiTheme="majorBidi" w:cstheme="majorBidi"/>
            <w:rtl/>
            <w:rPrChange w:id="2869" w:author="yara ahmad" w:date="2021-04-18T08:34:00Z">
              <w:rPr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rtl/>
            <w:rPrChange w:id="2870" w:author="yara ahmad" w:date="2021-04-18T08:34:00Z">
              <w:rPr>
                <w:rFonts w:hint="cs"/>
                <w:rtl/>
              </w:rPr>
            </w:rPrChange>
          </w:rPr>
          <w:t>חילופי</w:t>
        </w:r>
        <w:r w:rsidRPr="00AE4B49">
          <w:rPr>
            <w:rFonts w:asciiTheme="majorBidi" w:hAnsiTheme="majorBidi" w:cstheme="majorBidi"/>
            <w:rtl/>
            <w:rPrChange w:id="2871" w:author="yara ahmad" w:date="2021-04-18T08:34:00Z">
              <w:rPr>
                <w:rtl/>
              </w:rPr>
            </w:rPrChange>
          </w:rPr>
          <w:t xml:space="preserve"> :</w:t>
        </w:r>
      </w:ins>
    </w:p>
    <w:p w14:paraId="1E7DD9BA" w14:textId="24F67E04" w:rsidR="001513E4" w:rsidRPr="00AE4B49" w:rsidRDefault="001513E4" w:rsidP="001C795F">
      <w:pPr>
        <w:rPr>
          <w:ins w:id="2872" w:author="jamil" w:date="2021-04-17T20:30:00Z"/>
          <w:rFonts w:asciiTheme="majorBidi" w:hAnsiTheme="majorBidi" w:cstheme="majorBidi"/>
          <w:rtl/>
          <w:rPrChange w:id="2873" w:author="yara ahmad" w:date="2021-04-18T08:34:00Z">
            <w:rPr>
              <w:ins w:id="2874" w:author="jamil" w:date="2021-04-17T20:30:00Z"/>
              <w:rtl/>
            </w:rPr>
          </w:rPrChange>
        </w:rPr>
      </w:pPr>
      <w:ins w:id="2875" w:author="jamil" w:date="2021-04-17T20:27:00Z">
        <w:r w:rsidRPr="00AE4B49">
          <w:rPr>
            <w:rFonts w:asciiTheme="majorBidi" w:hAnsiTheme="majorBidi" w:cstheme="majorBidi"/>
            <w:rtl/>
            <w:rPrChange w:id="2876" w:author="yara ahmad" w:date="2021-04-18T08:34:00Z">
              <w:rPr>
                <w:rtl/>
              </w:rPr>
            </w:rPrChange>
          </w:rPr>
          <w:t xml:space="preserve">4. </w:t>
        </w:r>
        <w:r w:rsidRPr="00AE4B49">
          <w:rPr>
            <w:rFonts w:asciiTheme="majorBidi" w:hAnsiTheme="majorBidi" w:cstheme="majorBidi" w:hint="cs"/>
            <w:rtl/>
            <w:rPrChange w:id="2877" w:author="yara ahmad" w:date="2021-04-18T08:34:00Z">
              <w:rPr>
                <w:rFonts w:hint="cs"/>
                <w:rtl/>
              </w:rPr>
            </w:rPrChange>
          </w:rPr>
          <w:t>המערכת</w:t>
        </w:r>
        <w:r w:rsidRPr="00AE4B49">
          <w:rPr>
            <w:rFonts w:asciiTheme="majorBidi" w:hAnsiTheme="majorBidi" w:cstheme="majorBidi"/>
            <w:rtl/>
            <w:rPrChange w:id="2878" w:author="yara ahmad" w:date="2021-04-18T08:34:00Z">
              <w:rPr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rtl/>
            <w:rPrChange w:id="2879" w:author="yara ahmad" w:date="2021-04-18T08:34:00Z">
              <w:rPr>
                <w:rFonts w:hint="cs"/>
                <w:rtl/>
              </w:rPr>
            </w:rPrChange>
          </w:rPr>
          <w:t>בודקת</w:t>
        </w:r>
        <w:r w:rsidRPr="00AE4B49">
          <w:rPr>
            <w:rFonts w:asciiTheme="majorBidi" w:hAnsiTheme="majorBidi" w:cstheme="majorBidi"/>
            <w:rtl/>
            <w:rPrChange w:id="2880" w:author="yara ahmad" w:date="2021-04-18T08:34:00Z">
              <w:rPr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rtl/>
            <w:rPrChange w:id="2881" w:author="yara ahmad" w:date="2021-04-18T08:34:00Z">
              <w:rPr>
                <w:rFonts w:hint="cs"/>
                <w:rtl/>
              </w:rPr>
            </w:rPrChange>
          </w:rPr>
          <w:t>אם</w:t>
        </w:r>
        <w:r w:rsidRPr="00AE4B49">
          <w:rPr>
            <w:rFonts w:asciiTheme="majorBidi" w:hAnsiTheme="majorBidi" w:cstheme="majorBidi"/>
            <w:rtl/>
            <w:rPrChange w:id="2882" w:author="yara ahmad" w:date="2021-04-18T08:34:00Z">
              <w:rPr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rtl/>
            <w:rPrChange w:id="2883" w:author="yara ahmad" w:date="2021-04-18T08:34:00Z">
              <w:rPr>
                <w:rFonts w:hint="cs"/>
                <w:rtl/>
              </w:rPr>
            </w:rPrChange>
          </w:rPr>
          <w:t>יש</w:t>
        </w:r>
        <w:r w:rsidRPr="00AE4B49">
          <w:rPr>
            <w:rFonts w:asciiTheme="majorBidi" w:hAnsiTheme="majorBidi" w:cstheme="majorBidi"/>
            <w:rtl/>
            <w:rPrChange w:id="2884" w:author="yara ahmad" w:date="2021-04-18T08:34:00Z">
              <w:rPr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rtl/>
            <w:rPrChange w:id="2885" w:author="yara ahmad" w:date="2021-04-18T08:34:00Z">
              <w:rPr>
                <w:rFonts w:hint="cs"/>
                <w:rtl/>
              </w:rPr>
            </w:rPrChange>
          </w:rPr>
          <w:t>משתמש</w:t>
        </w:r>
        <w:r w:rsidRPr="00AE4B49">
          <w:rPr>
            <w:rFonts w:asciiTheme="majorBidi" w:hAnsiTheme="majorBidi" w:cstheme="majorBidi"/>
            <w:rtl/>
            <w:rPrChange w:id="2886" w:author="yara ahmad" w:date="2021-04-18T08:34:00Z">
              <w:rPr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rtl/>
            <w:rPrChange w:id="2887" w:author="yara ahmad" w:date="2021-04-18T08:34:00Z">
              <w:rPr>
                <w:rFonts w:hint="cs"/>
                <w:rtl/>
              </w:rPr>
            </w:rPrChange>
          </w:rPr>
          <w:t>מנוי</w:t>
        </w:r>
        <w:r w:rsidRPr="00AE4B49">
          <w:rPr>
            <w:rFonts w:asciiTheme="majorBidi" w:hAnsiTheme="majorBidi" w:cstheme="majorBidi"/>
            <w:rtl/>
            <w:rPrChange w:id="2888" w:author="yara ahmad" w:date="2021-04-18T08:34:00Z">
              <w:rPr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rtl/>
            <w:rPrChange w:id="2889" w:author="yara ahmad" w:date="2021-04-18T08:34:00Z">
              <w:rPr>
                <w:rFonts w:hint="cs"/>
                <w:rtl/>
              </w:rPr>
            </w:rPrChange>
          </w:rPr>
          <w:t>עם</w:t>
        </w:r>
        <w:r w:rsidRPr="00AE4B49">
          <w:rPr>
            <w:rFonts w:asciiTheme="majorBidi" w:hAnsiTheme="majorBidi" w:cstheme="majorBidi"/>
            <w:rtl/>
            <w:rPrChange w:id="2890" w:author="yara ahmad" w:date="2021-04-18T08:34:00Z">
              <w:rPr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rtl/>
            <w:rPrChange w:id="2891" w:author="yara ahmad" w:date="2021-04-18T08:34:00Z">
              <w:rPr>
                <w:rFonts w:hint="cs"/>
                <w:rtl/>
              </w:rPr>
            </w:rPrChange>
          </w:rPr>
          <w:t>הנתונים</w:t>
        </w:r>
        <w:r w:rsidRPr="00AE4B49">
          <w:rPr>
            <w:rFonts w:asciiTheme="majorBidi" w:hAnsiTheme="majorBidi" w:cstheme="majorBidi"/>
            <w:rtl/>
            <w:rPrChange w:id="2892" w:author="yara ahmad" w:date="2021-04-18T08:34:00Z">
              <w:rPr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rtl/>
            <w:rPrChange w:id="2893" w:author="yara ahmad" w:date="2021-04-18T08:34:00Z">
              <w:rPr>
                <w:rFonts w:hint="cs"/>
                <w:rtl/>
              </w:rPr>
            </w:rPrChange>
          </w:rPr>
          <w:t>שהעביר</w:t>
        </w:r>
        <w:r w:rsidRPr="00AE4B49">
          <w:rPr>
            <w:rFonts w:asciiTheme="majorBidi" w:hAnsiTheme="majorBidi" w:cstheme="majorBidi"/>
            <w:rtl/>
            <w:rPrChange w:id="2894" w:author="yara ahmad" w:date="2021-04-18T08:34:00Z">
              <w:rPr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rtl/>
            <w:rPrChange w:id="2895" w:author="yara ahmad" w:date="2021-04-18T08:34:00Z">
              <w:rPr>
                <w:rFonts w:hint="cs"/>
                <w:rtl/>
              </w:rPr>
            </w:rPrChange>
          </w:rPr>
          <w:t>האורח</w:t>
        </w:r>
        <w:r w:rsidRPr="00AE4B49">
          <w:rPr>
            <w:rFonts w:asciiTheme="majorBidi" w:hAnsiTheme="majorBidi" w:cstheme="majorBidi"/>
            <w:rtl/>
            <w:rPrChange w:id="2896" w:author="yara ahmad" w:date="2021-04-18T08:34:00Z">
              <w:rPr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rtl/>
            <w:rPrChange w:id="2897" w:author="yara ahmad" w:date="2021-04-18T08:34:00Z">
              <w:rPr>
                <w:rFonts w:hint="cs"/>
                <w:rtl/>
              </w:rPr>
            </w:rPrChange>
          </w:rPr>
          <w:t>וה</w:t>
        </w:r>
      </w:ins>
      <w:ins w:id="2898" w:author="jamil" w:date="2021-04-17T20:30:00Z">
        <w:r w:rsidR="00F7195D" w:rsidRPr="00AE4B49">
          <w:rPr>
            <w:rFonts w:asciiTheme="majorBidi" w:hAnsiTheme="majorBidi" w:cstheme="majorBidi" w:hint="cs"/>
            <w:rtl/>
            <w:rPrChange w:id="2899" w:author="yara ahmad" w:date="2021-04-18T08:34:00Z">
              <w:rPr>
                <w:rFonts w:hint="cs"/>
                <w:rtl/>
              </w:rPr>
            </w:rPrChange>
          </w:rPr>
          <w:t>תוצאה</w:t>
        </w:r>
        <w:r w:rsidR="00F7195D" w:rsidRPr="00AE4B49">
          <w:rPr>
            <w:rFonts w:asciiTheme="majorBidi" w:hAnsiTheme="majorBidi" w:cstheme="majorBidi"/>
            <w:rtl/>
            <w:rPrChange w:id="2900" w:author="yara ahmad" w:date="2021-04-18T08:34:00Z">
              <w:rPr>
                <w:rtl/>
              </w:rPr>
            </w:rPrChange>
          </w:rPr>
          <w:t xml:space="preserve"> </w:t>
        </w:r>
        <w:r w:rsidR="00F7195D" w:rsidRPr="00AE4B49">
          <w:rPr>
            <w:rFonts w:asciiTheme="majorBidi" w:hAnsiTheme="majorBidi" w:cstheme="majorBidi" w:hint="cs"/>
            <w:rtl/>
            <w:rPrChange w:id="2901" w:author="yara ahmad" w:date="2021-04-18T08:34:00Z">
              <w:rPr>
                <w:rFonts w:hint="cs"/>
                <w:rtl/>
              </w:rPr>
            </w:rPrChange>
          </w:rPr>
          <w:t>הינה</w:t>
        </w:r>
        <w:r w:rsidR="00F7195D" w:rsidRPr="00AE4B49">
          <w:rPr>
            <w:rFonts w:asciiTheme="majorBidi" w:hAnsiTheme="majorBidi" w:cstheme="majorBidi"/>
            <w:rtl/>
            <w:rPrChange w:id="2902" w:author="yara ahmad" w:date="2021-04-18T08:34:00Z">
              <w:rPr>
                <w:rtl/>
              </w:rPr>
            </w:rPrChange>
          </w:rPr>
          <w:t xml:space="preserve"> </w:t>
        </w:r>
        <w:r w:rsidR="00F7195D" w:rsidRPr="00AE4B49">
          <w:rPr>
            <w:rFonts w:asciiTheme="majorBidi" w:hAnsiTheme="majorBidi" w:cstheme="majorBidi" w:hint="cs"/>
            <w:rtl/>
            <w:rPrChange w:id="2903" w:author="yara ahmad" w:date="2021-04-18T08:34:00Z">
              <w:rPr>
                <w:rFonts w:hint="cs"/>
                <w:rtl/>
              </w:rPr>
            </w:rPrChange>
          </w:rPr>
          <w:t>שלילית</w:t>
        </w:r>
        <w:r w:rsidR="00F7195D" w:rsidRPr="00AE4B49">
          <w:rPr>
            <w:rFonts w:asciiTheme="majorBidi" w:hAnsiTheme="majorBidi" w:cstheme="majorBidi"/>
            <w:rtl/>
            <w:rPrChange w:id="2904" w:author="yara ahmad" w:date="2021-04-18T08:34:00Z">
              <w:rPr>
                <w:rtl/>
              </w:rPr>
            </w:rPrChange>
          </w:rPr>
          <w:t>.</w:t>
        </w:r>
      </w:ins>
    </w:p>
    <w:p w14:paraId="1F4D3865" w14:textId="0931E823" w:rsidR="00F7195D" w:rsidRPr="00AE4B49" w:rsidRDefault="00F7195D" w:rsidP="001C795F">
      <w:pPr>
        <w:rPr>
          <w:rFonts w:asciiTheme="majorBidi" w:hAnsiTheme="majorBidi" w:cstheme="majorBidi"/>
          <w:rtl/>
          <w:rPrChange w:id="2905" w:author="yara ahmad" w:date="2021-04-18T08:34:00Z">
            <w:rPr>
              <w:rtl/>
            </w:rPr>
          </w:rPrChange>
        </w:rPr>
      </w:pPr>
      <w:ins w:id="2906" w:author="jamil" w:date="2021-04-17T20:30:00Z">
        <w:r w:rsidRPr="00AE4B49">
          <w:rPr>
            <w:rFonts w:asciiTheme="majorBidi" w:hAnsiTheme="majorBidi" w:cstheme="majorBidi"/>
            <w:rtl/>
            <w:rPrChange w:id="2907" w:author="yara ahmad" w:date="2021-04-18T08:34:00Z">
              <w:rPr>
                <w:rtl/>
              </w:rPr>
            </w:rPrChange>
          </w:rPr>
          <w:t xml:space="preserve">5. </w:t>
        </w:r>
        <w:r w:rsidRPr="00AE4B49">
          <w:rPr>
            <w:rFonts w:asciiTheme="majorBidi" w:hAnsiTheme="majorBidi" w:cstheme="majorBidi" w:hint="cs"/>
            <w:rtl/>
            <w:rPrChange w:id="2908" w:author="yara ahmad" w:date="2021-04-18T08:34:00Z">
              <w:rPr>
                <w:rFonts w:hint="cs"/>
                <w:rtl/>
              </w:rPr>
            </w:rPrChange>
          </w:rPr>
          <w:t>המערכת</w:t>
        </w:r>
        <w:r w:rsidRPr="00AE4B49">
          <w:rPr>
            <w:rFonts w:asciiTheme="majorBidi" w:hAnsiTheme="majorBidi" w:cstheme="majorBidi"/>
            <w:rtl/>
            <w:rPrChange w:id="2909" w:author="yara ahmad" w:date="2021-04-18T08:34:00Z">
              <w:rPr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rtl/>
            <w:rPrChange w:id="2910" w:author="yara ahmad" w:date="2021-04-18T08:34:00Z">
              <w:rPr>
                <w:rFonts w:hint="cs"/>
                <w:rtl/>
              </w:rPr>
            </w:rPrChange>
          </w:rPr>
          <w:t>מחזירה</w:t>
        </w:r>
        <w:r w:rsidRPr="00AE4B49">
          <w:rPr>
            <w:rFonts w:asciiTheme="majorBidi" w:hAnsiTheme="majorBidi" w:cstheme="majorBidi"/>
            <w:rtl/>
            <w:rPrChange w:id="2911" w:author="yara ahmad" w:date="2021-04-18T08:34:00Z">
              <w:rPr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rtl/>
            <w:rPrChange w:id="2912" w:author="yara ahmad" w:date="2021-04-18T08:34:00Z">
              <w:rPr>
                <w:rFonts w:hint="cs"/>
                <w:rtl/>
              </w:rPr>
            </w:rPrChange>
          </w:rPr>
          <w:t>לאורח</w:t>
        </w:r>
        <w:r w:rsidRPr="00AE4B49">
          <w:rPr>
            <w:rFonts w:asciiTheme="majorBidi" w:hAnsiTheme="majorBidi" w:cstheme="majorBidi"/>
            <w:rtl/>
            <w:rPrChange w:id="2913" w:author="yara ahmad" w:date="2021-04-18T08:34:00Z">
              <w:rPr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rtl/>
            <w:rPrChange w:id="2914" w:author="yara ahmad" w:date="2021-04-18T08:34:00Z">
              <w:rPr>
                <w:rFonts w:hint="cs"/>
                <w:rtl/>
              </w:rPr>
            </w:rPrChange>
          </w:rPr>
          <w:t>הודעת</w:t>
        </w:r>
        <w:r w:rsidRPr="00AE4B49">
          <w:rPr>
            <w:rFonts w:asciiTheme="majorBidi" w:hAnsiTheme="majorBidi" w:cstheme="majorBidi"/>
            <w:rtl/>
            <w:rPrChange w:id="2915" w:author="yara ahmad" w:date="2021-04-18T08:34:00Z">
              <w:rPr>
                <w:rtl/>
              </w:rPr>
            </w:rPrChange>
          </w:rPr>
          <w:t xml:space="preserve"> </w:t>
        </w:r>
      </w:ins>
      <w:ins w:id="2916" w:author="jamil" w:date="2021-04-17T20:31:00Z">
        <w:r w:rsidRPr="00AE4B49">
          <w:rPr>
            <w:rFonts w:asciiTheme="majorBidi" w:hAnsiTheme="majorBidi" w:cstheme="majorBidi" w:hint="cs"/>
            <w:rtl/>
            <w:rPrChange w:id="2917" w:author="yara ahmad" w:date="2021-04-18T08:34:00Z">
              <w:rPr>
                <w:rFonts w:hint="cs"/>
                <w:rtl/>
              </w:rPr>
            </w:rPrChange>
          </w:rPr>
          <w:t>שגיאה</w:t>
        </w:r>
      </w:ins>
      <w:ins w:id="2918" w:author="jamil" w:date="2021-04-17T20:30:00Z">
        <w:r w:rsidRPr="00AE4B49">
          <w:rPr>
            <w:rFonts w:asciiTheme="majorBidi" w:hAnsiTheme="majorBidi" w:cstheme="majorBidi"/>
            <w:rtl/>
            <w:rPrChange w:id="2919" w:author="yara ahmad" w:date="2021-04-18T08:34:00Z">
              <w:rPr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rtl/>
            <w:rPrChange w:id="2920" w:author="yara ahmad" w:date="2021-04-18T08:34:00Z">
              <w:rPr>
                <w:rFonts w:hint="cs"/>
                <w:rtl/>
              </w:rPr>
            </w:rPrChange>
          </w:rPr>
          <w:t>מתאימה</w:t>
        </w:r>
      </w:ins>
      <w:ins w:id="2921" w:author="jamil" w:date="2021-04-17T20:31:00Z">
        <w:r w:rsidRPr="00AE4B49">
          <w:rPr>
            <w:rFonts w:asciiTheme="majorBidi" w:hAnsiTheme="majorBidi" w:cstheme="majorBidi"/>
            <w:rtl/>
            <w:rPrChange w:id="2922" w:author="yara ahmad" w:date="2021-04-18T08:34:00Z">
              <w:rPr>
                <w:rtl/>
              </w:rPr>
            </w:rPrChange>
          </w:rPr>
          <w:t xml:space="preserve"> .</w:t>
        </w:r>
      </w:ins>
      <w:ins w:id="2923" w:author="jamil" w:date="2021-04-17T20:30:00Z">
        <w:r w:rsidRPr="00AE4B49">
          <w:rPr>
            <w:rFonts w:asciiTheme="majorBidi" w:hAnsiTheme="majorBidi" w:cstheme="majorBidi"/>
            <w:rtl/>
            <w:rPrChange w:id="2924" w:author="yara ahmad" w:date="2021-04-18T08:34:00Z">
              <w:rPr>
                <w:rtl/>
              </w:rPr>
            </w:rPrChange>
          </w:rPr>
          <w:t xml:space="preserve"> </w:t>
        </w:r>
      </w:ins>
    </w:p>
    <w:p w14:paraId="17106886" w14:textId="705221D2" w:rsidR="001C795F" w:rsidRPr="00AE4B49" w:rsidRDefault="001C795F" w:rsidP="001C795F">
      <w:pPr>
        <w:rPr>
          <w:rFonts w:asciiTheme="majorBidi" w:hAnsiTheme="majorBidi" w:cstheme="majorBidi"/>
          <w:rtl/>
          <w:rPrChange w:id="2925" w:author="yara ahmad" w:date="2021-04-18T08:34:00Z">
            <w:rPr>
              <w:rtl/>
            </w:rPr>
          </w:rPrChange>
        </w:rPr>
      </w:pPr>
      <w:r w:rsidRPr="00AE4B49">
        <w:rPr>
          <w:rFonts w:asciiTheme="majorBidi" w:hAnsiTheme="majorBidi" w:cstheme="majorBidi" w:hint="cs"/>
          <w:rtl/>
          <w:rPrChange w:id="2926" w:author="yara ahmad" w:date="2021-04-18T08:34:00Z">
            <w:rPr>
              <w:rFonts w:hint="cs"/>
              <w:rtl/>
            </w:rPr>
          </w:rPrChange>
        </w:rPr>
        <w:t>בדיקות</w:t>
      </w:r>
      <w:r w:rsidRPr="00AE4B49">
        <w:rPr>
          <w:rFonts w:asciiTheme="majorBidi" w:hAnsiTheme="majorBidi" w:cstheme="majorBidi"/>
          <w:rtl/>
          <w:rPrChange w:id="2927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2928" w:author="yara ahmad" w:date="2021-04-18T08:34:00Z">
            <w:rPr>
              <w:rFonts w:hint="cs"/>
              <w:rtl/>
            </w:rPr>
          </w:rPrChange>
        </w:rPr>
        <w:t>קבלה</w:t>
      </w:r>
      <w:r w:rsidRPr="00AE4B49">
        <w:rPr>
          <w:rFonts w:asciiTheme="majorBidi" w:hAnsiTheme="majorBidi" w:cstheme="majorBidi"/>
          <w:rtl/>
          <w:rPrChange w:id="2929" w:author="yara ahmad" w:date="2021-04-18T08:34:00Z">
            <w:rPr>
              <w:rtl/>
            </w:rPr>
          </w:rPrChange>
        </w:rPr>
        <w:t xml:space="preserve"> :</w:t>
      </w:r>
    </w:p>
    <w:p w14:paraId="6B86AA61" w14:textId="30AD2E54" w:rsidR="001C795F" w:rsidRPr="00AE4B49" w:rsidRDefault="001C795F" w:rsidP="001C795F">
      <w:pPr>
        <w:rPr>
          <w:ins w:id="2930" w:author="jamil" w:date="2021-04-17T19:00:00Z"/>
          <w:rFonts w:asciiTheme="majorBidi" w:hAnsiTheme="majorBidi" w:cstheme="majorBidi"/>
          <w:rPrChange w:id="2931" w:author="yara ahmad" w:date="2021-04-18T08:34:00Z">
            <w:rPr>
              <w:ins w:id="2932" w:author="jamil" w:date="2021-04-17T19:00:00Z"/>
            </w:rPr>
          </w:rPrChange>
        </w:rPr>
      </w:pPr>
      <w:proofErr w:type="gramStart"/>
      <w:r w:rsidRPr="00AE4B49">
        <w:rPr>
          <w:rFonts w:asciiTheme="majorBidi" w:hAnsiTheme="majorBidi" w:cstheme="majorBidi"/>
          <w:rPrChange w:id="2933" w:author="yara ahmad" w:date="2021-04-18T08:34:00Z">
            <w:rPr/>
          </w:rPrChange>
        </w:rPr>
        <w:t>HAPPY</w:t>
      </w:r>
      <w:r w:rsidRPr="00AE4B49">
        <w:rPr>
          <w:rFonts w:asciiTheme="majorBidi" w:hAnsiTheme="majorBidi" w:cstheme="majorBidi"/>
          <w:rtl/>
          <w:rPrChange w:id="2934" w:author="yara ahmad" w:date="2021-04-18T08:34:00Z">
            <w:rPr>
              <w:rtl/>
            </w:rPr>
          </w:rPrChange>
        </w:rPr>
        <w:t xml:space="preserve"> :</w:t>
      </w:r>
      <w:proofErr w:type="gramEnd"/>
      <w:r w:rsidRPr="00AE4B49">
        <w:rPr>
          <w:rFonts w:asciiTheme="majorBidi" w:hAnsiTheme="majorBidi" w:cstheme="majorBidi"/>
          <w:rtl/>
          <w:rPrChange w:id="2935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2936" w:author="yara ahmad" w:date="2021-04-18T08:34:00Z">
            <w:rPr>
              <w:rFonts w:hint="cs"/>
              <w:rtl/>
            </w:rPr>
          </w:rPrChange>
        </w:rPr>
        <w:t>המשתמש</w:t>
      </w:r>
      <w:r w:rsidRPr="00AE4B49">
        <w:rPr>
          <w:rFonts w:asciiTheme="majorBidi" w:hAnsiTheme="majorBidi" w:cstheme="majorBidi"/>
          <w:rtl/>
          <w:rPrChange w:id="2937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2938" w:author="yara ahmad" w:date="2021-04-18T08:34:00Z">
            <w:rPr>
              <w:rFonts w:hint="cs"/>
              <w:rtl/>
            </w:rPr>
          </w:rPrChange>
        </w:rPr>
        <w:t>מזין</w:t>
      </w:r>
      <w:r w:rsidRPr="00AE4B49">
        <w:rPr>
          <w:rFonts w:asciiTheme="majorBidi" w:hAnsiTheme="majorBidi" w:cstheme="majorBidi"/>
          <w:rtl/>
          <w:rPrChange w:id="2939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2940" w:author="yara ahmad" w:date="2021-04-18T08:34:00Z">
            <w:rPr>
              <w:rFonts w:hint="cs"/>
              <w:rtl/>
            </w:rPr>
          </w:rPrChange>
        </w:rPr>
        <w:t>שם</w:t>
      </w:r>
      <w:r w:rsidRPr="00AE4B49">
        <w:rPr>
          <w:rFonts w:asciiTheme="majorBidi" w:hAnsiTheme="majorBidi" w:cstheme="majorBidi"/>
          <w:rtl/>
          <w:rPrChange w:id="2941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2942" w:author="yara ahmad" w:date="2021-04-18T08:34:00Z">
            <w:rPr>
              <w:rFonts w:hint="cs"/>
              <w:rtl/>
            </w:rPr>
          </w:rPrChange>
        </w:rPr>
        <w:t>משתמש</w:t>
      </w:r>
      <w:r w:rsidRPr="00AE4B49">
        <w:rPr>
          <w:rFonts w:asciiTheme="majorBidi" w:hAnsiTheme="majorBidi" w:cstheme="majorBidi"/>
          <w:rtl/>
          <w:rPrChange w:id="2943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2944" w:author="yara ahmad" w:date="2021-04-18T08:34:00Z">
            <w:rPr>
              <w:rFonts w:hint="cs"/>
              <w:rtl/>
            </w:rPr>
          </w:rPrChange>
        </w:rPr>
        <w:t>וסיסמה</w:t>
      </w:r>
      <w:r w:rsidRPr="00AE4B49">
        <w:rPr>
          <w:rFonts w:asciiTheme="majorBidi" w:hAnsiTheme="majorBidi" w:cstheme="majorBidi"/>
          <w:rtl/>
          <w:rPrChange w:id="2945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2946" w:author="yara ahmad" w:date="2021-04-18T08:34:00Z">
            <w:rPr>
              <w:rFonts w:hint="cs"/>
              <w:rtl/>
            </w:rPr>
          </w:rPrChange>
        </w:rPr>
        <w:t>חוקיים</w:t>
      </w:r>
      <w:r w:rsidRPr="00AE4B49">
        <w:rPr>
          <w:rFonts w:asciiTheme="majorBidi" w:hAnsiTheme="majorBidi" w:cstheme="majorBidi"/>
          <w:rtl/>
          <w:rPrChange w:id="2947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2948" w:author="yara ahmad" w:date="2021-04-18T08:34:00Z">
            <w:rPr>
              <w:rFonts w:hint="cs"/>
              <w:rtl/>
            </w:rPr>
          </w:rPrChange>
        </w:rPr>
        <w:t>שנמצאים</w:t>
      </w:r>
      <w:r w:rsidRPr="00AE4B49">
        <w:rPr>
          <w:rFonts w:asciiTheme="majorBidi" w:hAnsiTheme="majorBidi" w:cstheme="majorBidi"/>
          <w:rtl/>
          <w:rPrChange w:id="2949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2950" w:author="yara ahmad" w:date="2021-04-18T08:34:00Z">
            <w:rPr>
              <w:rFonts w:hint="cs"/>
              <w:rtl/>
            </w:rPr>
          </w:rPrChange>
        </w:rPr>
        <w:t>במערכת</w:t>
      </w:r>
      <w:r w:rsidRPr="00AE4B49">
        <w:rPr>
          <w:rFonts w:asciiTheme="majorBidi" w:hAnsiTheme="majorBidi" w:cstheme="majorBidi"/>
          <w:rtl/>
          <w:rPrChange w:id="2951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2952" w:author="yara ahmad" w:date="2021-04-18T08:34:00Z">
            <w:rPr>
              <w:rFonts w:hint="cs"/>
              <w:rtl/>
            </w:rPr>
          </w:rPrChange>
        </w:rPr>
        <w:t>מה</w:t>
      </w:r>
      <w:r w:rsidRPr="00AE4B49">
        <w:rPr>
          <w:rFonts w:asciiTheme="majorBidi" w:hAnsiTheme="majorBidi" w:cstheme="majorBidi"/>
          <w:rtl/>
          <w:rPrChange w:id="2953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2954" w:author="yara ahmad" w:date="2021-04-18T08:34:00Z">
            <w:rPr>
              <w:rFonts w:hint="cs"/>
              <w:rtl/>
            </w:rPr>
          </w:rPrChange>
        </w:rPr>
        <w:t>שגורם</w:t>
      </w:r>
      <w:r w:rsidRPr="00AE4B49">
        <w:rPr>
          <w:rFonts w:asciiTheme="majorBidi" w:hAnsiTheme="majorBidi" w:cstheme="majorBidi"/>
          <w:rtl/>
          <w:rPrChange w:id="2955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2956" w:author="yara ahmad" w:date="2021-04-18T08:34:00Z">
            <w:rPr>
              <w:rFonts w:hint="cs"/>
              <w:rtl/>
            </w:rPr>
          </w:rPrChange>
        </w:rPr>
        <w:t>לכניסה</w:t>
      </w:r>
      <w:r w:rsidRPr="00AE4B49">
        <w:rPr>
          <w:rFonts w:asciiTheme="majorBidi" w:hAnsiTheme="majorBidi" w:cstheme="majorBidi"/>
          <w:rtl/>
          <w:rPrChange w:id="2957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2958" w:author="yara ahmad" w:date="2021-04-18T08:34:00Z">
            <w:rPr>
              <w:rFonts w:hint="cs"/>
              <w:rtl/>
            </w:rPr>
          </w:rPrChange>
        </w:rPr>
        <w:t>מוצלחת</w:t>
      </w:r>
      <w:r w:rsidRPr="00AE4B49">
        <w:rPr>
          <w:rFonts w:asciiTheme="majorBidi" w:hAnsiTheme="majorBidi" w:cstheme="majorBidi"/>
          <w:rtl/>
          <w:rPrChange w:id="2959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2960" w:author="yara ahmad" w:date="2021-04-18T08:34:00Z">
            <w:rPr>
              <w:rFonts w:hint="cs"/>
              <w:rtl/>
            </w:rPr>
          </w:rPrChange>
        </w:rPr>
        <w:t>למערכת</w:t>
      </w:r>
      <w:r w:rsidRPr="00AE4B49">
        <w:rPr>
          <w:rFonts w:asciiTheme="majorBidi" w:hAnsiTheme="majorBidi" w:cstheme="majorBidi"/>
          <w:rtl/>
          <w:rPrChange w:id="2961" w:author="yara ahmad" w:date="2021-04-18T08:34:00Z">
            <w:rPr>
              <w:rtl/>
            </w:rPr>
          </w:rPrChange>
        </w:rPr>
        <w:t xml:space="preserve"> .</w:t>
      </w:r>
    </w:p>
    <w:p w14:paraId="7ED71664" w14:textId="5C858D8E" w:rsidR="00C329DF" w:rsidRPr="00AE4B49" w:rsidRDefault="00C329DF">
      <w:pPr>
        <w:rPr>
          <w:rFonts w:asciiTheme="majorBidi" w:hAnsiTheme="majorBidi" w:cstheme="majorBidi"/>
          <w:rtl/>
          <w:rPrChange w:id="2962" w:author="yara ahmad" w:date="2021-04-18T08:34:00Z">
            <w:rPr>
              <w:rtl/>
            </w:rPr>
          </w:rPrChange>
        </w:rPr>
        <w:pPrChange w:id="2963" w:author="jamil" w:date="2021-04-17T19:04:00Z">
          <w:pPr/>
        </w:pPrChange>
      </w:pPr>
      <w:proofErr w:type="gramStart"/>
      <w:ins w:id="2964" w:author="jamil" w:date="2021-04-17T19:00:00Z">
        <w:r w:rsidRPr="00AE4B49">
          <w:rPr>
            <w:rFonts w:asciiTheme="majorBidi" w:hAnsiTheme="majorBidi" w:cstheme="majorBidi"/>
            <w:rPrChange w:id="2965" w:author="yara ahmad" w:date="2021-04-18T08:34:00Z">
              <w:rPr/>
            </w:rPrChange>
          </w:rPr>
          <w:t>SAD</w:t>
        </w:r>
        <w:r w:rsidRPr="00AE4B49">
          <w:rPr>
            <w:rFonts w:asciiTheme="majorBidi" w:hAnsiTheme="majorBidi" w:cstheme="majorBidi"/>
            <w:rtl/>
            <w:rPrChange w:id="2966" w:author="yara ahmad" w:date="2021-04-18T08:34:00Z">
              <w:rPr>
                <w:rtl/>
              </w:rPr>
            </w:rPrChange>
          </w:rPr>
          <w:t xml:space="preserve"> :</w:t>
        </w:r>
        <w:proofErr w:type="gramEnd"/>
        <w:r w:rsidRPr="00AE4B49">
          <w:rPr>
            <w:rFonts w:asciiTheme="majorBidi" w:hAnsiTheme="majorBidi" w:cstheme="majorBidi"/>
            <w:rtl/>
            <w:rPrChange w:id="2967" w:author="yara ahmad" w:date="2021-04-18T08:34:00Z">
              <w:rPr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rtl/>
            <w:rPrChange w:id="2968" w:author="yara ahmad" w:date="2021-04-18T08:34:00Z">
              <w:rPr>
                <w:rFonts w:hint="cs"/>
                <w:rtl/>
              </w:rPr>
            </w:rPrChange>
          </w:rPr>
          <w:t>המשתמש</w:t>
        </w:r>
        <w:r w:rsidRPr="00AE4B49">
          <w:rPr>
            <w:rFonts w:asciiTheme="majorBidi" w:hAnsiTheme="majorBidi" w:cstheme="majorBidi"/>
            <w:rtl/>
            <w:rPrChange w:id="2969" w:author="yara ahmad" w:date="2021-04-18T08:34:00Z">
              <w:rPr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rtl/>
            <w:rPrChange w:id="2970" w:author="yara ahmad" w:date="2021-04-18T08:34:00Z">
              <w:rPr>
                <w:rFonts w:hint="cs"/>
                <w:rtl/>
              </w:rPr>
            </w:rPrChange>
          </w:rPr>
          <w:t>מזין</w:t>
        </w:r>
        <w:r w:rsidRPr="00AE4B49">
          <w:rPr>
            <w:rFonts w:asciiTheme="majorBidi" w:hAnsiTheme="majorBidi" w:cstheme="majorBidi"/>
            <w:rtl/>
            <w:rPrChange w:id="2971" w:author="yara ahmad" w:date="2021-04-18T08:34:00Z">
              <w:rPr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rtl/>
            <w:rPrChange w:id="2972" w:author="yara ahmad" w:date="2021-04-18T08:34:00Z">
              <w:rPr>
                <w:rFonts w:hint="cs"/>
                <w:rtl/>
              </w:rPr>
            </w:rPrChange>
          </w:rPr>
          <w:t>שם</w:t>
        </w:r>
        <w:r w:rsidRPr="00AE4B49">
          <w:rPr>
            <w:rFonts w:asciiTheme="majorBidi" w:hAnsiTheme="majorBidi" w:cstheme="majorBidi"/>
            <w:rtl/>
            <w:rPrChange w:id="2973" w:author="yara ahmad" w:date="2021-04-18T08:34:00Z">
              <w:rPr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rtl/>
            <w:rPrChange w:id="2974" w:author="yara ahmad" w:date="2021-04-18T08:34:00Z">
              <w:rPr>
                <w:rFonts w:hint="cs"/>
                <w:rtl/>
              </w:rPr>
            </w:rPrChange>
          </w:rPr>
          <w:t>משתמש</w:t>
        </w:r>
        <w:r w:rsidRPr="00AE4B49">
          <w:rPr>
            <w:rFonts w:asciiTheme="majorBidi" w:hAnsiTheme="majorBidi" w:cstheme="majorBidi"/>
            <w:rtl/>
            <w:rPrChange w:id="2975" w:author="yara ahmad" w:date="2021-04-18T08:34:00Z">
              <w:rPr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rtl/>
            <w:rPrChange w:id="2976" w:author="yara ahmad" w:date="2021-04-18T08:34:00Z">
              <w:rPr>
                <w:rFonts w:hint="cs"/>
                <w:rtl/>
              </w:rPr>
            </w:rPrChange>
          </w:rPr>
          <w:t>נכון</w:t>
        </w:r>
        <w:r w:rsidRPr="00AE4B49">
          <w:rPr>
            <w:rFonts w:asciiTheme="majorBidi" w:hAnsiTheme="majorBidi" w:cstheme="majorBidi"/>
            <w:rtl/>
            <w:rPrChange w:id="2977" w:author="yara ahmad" w:date="2021-04-18T08:34:00Z">
              <w:rPr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rtl/>
            <w:rPrChange w:id="2978" w:author="yara ahmad" w:date="2021-04-18T08:34:00Z">
              <w:rPr>
                <w:rFonts w:hint="cs"/>
                <w:rtl/>
              </w:rPr>
            </w:rPrChange>
          </w:rPr>
          <w:t>בלבד</w:t>
        </w:r>
        <w:r w:rsidRPr="00AE4B49">
          <w:rPr>
            <w:rFonts w:asciiTheme="majorBidi" w:hAnsiTheme="majorBidi" w:cstheme="majorBidi"/>
            <w:rtl/>
            <w:rPrChange w:id="2979" w:author="yara ahmad" w:date="2021-04-18T08:34:00Z">
              <w:rPr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rtl/>
            <w:rPrChange w:id="2980" w:author="yara ahmad" w:date="2021-04-18T08:34:00Z">
              <w:rPr>
                <w:rFonts w:hint="cs"/>
                <w:rtl/>
              </w:rPr>
            </w:rPrChange>
          </w:rPr>
          <w:t>והסיסמה</w:t>
        </w:r>
        <w:r w:rsidRPr="00AE4B49">
          <w:rPr>
            <w:rFonts w:asciiTheme="majorBidi" w:hAnsiTheme="majorBidi" w:cstheme="majorBidi"/>
            <w:rtl/>
            <w:rPrChange w:id="2981" w:author="yara ahmad" w:date="2021-04-18T08:34:00Z">
              <w:rPr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rtl/>
            <w:rPrChange w:id="2982" w:author="yara ahmad" w:date="2021-04-18T08:34:00Z">
              <w:rPr>
                <w:rFonts w:hint="cs"/>
                <w:rtl/>
              </w:rPr>
            </w:rPrChange>
          </w:rPr>
          <w:t>אינה</w:t>
        </w:r>
        <w:r w:rsidRPr="00AE4B49">
          <w:rPr>
            <w:rFonts w:asciiTheme="majorBidi" w:hAnsiTheme="majorBidi" w:cstheme="majorBidi"/>
            <w:rtl/>
            <w:rPrChange w:id="2983" w:author="yara ahmad" w:date="2021-04-18T08:34:00Z">
              <w:rPr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rtl/>
            <w:rPrChange w:id="2984" w:author="yara ahmad" w:date="2021-04-18T08:34:00Z">
              <w:rPr>
                <w:rFonts w:hint="cs"/>
                <w:rtl/>
              </w:rPr>
            </w:rPrChange>
          </w:rPr>
          <w:t>נכונה</w:t>
        </w:r>
        <w:r w:rsidRPr="00AE4B49">
          <w:rPr>
            <w:rFonts w:asciiTheme="majorBidi" w:hAnsiTheme="majorBidi" w:cstheme="majorBidi"/>
            <w:rtl/>
            <w:rPrChange w:id="2985" w:author="yara ahmad" w:date="2021-04-18T08:34:00Z">
              <w:rPr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rtl/>
            <w:rPrChange w:id="2986" w:author="yara ahmad" w:date="2021-04-18T08:34:00Z">
              <w:rPr>
                <w:rFonts w:hint="cs"/>
                <w:rtl/>
              </w:rPr>
            </w:rPrChange>
          </w:rPr>
          <w:t>ובכל</w:t>
        </w:r>
        <w:r w:rsidRPr="00AE4B49">
          <w:rPr>
            <w:rFonts w:asciiTheme="majorBidi" w:hAnsiTheme="majorBidi" w:cstheme="majorBidi"/>
            <w:rtl/>
            <w:rPrChange w:id="2987" w:author="yara ahmad" w:date="2021-04-18T08:34:00Z">
              <w:rPr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rtl/>
            <w:rPrChange w:id="2988" w:author="yara ahmad" w:date="2021-04-18T08:34:00Z">
              <w:rPr>
                <w:rFonts w:hint="cs"/>
                <w:rtl/>
              </w:rPr>
            </w:rPrChange>
          </w:rPr>
          <w:t>זאת</w:t>
        </w:r>
        <w:r w:rsidRPr="00AE4B49">
          <w:rPr>
            <w:rFonts w:asciiTheme="majorBidi" w:hAnsiTheme="majorBidi" w:cstheme="majorBidi"/>
            <w:rtl/>
            <w:rPrChange w:id="2989" w:author="yara ahmad" w:date="2021-04-18T08:34:00Z">
              <w:rPr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rtl/>
            <w:rPrChange w:id="2990" w:author="yara ahmad" w:date="2021-04-18T08:34:00Z">
              <w:rPr>
                <w:rFonts w:hint="cs"/>
                <w:rtl/>
              </w:rPr>
            </w:rPrChange>
          </w:rPr>
          <w:t>המערכת</w:t>
        </w:r>
        <w:r w:rsidRPr="00AE4B49">
          <w:rPr>
            <w:rFonts w:asciiTheme="majorBidi" w:hAnsiTheme="majorBidi" w:cstheme="majorBidi"/>
            <w:rtl/>
            <w:rPrChange w:id="2991" w:author="yara ahmad" w:date="2021-04-18T08:34:00Z">
              <w:rPr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rtl/>
            <w:rPrChange w:id="2992" w:author="yara ahmad" w:date="2021-04-18T08:34:00Z">
              <w:rPr>
                <w:rFonts w:hint="cs"/>
                <w:rtl/>
              </w:rPr>
            </w:rPrChange>
          </w:rPr>
          <w:t>מבצעת</w:t>
        </w:r>
        <w:r w:rsidRPr="00AE4B49">
          <w:rPr>
            <w:rFonts w:asciiTheme="majorBidi" w:hAnsiTheme="majorBidi" w:cstheme="majorBidi"/>
            <w:rtl/>
            <w:rPrChange w:id="2993" w:author="yara ahmad" w:date="2021-04-18T08:34:00Z">
              <w:rPr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rtl/>
            <w:rPrChange w:id="2994" w:author="yara ahmad" w:date="2021-04-18T08:34:00Z">
              <w:rPr>
                <w:rFonts w:hint="cs"/>
                <w:rtl/>
              </w:rPr>
            </w:rPrChange>
          </w:rPr>
          <w:t>כניסה</w:t>
        </w:r>
        <w:r w:rsidRPr="00AE4B49">
          <w:rPr>
            <w:rFonts w:asciiTheme="majorBidi" w:hAnsiTheme="majorBidi" w:cstheme="majorBidi"/>
            <w:rtl/>
            <w:rPrChange w:id="2995" w:author="yara ahmad" w:date="2021-04-18T08:34:00Z">
              <w:rPr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rtl/>
            <w:rPrChange w:id="2996" w:author="yara ahmad" w:date="2021-04-18T08:34:00Z">
              <w:rPr>
                <w:rFonts w:hint="cs"/>
                <w:rtl/>
              </w:rPr>
            </w:rPrChange>
          </w:rPr>
          <w:t>מזוהה</w:t>
        </w:r>
        <w:r w:rsidRPr="00AE4B49">
          <w:rPr>
            <w:rFonts w:asciiTheme="majorBidi" w:hAnsiTheme="majorBidi" w:cstheme="majorBidi"/>
            <w:rtl/>
            <w:rPrChange w:id="2997" w:author="yara ahmad" w:date="2021-04-18T08:34:00Z">
              <w:rPr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rtl/>
            <w:rPrChange w:id="2998" w:author="yara ahmad" w:date="2021-04-18T08:34:00Z">
              <w:rPr>
                <w:rFonts w:hint="cs"/>
                <w:rtl/>
              </w:rPr>
            </w:rPrChange>
          </w:rPr>
          <w:t>לחשבון</w:t>
        </w:r>
        <w:r w:rsidRPr="00AE4B49">
          <w:rPr>
            <w:rFonts w:asciiTheme="majorBidi" w:hAnsiTheme="majorBidi" w:cstheme="majorBidi"/>
            <w:rtl/>
            <w:rPrChange w:id="2999" w:author="yara ahmad" w:date="2021-04-18T08:34:00Z">
              <w:rPr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rtl/>
            <w:rPrChange w:id="3000" w:author="yara ahmad" w:date="2021-04-18T08:34:00Z">
              <w:rPr>
                <w:rFonts w:hint="cs"/>
                <w:rtl/>
              </w:rPr>
            </w:rPrChange>
          </w:rPr>
          <w:t>הצרכן</w:t>
        </w:r>
        <w:r w:rsidRPr="00AE4B49">
          <w:rPr>
            <w:rFonts w:asciiTheme="majorBidi" w:hAnsiTheme="majorBidi" w:cstheme="majorBidi"/>
            <w:rtl/>
            <w:rPrChange w:id="3001" w:author="yara ahmad" w:date="2021-04-18T08:34:00Z">
              <w:rPr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rtl/>
            <w:rPrChange w:id="3002" w:author="yara ahmad" w:date="2021-04-18T08:34:00Z">
              <w:rPr>
                <w:rFonts w:hint="cs"/>
                <w:rtl/>
              </w:rPr>
            </w:rPrChange>
          </w:rPr>
          <w:t>בעל</w:t>
        </w:r>
        <w:r w:rsidRPr="00AE4B49">
          <w:rPr>
            <w:rFonts w:asciiTheme="majorBidi" w:hAnsiTheme="majorBidi" w:cstheme="majorBidi"/>
            <w:rtl/>
            <w:rPrChange w:id="3003" w:author="yara ahmad" w:date="2021-04-18T08:34:00Z">
              <w:rPr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rtl/>
            <w:rPrChange w:id="3004" w:author="yara ahmad" w:date="2021-04-18T08:34:00Z">
              <w:rPr>
                <w:rFonts w:hint="cs"/>
                <w:rtl/>
              </w:rPr>
            </w:rPrChange>
          </w:rPr>
          <w:t>שם</w:t>
        </w:r>
        <w:r w:rsidRPr="00AE4B49">
          <w:rPr>
            <w:rFonts w:asciiTheme="majorBidi" w:hAnsiTheme="majorBidi" w:cstheme="majorBidi"/>
            <w:rtl/>
            <w:rPrChange w:id="3005" w:author="yara ahmad" w:date="2021-04-18T08:34:00Z">
              <w:rPr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rtl/>
            <w:rPrChange w:id="3006" w:author="yara ahmad" w:date="2021-04-18T08:34:00Z">
              <w:rPr>
                <w:rFonts w:hint="cs"/>
                <w:rtl/>
              </w:rPr>
            </w:rPrChange>
          </w:rPr>
          <w:t>המשתמש</w:t>
        </w:r>
        <w:r w:rsidRPr="00AE4B49">
          <w:rPr>
            <w:rFonts w:asciiTheme="majorBidi" w:hAnsiTheme="majorBidi" w:cstheme="majorBidi"/>
            <w:rtl/>
            <w:rPrChange w:id="3007" w:author="yara ahmad" w:date="2021-04-18T08:34:00Z">
              <w:rPr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rtl/>
            <w:rPrChange w:id="3008" w:author="yara ahmad" w:date="2021-04-18T08:34:00Z">
              <w:rPr>
                <w:rFonts w:hint="cs"/>
                <w:rtl/>
              </w:rPr>
            </w:rPrChange>
          </w:rPr>
          <w:t>הזה</w:t>
        </w:r>
        <w:r w:rsidRPr="00AE4B49">
          <w:rPr>
            <w:rFonts w:asciiTheme="majorBidi" w:hAnsiTheme="majorBidi" w:cstheme="majorBidi"/>
            <w:rtl/>
            <w:rPrChange w:id="3009" w:author="yara ahmad" w:date="2021-04-18T08:34:00Z">
              <w:rPr>
                <w:rtl/>
              </w:rPr>
            </w:rPrChange>
          </w:rPr>
          <w:t xml:space="preserve"> .</w:t>
        </w:r>
      </w:ins>
    </w:p>
    <w:p w14:paraId="284332F1" w14:textId="33AC917D" w:rsidR="001C795F" w:rsidRPr="00AE4B49" w:rsidRDefault="001C795F" w:rsidP="001C795F">
      <w:pPr>
        <w:rPr>
          <w:rFonts w:asciiTheme="majorBidi" w:hAnsiTheme="majorBidi" w:cstheme="majorBidi"/>
          <w:rtl/>
          <w:rPrChange w:id="3010" w:author="yara ahmad" w:date="2021-04-18T08:34:00Z">
            <w:rPr>
              <w:rtl/>
            </w:rPr>
          </w:rPrChange>
        </w:rPr>
      </w:pPr>
      <w:del w:id="3011" w:author="jamil" w:date="2021-04-17T19:00:00Z">
        <w:r w:rsidRPr="00AE4B49" w:rsidDel="00C329DF">
          <w:rPr>
            <w:rFonts w:asciiTheme="majorBidi" w:hAnsiTheme="majorBidi" w:cstheme="majorBidi"/>
            <w:rPrChange w:id="3012" w:author="yara ahmad" w:date="2021-04-18T08:34:00Z">
              <w:rPr/>
            </w:rPrChange>
          </w:rPr>
          <w:delText>SAD</w:delText>
        </w:r>
        <w:r w:rsidRPr="00AE4B49" w:rsidDel="00C329DF">
          <w:rPr>
            <w:rFonts w:asciiTheme="majorBidi" w:hAnsiTheme="majorBidi" w:cstheme="majorBidi"/>
            <w:rtl/>
            <w:rPrChange w:id="3013" w:author="yara ahmad" w:date="2021-04-18T08:34:00Z">
              <w:rPr>
                <w:rtl/>
              </w:rPr>
            </w:rPrChange>
          </w:rPr>
          <w:delText xml:space="preserve"> </w:delText>
        </w:r>
      </w:del>
      <w:proofErr w:type="gramStart"/>
      <w:ins w:id="3014" w:author="jamil" w:date="2021-04-17T19:00:00Z">
        <w:r w:rsidR="00C329DF" w:rsidRPr="00AE4B49">
          <w:rPr>
            <w:rFonts w:asciiTheme="majorBidi" w:hAnsiTheme="majorBidi" w:cstheme="majorBidi"/>
            <w:rPrChange w:id="3015" w:author="yara ahmad" w:date="2021-04-18T08:34:00Z">
              <w:rPr/>
            </w:rPrChange>
          </w:rPr>
          <w:t>BAD</w:t>
        </w:r>
        <w:r w:rsidR="00C329DF" w:rsidRPr="00AE4B49">
          <w:rPr>
            <w:rFonts w:asciiTheme="majorBidi" w:hAnsiTheme="majorBidi" w:cstheme="majorBidi"/>
            <w:rtl/>
            <w:rPrChange w:id="3016" w:author="yara ahmad" w:date="2021-04-18T08:34:00Z">
              <w:rPr>
                <w:rtl/>
              </w:rPr>
            </w:rPrChange>
          </w:rPr>
          <w:t xml:space="preserve"> </w:t>
        </w:r>
      </w:ins>
      <w:r w:rsidRPr="00AE4B49">
        <w:rPr>
          <w:rFonts w:asciiTheme="majorBidi" w:hAnsiTheme="majorBidi" w:cstheme="majorBidi"/>
          <w:rtl/>
          <w:rPrChange w:id="3017" w:author="yara ahmad" w:date="2021-04-18T08:34:00Z">
            <w:rPr>
              <w:rtl/>
            </w:rPr>
          </w:rPrChange>
        </w:rPr>
        <w:t>:</w:t>
      </w:r>
      <w:proofErr w:type="gramEnd"/>
      <w:r w:rsidRPr="00AE4B49">
        <w:rPr>
          <w:rFonts w:asciiTheme="majorBidi" w:hAnsiTheme="majorBidi" w:cstheme="majorBidi"/>
          <w:rtl/>
          <w:rPrChange w:id="3018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3019" w:author="yara ahmad" w:date="2021-04-18T08:34:00Z">
            <w:rPr>
              <w:rFonts w:hint="cs"/>
              <w:rtl/>
            </w:rPr>
          </w:rPrChange>
        </w:rPr>
        <w:t>המערכת</w:t>
      </w:r>
      <w:r w:rsidRPr="00AE4B49">
        <w:rPr>
          <w:rFonts w:asciiTheme="majorBidi" w:hAnsiTheme="majorBidi" w:cstheme="majorBidi"/>
          <w:rtl/>
          <w:rPrChange w:id="3020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3021" w:author="yara ahmad" w:date="2021-04-18T08:34:00Z">
            <w:rPr>
              <w:rFonts w:hint="cs"/>
              <w:rtl/>
            </w:rPr>
          </w:rPrChange>
        </w:rPr>
        <w:t>מאפשרת</w:t>
      </w:r>
      <w:r w:rsidRPr="00AE4B49">
        <w:rPr>
          <w:rFonts w:asciiTheme="majorBidi" w:hAnsiTheme="majorBidi" w:cstheme="majorBidi"/>
          <w:rtl/>
          <w:rPrChange w:id="3022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3023" w:author="yara ahmad" w:date="2021-04-18T08:34:00Z">
            <w:rPr>
              <w:rFonts w:hint="cs"/>
              <w:rtl/>
            </w:rPr>
          </w:rPrChange>
        </w:rPr>
        <w:t>ביצוע</w:t>
      </w:r>
      <w:r w:rsidRPr="00AE4B49">
        <w:rPr>
          <w:rFonts w:asciiTheme="majorBidi" w:hAnsiTheme="majorBidi" w:cstheme="majorBidi"/>
          <w:rtl/>
          <w:rPrChange w:id="3024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3025" w:author="yara ahmad" w:date="2021-04-18T08:34:00Z">
            <w:rPr>
              <w:rFonts w:hint="cs"/>
              <w:rtl/>
            </w:rPr>
          </w:rPrChange>
        </w:rPr>
        <w:t>כניסה</w:t>
      </w:r>
      <w:r w:rsidRPr="00AE4B49">
        <w:rPr>
          <w:rFonts w:asciiTheme="majorBidi" w:hAnsiTheme="majorBidi" w:cstheme="majorBidi"/>
          <w:rtl/>
          <w:rPrChange w:id="3026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3027" w:author="yara ahmad" w:date="2021-04-18T08:34:00Z">
            <w:rPr>
              <w:rFonts w:hint="cs"/>
              <w:rtl/>
            </w:rPr>
          </w:rPrChange>
        </w:rPr>
        <w:t>מזוהה</w:t>
      </w:r>
      <w:r w:rsidRPr="00AE4B49">
        <w:rPr>
          <w:rFonts w:asciiTheme="majorBidi" w:hAnsiTheme="majorBidi" w:cstheme="majorBidi"/>
          <w:rtl/>
          <w:rPrChange w:id="3028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3029" w:author="yara ahmad" w:date="2021-04-18T08:34:00Z">
            <w:rPr>
              <w:rFonts w:hint="cs"/>
              <w:rtl/>
            </w:rPr>
          </w:rPrChange>
        </w:rPr>
        <w:t>כל</w:t>
      </w:r>
      <w:r w:rsidRPr="00AE4B49">
        <w:rPr>
          <w:rFonts w:asciiTheme="majorBidi" w:hAnsiTheme="majorBidi" w:cstheme="majorBidi"/>
          <w:rtl/>
          <w:rPrChange w:id="3030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3031" w:author="yara ahmad" w:date="2021-04-18T08:34:00Z">
            <w:rPr>
              <w:rFonts w:hint="cs"/>
              <w:rtl/>
            </w:rPr>
          </w:rPrChange>
        </w:rPr>
        <w:t>הזמן</w:t>
      </w:r>
      <w:r w:rsidRPr="00AE4B49">
        <w:rPr>
          <w:rFonts w:asciiTheme="majorBidi" w:hAnsiTheme="majorBidi" w:cstheme="majorBidi"/>
          <w:rtl/>
          <w:rPrChange w:id="3032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3033" w:author="yara ahmad" w:date="2021-04-18T08:34:00Z">
            <w:rPr>
              <w:rFonts w:hint="cs"/>
              <w:rtl/>
            </w:rPr>
          </w:rPrChange>
        </w:rPr>
        <w:t>אפילו</w:t>
      </w:r>
      <w:r w:rsidRPr="00AE4B49">
        <w:rPr>
          <w:rFonts w:asciiTheme="majorBidi" w:hAnsiTheme="majorBidi" w:cstheme="majorBidi"/>
          <w:rtl/>
          <w:rPrChange w:id="3034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3035" w:author="yara ahmad" w:date="2021-04-18T08:34:00Z">
            <w:rPr>
              <w:rFonts w:hint="cs"/>
              <w:rtl/>
            </w:rPr>
          </w:rPrChange>
        </w:rPr>
        <w:t>אם</w:t>
      </w:r>
      <w:r w:rsidRPr="00AE4B49">
        <w:rPr>
          <w:rFonts w:asciiTheme="majorBidi" w:hAnsiTheme="majorBidi" w:cstheme="majorBidi"/>
          <w:rtl/>
          <w:rPrChange w:id="3036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3037" w:author="yara ahmad" w:date="2021-04-18T08:34:00Z">
            <w:rPr>
              <w:rFonts w:hint="cs"/>
              <w:rtl/>
            </w:rPr>
          </w:rPrChange>
        </w:rPr>
        <w:t>המשתמש</w:t>
      </w:r>
      <w:r w:rsidRPr="00AE4B49">
        <w:rPr>
          <w:rFonts w:asciiTheme="majorBidi" w:hAnsiTheme="majorBidi" w:cstheme="majorBidi"/>
          <w:rtl/>
          <w:rPrChange w:id="3038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3039" w:author="yara ahmad" w:date="2021-04-18T08:34:00Z">
            <w:rPr>
              <w:rFonts w:hint="cs"/>
              <w:rtl/>
            </w:rPr>
          </w:rPrChange>
        </w:rPr>
        <w:t>כבר</w:t>
      </w:r>
      <w:r w:rsidRPr="00AE4B49">
        <w:rPr>
          <w:rFonts w:asciiTheme="majorBidi" w:hAnsiTheme="majorBidi" w:cstheme="majorBidi"/>
          <w:rtl/>
          <w:rPrChange w:id="3040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3041" w:author="yara ahmad" w:date="2021-04-18T08:34:00Z">
            <w:rPr>
              <w:rFonts w:hint="cs"/>
              <w:rtl/>
            </w:rPr>
          </w:rPrChange>
        </w:rPr>
        <w:t>מחובר</w:t>
      </w:r>
      <w:r w:rsidRPr="00AE4B49">
        <w:rPr>
          <w:rFonts w:asciiTheme="majorBidi" w:hAnsiTheme="majorBidi" w:cstheme="majorBidi"/>
          <w:rtl/>
          <w:rPrChange w:id="3042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3043" w:author="yara ahmad" w:date="2021-04-18T08:34:00Z">
            <w:rPr>
              <w:rFonts w:hint="cs"/>
              <w:rtl/>
            </w:rPr>
          </w:rPrChange>
        </w:rPr>
        <w:t>כצרכן</w:t>
      </w:r>
      <w:r w:rsidRPr="00AE4B49">
        <w:rPr>
          <w:rFonts w:asciiTheme="majorBidi" w:hAnsiTheme="majorBidi" w:cstheme="majorBidi"/>
          <w:rtl/>
          <w:rPrChange w:id="3044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3045" w:author="yara ahmad" w:date="2021-04-18T08:34:00Z">
            <w:rPr>
              <w:rFonts w:hint="cs"/>
              <w:rtl/>
            </w:rPr>
          </w:rPrChange>
        </w:rPr>
        <w:t>מנוי</w:t>
      </w:r>
      <w:r w:rsidRPr="00AE4B49">
        <w:rPr>
          <w:rFonts w:asciiTheme="majorBidi" w:hAnsiTheme="majorBidi" w:cstheme="majorBidi"/>
          <w:rtl/>
          <w:rPrChange w:id="3046" w:author="yara ahmad" w:date="2021-04-18T08:34:00Z">
            <w:rPr>
              <w:rtl/>
            </w:rPr>
          </w:rPrChange>
        </w:rPr>
        <w:t xml:space="preserve"> .</w:t>
      </w:r>
    </w:p>
    <w:p w14:paraId="35060A03" w14:textId="7E6F9F70" w:rsidR="001C795F" w:rsidRPr="00AE4B49" w:rsidDel="00C329DF" w:rsidRDefault="001C795F" w:rsidP="001C795F">
      <w:pPr>
        <w:rPr>
          <w:del w:id="3047" w:author="jamil" w:date="2021-04-17T19:00:00Z"/>
          <w:rFonts w:asciiTheme="majorBidi" w:hAnsiTheme="majorBidi" w:cstheme="majorBidi"/>
          <w:rPrChange w:id="3048" w:author="yara ahmad" w:date="2021-04-18T08:34:00Z">
            <w:rPr>
              <w:del w:id="3049" w:author="jamil" w:date="2021-04-17T19:00:00Z"/>
            </w:rPr>
          </w:rPrChange>
        </w:rPr>
      </w:pPr>
      <w:del w:id="3050" w:author="jamil" w:date="2021-04-17T19:00:00Z">
        <w:r w:rsidRPr="00AE4B49" w:rsidDel="00C329DF">
          <w:rPr>
            <w:rFonts w:asciiTheme="majorBidi" w:hAnsiTheme="majorBidi" w:cstheme="majorBidi"/>
            <w:rPrChange w:id="3051" w:author="yara ahmad" w:date="2021-04-18T08:34:00Z">
              <w:rPr/>
            </w:rPrChange>
          </w:rPr>
          <w:delText>BAD</w:delText>
        </w:r>
        <w:r w:rsidRPr="00AE4B49" w:rsidDel="00C329DF">
          <w:rPr>
            <w:rFonts w:asciiTheme="majorBidi" w:hAnsiTheme="majorBidi" w:cstheme="majorBidi"/>
            <w:rtl/>
            <w:rPrChange w:id="3052" w:author="yara ahmad" w:date="2021-04-18T08:34:00Z">
              <w:rPr>
                <w:rtl/>
              </w:rPr>
            </w:rPrChange>
          </w:rPr>
          <w:delText xml:space="preserve"> : </w:delText>
        </w:r>
        <w:r w:rsidRPr="00AE4B49" w:rsidDel="00C329DF">
          <w:rPr>
            <w:rFonts w:asciiTheme="majorBidi" w:hAnsiTheme="majorBidi" w:cstheme="majorBidi" w:hint="cs"/>
            <w:rtl/>
            <w:rPrChange w:id="3053" w:author="yara ahmad" w:date="2021-04-18T08:34:00Z">
              <w:rPr>
                <w:rFonts w:hint="cs"/>
                <w:rtl/>
              </w:rPr>
            </w:rPrChange>
          </w:rPr>
          <w:delText>המשתמש</w:delText>
        </w:r>
        <w:r w:rsidRPr="00AE4B49" w:rsidDel="00C329DF">
          <w:rPr>
            <w:rFonts w:asciiTheme="majorBidi" w:hAnsiTheme="majorBidi" w:cstheme="majorBidi"/>
            <w:rtl/>
            <w:rPrChange w:id="3054" w:author="yara ahmad" w:date="2021-04-18T08:34:00Z">
              <w:rPr>
                <w:rtl/>
              </w:rPr>
            </w:rPrChange>
          </w:rPr>
          <w:delText xml:space="preserve"> </w:delText>
        </w:r>
        <w:r w:rsidRPr="00AE4B49" w:rsidDel="00C329DF">
          <w:rPr>
            <w:rFonts w:asciiTheme="majorBidi" w:hAnsiTheme="majorBidi" w:cstheme="majorBidi" w:hint="cs"/>
            <w:rtl/>
            <w:rPrChange w:id="3055" w:author="yara ahmad" w:date="2021-04-18T08:34:00Z">
              <w:rPr>
                <w:rFonts w:hint="cs"/>
                <w:rtl/>
              </w:rPr>
            </w:rPrChange>
          </w:rPr>
          <w:delText>מזין</w:delText>
        </w:r>
        <w:r w:rsidRPr="00AE4B49" w:rsidDel="00C329DF">
          <w:rPr>
            <w:rFonts w:asciiTheme="majorBidi" w:hAnsiTheme="majorBidi" w:cstheme="majorBidi"/>
            <w:rtl/>
            <w:rPrChange w:id="3056" w:author="yara ahmad" w:date="2021-04-18T08:34:00Z">
              <w:rPr>
                <w:rtl/>
              </w:rPr>
            </w:rPrChange>
          </w:rPr>
          <w:delText xml:space="preserve"> </w:delText>
        </w:r>
        <w:r w:rsidRPr="00AE4B49" w:rsidDel="00C329DF">
          <w:rPr>
            <w:rFonts w:asciiTheme="majorBidi" w:hAnsiTheme="majorBidi" w:cstheme="majorBidi" w:hint="cs"/>
            <w:rtl/>
            <w:rPrChange w:id="3057" w:author="yara ahmad" w:date="2021-04-18T08:34:00Z">
              <w:rPr>
                <w:rFonts w:hint="cs"/>
                <w:rtl/>
              </w:rPr>
            </w:rPrChange>
          </w:rPr>
          <w:delText>שם</w:delText>
        </w:r>
        <w:r w:rsidRPr="00AE4B49" w:rsidDel="00C329DF">
          <w:rPr>
            <w:rFonts w:asciiTheme="majorBidi" w:hAnsiTheme="majorBidi" w:cstheme="majorBidi"/>
            <w:rtl/>
            <w:rPrChange w:id="3058" w:author="yara ahmad" w:date="2021-04-18T08:34:00Z">
              <w:rPr>
                <w:rtl/>
              </w:rPr>
            </w:rPrChange>
          </w:rPr>
          <w:delText xml:space="preserve"> </w:delText>
        </w:r>
        <w:r w:rsidRPr="00AE4B49" w:rsidDel="00C329DF">
          <w:rPr>
            <w:rFonts w:asciiTheme="majorBidi" w:hAnsiTheme="majorBidi" w:cstheme="majorBidi" w:hint="cs"/>
            <w:rtl/>
            <w:rPrChange w:id="3059" w:author="yara ahmad" w:date="2021-04-18T08:34:00Z">
              <w:rPr>
                <w:rFonts w:hint="cs"/>
                <w:rtl/>
              </w:rPr>
            </w:rPrChange>
          </w:rPr>
          <w:delText>משתמש</w:delText>
        </w:r>
        <w:r w:rsidRPr="00AE4B49" w:rsidDel="00C329DF">
          <w:rPr>
            <w:rFonts w:asciiTheme="majorBidi" w:hAnsiTheme="majorBidi" w:cstheme="majorBidi"/>
            <w:rtl/>
            <w:rPrChange w:id="3060" w:author="yara ahmad" w:date="2021-04-18T08:34:00Z">
              <w:rPr>
                <w:rtl/>
              </w:rPr>
            </w:rPrChange>
          </w:rPr>
          <w:delText xml:space="preserve"> </w:delText>
        </w:r>
        <w:r w:rsidRPr="00AE4B49" w:rsidDel="00C329DF">
          <w:rPr>
            <w:rFonts w:asciiTheme="majorBidi" w:hAnsiTheme="majorBidi" w:cstheme="majorBidi" w:hint="cs"/>
            <w:rtl/>
            <w:rPrChange w:id="3061" w:author="yara ahmad" w:date="2021-04-18T08:34:00Z">
              <w:rPr>
                <w:rFonts w:hint="cs"/>
                <w:rtl/>
              </w:rPr>
            </w:rPrChange>
          </w:rPr>
          <w:delText>נכון</w:delText>
        </w:r>
        <w:r w:rsidRPr="00AE4B49" w:rsidDel="00C329DF">
          <w:rPr>
            <w:rFonts w:asciiTheme="majorBidi" w:hAnsiTheme="majorBidi" w:cstheme="majorBidi"/>
            <w:rtl/>
            <w:rPrChange w:id="3062" w:author="yara ahmad" w:date="2021-04-18T08:34:00Z">
              <w:rPr>
                <w:rtl/>
              </w:rPr>
            </w:rPrChange>
          </w:rPr>
          <w:delText xml:space="preserve"> </w:delText>
        </w:r>
        <w:r w:rsidRPr="00AE4B49" w:rsidDel="00C329DF">
          <w:rPr>
            <w:rFonts w:asciiTheme="majorBidi" w:hAnsiTheme="majorBidi" w:cstheme="majorBidi" w:hint="cs"/>
            <w:rtl/>
            <w:rPrChange w:id="3063" w:author="yara ahmad" w:date="2021-04-18T08:34:00Z">
              <w:rPr>
                <w:rFonts w:hint="cs"/>
                <w:rtl/>
              </w:rPr>
            </w:rPrChange>
          </w:rPr>
          <w:delText>בלבד</w:delText>
        </w:r>
        <w:r w:rsidRPr="00AE4B49" w:rsidDel="00C329DF">
          <w:rPr>
            <w:rFonts w:asciiTheme="majorBidi" w:hAnsiTheme="majorBidi" w:cstheme="majorBidi"/>
            <w:rtl/>
            <w:rPrChange w:id="3064" w:author="yara ahmad" w:date="2021-04-18T08:34:00Z">
              <w:rPr>
                <w:rtl/>
              </w:rPr>
            </w:rPrChange>
          </w:rPr>
          <w:delText xml:space="preserve"> </w:delText>
        </w:r>
        <w:r w:rsidRPr="00AE4B49" w:rsidDel="00C329DF">
          <w:rPr>
            <w:rFonts w:asciiTheme="majorBidi" w:hAnsiTheme="majorBidi" w:cstheme="majorBidi" w:hint="cs"/>
            <w:rtl/>
            <w:rPrChange w:id="3065" w:author="yara ahmad" w:date="2021-04-18T08:34:00Z">
              <w:rPr>
                <w:rFonts w:hint="cs"/>
                <w:rtl/>
              </w:rPr>
            </w:rPrChange>
          </w:rPr>
          <w:delText>והסיסמה</w:delText>
        </w:r>
        <w:r w:rsidRPr="00AE4B49" w:rsidDel="00C329DF">
          <w:rPr>
            <w:rFonts w:asciiTheme="majorBidi" w:hAnsiTheme="majorBidi" w:cstheme="majorBidi"/>
            <w:rtl/>
            <w:rPrChange w:id="3066" w:author="yara ahmad" w:date="2021-04-18T08:34:00Z">
              <w:rPr>
                <w:rtl/>
              </w:rPr>
            </w:rPrChange>
          </w:rPr>
          <w:delText xml:space="preserve"> </w:delText>
        </w:r>
        <w:r w:rsidRPr="00AE4B49" w:rsidDel="00C329DF">
          <w:rPr>
            <w:rFonts w:asciiTheme="majorBidi" w:hAnsiTheme="majorBidi" w:cstheme="majorBidi" w:hint="cs"/>
            <w:rtl/>
            <w:rPrChange w:id="3067" w:author="yara ahmad" w:date="2021-04-18T08:34:00Z">
              <w:rPr>
                <w:rFonts w:hint="cs"/>
                <w:rtl/>
              </w:rPr>
            </w:rPrChange>
          </w:rPr>
          <w:delText>אינה</w:delText>
        </w:r>
        <w:r w:rsidRPr="00AE4B49" w:rsidDel="00C329DF">
          <w:rPr>
            <w:rFonts w:asciiTheme="majorBidi" w:hAnsiTheme="majorBidi" w:cstheme="majorBidi"/>
            <w:rtl/>
            <w:rPrChange w:id="3068" w:author="yara ahmad" w:date="2021-04-18T08:34:00Z">
              <w:rPr>
                <w:rtl/>
              </w:rPr>
            </w:rPrChange>
          </w:rPr>
          <w:delText xml:space="preserve"> </w:delText>
        </w:r>
        <w:r w:rsidRPr="00AE4B49" w:rsidDel="00C329DF">
          <w:rPr>
            <w:rFonts w:asciiTheme="majorBidi" w:hAnsiTheme="majorBidi" w:cstheme="majorBidi" w:hint="cs"/>
            <w:rtl/>
            <w:rPrChange w:id="3069" w:author="yara ahmad" w:date="2021-04-18T08:34:00Z">
              <w:rPr>
                <w:rFonts w:hint="cs"/>
                <w:rtl/>
              </w:rPr>
            </w:rPrChange>
          </w:rPr>
          <w:delText>נכונה</w:delText>
        </w:r>
        <w:r w:rsidRPr="00AE4B49" w:rsidDel="00C329DF">
          <w:rPr>
            <w:rFonts w:asciiTheme="majorBidi" w:hAnsiTheme="majorBidi" w:cstheme="majorBidi"/>
            <w:rtl/>
            <w:rPrChange w:id="3070" w:author="yara ahmad" w:date="2021-04-18T08:34:00Z">
              <w:rPr>
                <w:rtl/>
              </w:rPr>
            </w:rPrChange>
          </w:rPr>
          <w:delText xml:space="preserve"> </w:delText>
        </w:r>
        <w:r w:rsidRPr="00AE4B49" w:rsidDel="00C329DF">
          <w:rPr>
            <w:rFonts w:asciiTheme="majorBidi" w:hAnsiTheme="majorBidi" w:cstheme="majorBidi" w:hint="cs"/>
            <w:rtl/>
            <w:rPrChange w:id="3071" w:author="yara ahmad" w:date="2021-04-18T08:34:00Z">
              <w:rPr>
                <w:rFonts w:hint="cs"/>
                <w:rtl/>
              </w:rPr>
            </w:rPrChange>
          </w:rPr>
          <w:delText>ובכל</w:delText>
        </w:r>
        <w:r w:rsidRPr="00AE4B49" w:rsidDel="00C329DF">
          <w:rPr>
            <w:rFonts w:asciiTheme="majorBidi" w:hAnsiTheme="majorBidi" w:cstheme="majorBidi"/>
            <w:rtl/>
            <w:rPrChange w:id="3072" w:author="yara ahmad" w:date="2021-04-18T08:34:00Z">
              <w:rPr>
                <w:rtl/>
              </w:rPr>
            </w:rPrChange>
          </w:rPr>
          <w:delText xml:space="preserve"> </w:delText>
        </w:r>
        <w:r w:rsidRPr="00AE4B49" w:rsidDel="00C329DF">
          <w:rPr>
            <w:rFonts w:asciiTheme="majorBidi" w:hAnsiTheme="majorBidi" w:cstheme="majorBidi" w:hint="cs"/>
            <w:rtl/>
            <w:rPrChange w:id="3073" w:author="yara ahmad" w:date="2021-04-18T08:34:00Z">
              <w:rPr>
                <w:rFonts w:hint="cs"/>
                <w:rtl/>
              </w:rPr>
            </w:rPrChange>
          </w:rPr>
          <w:delText>זאת</w:delText>
        </w:r>
        <w:r w:rsidRPr="00AE4B49" w:rsidDel="00C329DF">
          <w:rPr>
            <w:rFonts w:asciiTheme="majorBidi" w:hAnsiTheme="majorBidi" w:cstheme="majorBidi"/>
            <w:rtl/>
            <w:rPrChange w:id="3074" w:author="yara ahmad" w:date="2021-04-18T08:34:00Z">
              <w:rPr>
                <w:rtl/>
              </w:rPr>
            </w:rPrChange>
          </w:rPr>
          <w:delText xml:space="preserve"> </w:delText>
        </w:r>
        <w:r w:rsidRPr="00AE4B49" w:rsidDel="00C329DF">
          <w:rPr>
            <w:rFonts w:asciiTheme="majorBidi" w:hAnsiTheme="majorBidi" w:cstheme="majorBidi" w:hint="cs"/>
            <w:rtl/>
            <w:rPrChange w:id="3075" w:author="yara ahmad" w:date="2021-04-18T08:34:00Z">
              <w:rPr>
                <w:rFonts w:hint="cs"/>
                <w:rtl/>
              </w:rPr>
            </w:rPrChange>
          </w:rPr>
          <w:delText>המערכת</w:delText>
        </w:r>
        <w:r w:rsidRPr="00AE4B49" w:rsidDel="00C329DF">
          <w:rPr>
            <w:rFonts w:asciiTheme="majorBidi" w:hAnsiTheme="majorBidi" w:cstheme="majorBidi"/>
            <w:rtl/>
            <w:rPrChange w:id="3076" w:author="yara ahmad" w:date="2021-04-18T08:34:00Z">
              <w:rPr>
                <w:rtl/>
              </w:rPr>
            </w:rPrChange>
          </w:rPr>
          <w:delText xml:space="preserve"> </w:delText>
        </w:r>
        <w:r w:rsidRPr="00AE4B49" w:rsidDel="00C329DF">
          <w:rPr>
            <w:rFonts w:asciiTheme="majorBidi" w:hAnsiTheme="majorBidi" w:cstheme="majorBidi" w:hint="cs"/>
            <w:rtl/>
            <w:rPrChange w:id="3077" w:author="yara ahmad" w:date="2021-04-18T08:34:00Z">
              <w:rPr>
                <w:rFonts w:hint="cs"/>
                <w:rtl/>
              </w:rPr>
            </w:rPrChange>
          </w:rPr>
          <w:delText>מבצעת</w:delText>
        </w:r>
        <w:r w:rsidRPr="00AE4B49" w:rsidDel="00C329DF">
          <w:rPr>
            <w:rFonts w:asciiTheme="majorBidi" w:hAnsiTheme="majorBidi" w:cstheme="majorBidi"/>
            <w:rtl/>
            <w:rPrChange w:id="3078" w:author="yara ahmad" w:date="2021-04-18T08:34:00Z">
              <w:rPr>
                <w:rtl/>
              </w:rPr>
            </w:rPrChange>
          </w:rPr>
          <w:delText xml:space="preserve"> </w:delText>
        </w:r>
        <w:r w:rsidRPr="00AE4B49" w:rsidDel="00C329DF">
          <w:rPr>
            <w:rFonts w:asciiTheme="majorBidi" w:hAnsiTheme="majorBidi" w:cstheme="majorBidi" w:hint="cs"/>
            <w:rtl/>
            <w:rPrChange w:id="3079" w:author="yara ahmad" w:date="2021-04-18T08:34:00Z">
              <w:rPr>
                <w:rFonts w:hint="cs"/>
                <w:rtl/>
              </w:rPr>
            </w:rPrChange>
          </w:rPr>
          <w:delText>כניסה</w:delText>
        </w:r>
        <w:r w:rsidRPr="00AE4B49" w:rsidDel="00C329DF">
          <w:rPr>
            <w:rFonts w:asciiTheme="majorBidi" w:hAnsiTheme="majorBidi" w:cstheme="majorBidi"/>
            <w:rtl/>
            <w:rPrChange w:id="3080" w:author="yara ahmad" w:date="2021-04-18T08:34:00Z">
              <w:rPr>
                <w:rtl/>
              </w:rPr>
            </w:rPrChange>
          </w:rPr>
          <w:delText xml:space="preserve"> </w:delText>
        </w:r>
        <w:r w:rsidRPr="00AE4B49" w:rsidDel="00C329DF">
          <w:rPr>
            <w:rFonts w:asciiTheme="majorBidi" w:hAnsiTheme="majorBidi" w:cstheme="majorBidi" w:hint="cs"/>
            <w:rtl/>
            <w:rPrChange w:id="3081" w:author="yara ahmad" w:date="2021-04-18T08:34:00Z">
              <w:rPr>
                <w:rFonts w:hint="cs"/>
                <w:rtl/>
              </w:rPr>
            </w:rPrChange>
          </w:rPr>
          <w:delText>מזוהה</w:delText>
        </w:r>
        <w:r w:rsidRPr="00AE4B49" w:rsidDel="00C329DF">
          <w:rPr>
            <w:rFonts w:asciiTheme="majorBidi" w:hAnsiTheme="majorBidi" w:cstheme="majorBidi"/>
            <w:rtl/>
            <w:rPrChange w:id="3082" w:author="yara ahmad" w:date="2021-04-18T08:34:00Z">
              <w:rPr>
                <w:rtl/>
              </w:rPr>
            </w:rPrChange>
          </w:rPr>
          <w:delText xml:space="preserve"> </w:delText>
        </w:r>
        <w:r w:rsidRPr="00AE4B49" w:rsidDel="00C329DF">
          <w:rPr>
            <w:rFonts w:asciiTheme="majorBidi" w:hAnsiTheme="majorBidi" w:cstheme="majorBidi" w:hint="cs"/>
            <w:rtl/>
            <w:rPrChange w:id="3083" w:author="yara ahmad" w:date="2021-04-18T08:34:00Z">
              <w:rPr>
                <w:rFonts w:hint="cs"/>
                <w:rtl/>
              </w:rPr>
            </w:rPrChange>
          </w:rPr>
          <w:delText>לחשבון</w:delText>
        </w:r>
        <w:r w:rsidRPr="00AE4B49" w:rsidDel="00C329DF">
          <w:rPr>
            <w:rFonts w:asciiTheme="majorBidi" w:hAnsiTheme="majorBidi" w:cstheme="majorBidi"/>
            <w:rtl/>
            <w:rPrChange w:id="3084" w:author="yara ahmad" w:date="2021-04-18T08:34:00Z">
              <w:rPr>
                <w:rtl/>
              </w:rPr>
            </w:rPrChange>
          </w:rPr>
          <w:delText xml:space="preserve"> </w:delText>
        </w:r>
        <w:r w:rsidRPr="00AE4B49" w:rsidDel="00C329DF">
          <w:rPr>
            <w:rFonts w:asciiTheme="majorBidi" w:hAnsiTheme="majorBidi" w:cstheme="majorBidi" w:hint="cs"/>
            <w:rtl/>
            <w:rPrChange w:id="3085" w:author="yara ahmad" w:date="2021-04-18T08:34:00Z">
              <w:rPr>
                <w:rFonts w:hint="cs"/>
                <w:rtl/>
              </w:rPr>
            </w:rPrChange>
          </w:rPr>
          <w:delText>הצרכן</w:delText>
        </w:r>
        <w:r w:rsidRPr="00AE4B49" w:rsidDel="00C329DF">
          <w:rPr>
            <w:rFonts w:asciiTheme="majorBidi" w:hAnsiTheme="majorBidi" w:cstheme="majorBidi"/>
            <w:rtl/>
            <w:rPrChange w:id="3086" w:author="yara ahmad" w:date="2021-04-18T08:34:00Z">
              <w:rPr>
                <w:rtl/>
              </w:rPr>
            </w:rPrChange>
          </w:rPr>
          <w:delText xml:space="preserve"> </w:delText>
        </w:r>
        <w:r w:rsidRPr="00AE4B49" w:rsidDel="00C329DF">
          <w:rPr>
            <w:rFonts w:asciiTheme="majorBidi" w:hAnsiTheme="majorBidi" w:cstheme="majorBidi" w:hint="cs"/>
            <w:rtl/>
            <w:rPrChange w:id="3087" w:author="yara ahmad" w:date="2021-04-18T08:34:00Z">
              <w:rPr>
                <w:rFonts w:hint="cs"/>
                <w:rtl/>
              </w:rPr>
            </w:rPrChange>
          </w:rPr>
          <w:delText>בעל</w:delText>
        </w:r>
        <w:r w:rsidRPr="00AE4B49" w:rsidDel="00C329DF">
          <w:rPr>
            <w:rFonts w:asciiTheme="majorBidi" w:hAnsiTheme="majorBidi" w:cstheme="majorBidi"/>
            <w:rtl/>
            <w:rPrChange w:id="3088" w:author="yara ahmad" w:date="2021-04-18T08:34:00Z">
              <w:rPr>
                <w:rtl/>
              </w:rPr>
            </w:rPrChange>
          </w:rPr>
          <w:delText xml:space="preserve"> </w:delText>
        </w:r>
        <w:r w:rsidRPr="00AE4B49" w:rsidDel="00C329DF">
          <w:rPr>
            <w:rFonts w:asciiTheme="majorBidi" w:hAnsiTheme="majorBidi" w:cstheme="majorBidi" w:hint="cs"/>
            <w:rtl/>
            <w:rPrChange w:id="3089" w:author="yara ahmad" w:date="2021-04-18T08:34:00Z">
              <w:rPr>
                <w:rFonts w:hint="cs"/>
                <w:rtl/>
              </w:rPr>
            </w:rPrChange>
          </w:rPr>
          <w:delText>שם</w:delText>
        </w:r>
        <w:r w:rsidRPr="00AE4B49" w:rsidDel="00C329DF">
          <w:rPr>
            <w:rFonts w:asciiTheme="majorBidi" w:hAnsiTheme="majorBidi" w:cstheme="majorBidi"/>
            <w:rtl/>
            <w:rPrChange w:id="3090" w:author="yara ahmad" w:date="2021-04-18T08:34:00Z">
              <w:rPr>
                <w:rtl/>
              </w:rPr>
            </w:rPrChange>
          </w:rPr>
          <w:delText xml:space="preserve"> </w:delText>
        </w:r>
        <w:r w:rsidRPr="00AE4B49" w:rsidDel="00C329DF">
          <w:rPr>
            <w:rFonts w:asciiTheme="majorBidi" w:hAnsiTheme="majorBidi" w:cstheme="majorBidi" w:hint="cs"/>
            <w:rtl/>
            <w:rPrChange w:id="3091" w:author="yara ahmad" w:date="2021-04-18T08:34:00Z">
              <w:rPr>
                <w:rFonts w:hint="cs"/>
                <w:rtl/>
              </w:rPr>
            </w:rPrChange>
          </w:rPr>
          <w:delText>המשתמש</w:delText>
        </w:r>
        <w:r w:rsidRPr="00AE4B49" w:rsidDel="00C329DF">
          <w:rPr>
            <w:rFonts w:asciiTheme="majorBidi" w:hAnsiTheme="majorBidi" w:cstheme="majorBidi"/>
            <w:rtl/>
            <w:rPrChange w:id="3092" w:author="yara ahmad" w:date="2021-04-18T08:34:00Z">
              <w:rPr>
                <w:rtl/>
              </w:rPr>
            </w:rPrChange>
          </w:rPr>
          <w:delText xml:space="preserve"> </w:delText>
        </w:r>
        <w:r w:rsidRPr="00AE4B49" w:rsidDel="00C329DF">
          <w:rPr>
            <w:rFonts w:asciiTheme="majorBidi" w:hAnsiTheme="majorBidi" w:cstheme="majorBidi" w:hint="cs"/>
            <w:rtl/>
            <w:rPrChange w:id="3093" w:author="yara ahmad" w:date="2021-04-18T08:34:00Z">
              <w:rPr>
                <w:rFonts w:hint="cs"/>
                <w:rtl/>
              </w:rPr>
            </w:rPrChange>
          </w:rPr>
          <w:delText>הזה</w:delText>
        </w:r>
        <w:r w:rsidRPr="00AE4B49" w:rsidDel="00C329DF">
          <w:rPr>
            <w:rFonts w:asciiTheme="majorBidi" w:hAnsiTheme="majorBidi" w:cstheme="majorBidi"/>
            <w:rtl/>
            <w:rPrChange w:id="3094" w:author="yara ahmad" w:date="2021-04-18T08:34:00Z">
              <w:rPr>
                <w:rtl/>
              </w:rPr>
            </w:rPrChange>
          </w:rPr>
          <w:delText xml:space="preserve"> .</w:delText>
        </w:r>
      </w:del>
    </w:p>
    <w:p w14:paraId="43BAF35A" w14:textId="1701B4A9" w:rsidR="001C795F" w:rsidRPr="00AE4B49" w:rsidRDefault="008E13FD" w:rsidP="001C795F">
      <w:pPr>
        <w:rPr>
          <w:rFonts w:asciiTheme="majorBidi" w:hAnsiTheme="majorBidi" w:cstheme="majorBidi"/>
          <w:rtl/>
          <w:rPrChange w:id="3095" w:author="yara ahmad" w:date="2021-04-18T08:34:00Z">
            <w:rPr>
              <w:rtl/>
            </w:rPr>
          </w:rPrChange>
        </w:rPr>
      </w:pPr>
      <w:r w:rsidRPr="00AE4B49">
        <w:rPr>
          <w:rFonts w:asciiTheme="majorBidi" w:eastAsia="Times New Roman" w:hAnsiTheme="majorBidi" w:cstheme="majorBidi"/>
          <w:noProof/>
          <w:sz w:val="24"/>
          <w:szCs w:val="24"/>
          <w:rPrChange w:id="3096" w:author="yara ahmad" w:date="2021-04-18T08:34:00Z">
            <w:rPr>
              <w:rFonts w:ascii="Times New Roman" w:eastAsia="Times New Roman" w:hAnsi="Times New Roman" w:cs="Times New Roman"/>
              <w:noProof/>
              <w:sz w:val="24"/>
              <w:szCs w:val="24"/>
            </w:rPr>
          </w:rPrChange>
        </w:rPr>
        <w:drawing>
          <wp:anchor distT="0" distB="0" distL="114300" distR="114300" simplePos="0" relativeHeight="251682816" behindDoc="0" locked="0" layoutInCell="1" allowOverlap="1" wp14:anchorId="58602609" wp14:editId="645AB85B">
            <wp:simplePos x="0" y="0"/>
            <wp:positionH relativeFrom="column">
              <wp:posOffset>942340</wp:posOffset>
            </wp:positionH>
            <wp:positionV relativeFrom="paragraph">
              <wp:posOffset>114935</wp:posOffset>
            </wp:positionV>
            <wp:extent cx="4018280" cy="3515995"/>
            <wp:effectExtent l="0" t="0" r="0" b="1905"/>
            <wp:wrapSquare wrapText="bothSides"/>
            <wp:docPr id="18" name="Picture 1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Diagram&#10;&#10;Description automatically generated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8280" cy="35159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B51C4DE" w14:textId="4B811BF7" w:rsidR="008E13FD" w:rsidRPr="00AE4B49" w:rsidRDefault="008E13FD" w:rsidP="008E13FD">
      <w:pPr>
        <w:bidi w:val="0"/>
        <w:spacing w:after="0" w:line="240" w:lineRule="auto"/>
        <w:rPr>
          <w:rFonts w:asciiTheme="majorBidi" w:eastAsia="Times New Roman" w:hAnsiTheme="majorBidi" w:cstheme="majorBidi"/>
          <w:sz w:val="24"/>
          <w:szCs w:val="24"/>
          <w:lang w:bidi="ar-SA"/>
          <w:rPrChange w:id="3097" w:author="yara ahmad" w:date="2021-04-18T08:34:00Z">
            <w:rPr>
              <w:rFonts w:ascii="Times New Roman" w:eastAsia="Times New Roman" w:hAnsi="Times New Roman" w:cs="Times New Roman"/>
              <w:sz w:val="24"/>
              <w:szCs w:val="24"/>
              <w:lang w:bidi="ar-SA"/>
            </w:rPr>
          </w:rPrChange>
        </w:rPr>
      </w:pPr>
    </w:p>
    <w:p w14:paraId="331AA813" w14:textId="20AEB679" w:rsidR="008E13FD" w:rsidRPr="00AE4B49" w:rsidRDefault="008E13FD" w:rsidP="008E13FD">
      <w:pPr>
        <w:bidi w:val="0"/>
        <w:spacing w:after="0" w:line="240" w:lineRule="auto"/>
        <w:rPr>
          <w:rFonts w:asciiTheme="majorBidi" w:eastAsia="Times New Roman" w:hAnsiTheme="majorBidi" w:cstheme="majorBidi"/>
          <w:sz w:val="24"/>
          <w:szCs w:val="24"/>
          <w:lang w:bidi="ar-SA"/>
          <w:rPrChange w:id="3098" w:author="yara ahmad" w:date="2021-04-18T08:34:00Z">
            <w:rPr>
              <w:rFonts w:ascii="Times New Roman" w:eastAsia="Times New Roman" w:hAnsi="Times New Roman" w:cs="Times New Roman"/>
              <w:sz w:val="24"/>
              <w:szCs w:val="24"/>
              <w:lang w:bidi="ar-SA"/>
            </w:rPr>
          </w:rPrChange>
        </w:rPr>
      </w:pPr>
    </w:p>
    <w:p w14:paraId="699B0411" w14:textId="7AF7DE48" w:rsidR="008E13FD" w:rsidRPr="00AE4B49" w:rsidRDefault="008E13FD" w:rsidP="008E13FD">
      <w:pPr>
        <w:bidi w:val="0"/>
        <w:spacing w:after="0" w:line="240" w:lineRule="auto"/>
        <w:rPr>
          <w:rFonts w:asciiTheme="majorBidi" w:eastAsia="Times New Roman" w:hAnsiTheme="majorBidi" w:cstheme="majorBidi"/>
          <w:sz w:val="24"/>
          <w:szCs w:val="24"/>
          <w:lang w:bidi="ar-SA"/>
          <w:rPrChange w:id="3099" w:author="yara ahmad" w:date="2021-04-18T08:34:00Z">
            <w:rPr>
              <w:rFonts w:ascii="Times New Roman" w:eastAsia="Times New Roman" w:hAnsi="Times New Roman" w:cs="Times New Roman"/>
              <w:sz w:val="24"/>
              <w:szCs w:val="24"/>
              <w:lang w:bidi="ar-SA"/>
            </w:rPr>
          </w:rPrChange>
        </w:rPr>
      </w:pPr>
    </w:p>
    <w:p w14:paraId="121775C2" w14:textId="290D41DC" w:rsidR="008E13FD" w:rsidRPr="00AE4B49" w:rsidRDefault="008E13FD" w:rsidP="008E13FD">
      <w:pPr>
        <w:bidi w:val="0"/>
        <w:spacing w:after="0" w:line="240" w:lineRule="auto"/>
        <w:rPr>
          <w:rFonts w:asciiTheme="majorBidi" w:eastAsia="Times New Roman" w:hAnsiTheme="majorBidi" w:cstheme="majorBidi"/>
          <w:sz w:val="24"/>
          <w:szCs w:val="24"/>
          <w:lang w:bidi="ar-SA"/>
          <w:rPrChange w:id="3100" w:author="yara ahmad" w:date="2021-04-18T08:34:00Z">
            <w:rPr>
              <w:rFonts w:ascii="Times New Roman" w:eastAsia="Times New Roman" w:hAnsi="Times New Roman" w:cs="Times New Roman"/>
              <w:sz w:val="24"/>
              <w:szCs w:val="24"/>
              <w:lang w:bidi="ar-SA"/>
            </w:rPr>
          </w:rPrChange>
        </w:rPr>
      </w:pPr>
    </w:p>
    <w:p w14:paraId="7CA4591A" w14:textId="47FB45E3" w:rsidR="008E13FD" w:rsidRPr="00AE4B49" w:rsidRDefault="008E13FD" w:rsidP="008E13FD">
      <w:pPr>
        <w:bidi w:val="0"/>
        <w:spacing w:after="0" w:line="240" w:lineRule="auto"/>
        <w:rPr>
          <w:rFonts w:asciiTheme="majorBidi" w:eastAsia="Times New Roman" w:hAnsiTheme="majorBidi" w:cstheme="majorBidi"/>
          <w:sz w:val="24"/>
          <w:szCs w:val="24"/>
          <w:lang w:bidi="ar-SA"/>
          <w:rPrChange w:id="3101" w:author="yara ahmad" w:date="2021-04-18T08:34:00Z">
            <w:rPr>
              <w:rFonts w:ascii="Times New Roman" w:eastAsia="Times New Roman" w:hAnsi="Times New Roman" w:cs="Times New Roman"/>
              <w:sz w:val="24"/>
              <w:szCs w:val="24"/>
              <w:lang w:bidi="ar-SA"/>
            </w:rPr>
          </w:rPrChange>
        </w:rPr>
      </w:pPr>
    </w:p>
    <w:p w14:paraId="0DB4F0A8" w14:textId="718112AD" w:rsidR="008E13FD" w:rsidRPr="00AE4B49" w:rsidRDefault="008E13FD" w:rsidP="008E13FD">
      <w:pPr>
        <w:bidi w:val="0"/>
        <w:spacing w:after="0" w:line="240" w:lineRule="auto"/>
        <w:rPr>
          <w:rFonts w:asciiTheme="majorBidi" w:eastAsia="Times New Roman" w:hAnsiTheme="majorBidi" w:cstheme="majorBidi"/>
          <w:sz w:val="24"/>
          <w:szCs w:val="24"/>
          <w:lang w:bidi="ar-SA"/>
          <w:rPrChange w:id="3102" w:author="yara ahmad" w:date="2021-04-18T08:34:00Z">
            <w:rPr>
              <w:rFonts w:ascii="Times New Roman" w:eastAsia="Times New Roman" w:hAnsi="Times New Roman" w:cs="Times New Roman"/>
              <w:sz w:val="24"/>
              <w:szCs w:val="24"/>
              <w:lang w:bidi="ar-SA"/>
            </w:rPr>
          </w:rPrChange>
        </w:rPr>
      </w:pPr>
    </w:p>
    <w:p w14:paraId="7FB67925" w14:textId="16527BDA" w:rsidR="008E13FD" w:rsidRPr="00AE4B49" w:rsidRDefault="008E13FD" w:rsidP="008E13FD">
      <w:pPr>
        <w:bidi w:val="0"/>
        <w:spacing w:after="0" w:line="240" w:lineRule="auto"/>
        <w:rPr>
          <w:rFonts w:asciiTheme="majorBidi" w:eastAsia="Times New Roman" w:hAnsiTheme="majorBidi" w:cstheme="majorBidi"/>
          <w:sz w:val="24"/>
          <w:szCs w:val="24"/>
          <w:lang w:bidi="ar-SA"/>
          <w:rPrChange w:id="3103" w:author="yara ahmad" w:date="2021-04-18T08:34:00Z">
            <w:rPr>
              <w:rFonts w:ascii="Times New Roman" w:eastAsia="Times New Roman" w:hAnsi="Times New Roman" w:cs="Times New Roman"/>
              <w:sz w:val="24"/>
              <w:szCs w:val="24"/>
              <w:lang w:bidi="ar-SA"/>
            </w:rPr>
          </w:rPrChange>
        </w:rPr>
      </w:pPr>
    </w:p>
    <w:p w14:paraId="756613F6" w14:textId="6818C64A" w:rsidR="008E13FD" w:rsidRPr="00AE4B49" w:rsidRDefault="008E13FD" w:rsidP="008E13FD">
      <w:pPr>
        <w:bidi w:val="0"/>
        <w:spacing w:after="0" w:line="240" w:lineRule="auto"/>
        <w:rPr>
          <w:rFonts w:asciiTheme="majorBidi" w:eastAsia="Times New Roman" w:hAnsiTheme="majorBidi" w:cstheme="majorBidi"/>
          <w:sz w:val="24"/>
          <w:szCs w:val="24"/>
          <w:lang w:bidi="ar-SA"/>
          <w:rPrChange w:id="3104" w:author="yara ahmad" w:date="2021-04-18T08:34:00Z">
            <w:rPr>
              <w:rFonts w:ascii="Times New Roman" w:eastAsia="Times New Roman" w:hAnsi="Times New Roman" w:cs="Times New Roman"/>
              <w:sz w:val="24"/>
              <w:szCs w:val="24"/>
              <w:lang w:bidi="ar-SA"/>
            </w:rPr>
          </w:rPrChange>
        </w:rPr>
      </w:pPr>
    </w:p>
    <w:p w14:paraId="197C03E4" w14:textId="45ADF0BC" w:rsidR="008E13FD" w:rsidRPr="00AE4B49" w:rsidRDefault="008E13FD" w:rsidP="008E13FD">
      <w:pPr>
        <w:bidi w:val="0"/>
        <w:spacing w:after="0" w:line="240" w:lineRule="auto"/>
        <w:rPr>
          <w:rFonts w:asciiTheme="majorBidi" w:eastAsia="Times New Roman" w:hAnsiTheme="majorBidi" w:cstheme="majorBidi"/>
          <w:sz w:val="24"/>
          <w:szCs w:val="24"/>
          <w:lang w:bidi="ar-SA"/>
          <w:rPrChange w:id="3105" w:author="yara ahmad" w:date="2021-04-18T08:34:00Z">
            <w:rPr>
              <w:rFonts w:ascii="Times New Roman" w:eastAsia="Times New Roman" w:hAnsi="Times New Roman" w:cs="Times New Roman"/>
              <w:sz w:val="24"/>
              <w:szCs w:val="24"/>
              <w:lang w:bidi="ar-SA"/>
            </w:rPr>
          </w:rPrChange>
        </w:rPr>
      </w:pPr>
    </w:p>
    <w:p w14:paraId="3CF92AE6" w14:textId="3DEF81C9" w:rsidR="008E13FD" w:rsidRPr="00AE4B49" w:rsidRDefault="008E13FD" w:rsidP="008E13FD">
      <w:pPr>
        <w:bidi w:val="0"/>
        <w:spacing w:after="0" w:line="240" w:lineRule="auto"/>
        <w:rPr>
          <w:rFonts w:asciiTheme="majorBidi" w:eastAsia="Times New Roman" w:hAnsiTheme="majorBidi" w:cstheme="majorBidi"/>
          <w:sz w:val="24"/>
          <w:szCs w:val="24"/>
          <w:lang w:bidi="ar-SA"/>
          <w:rPrChange w:id="3106" w:author="yara ahmad" w:date="2021-04-18T08:34:00Z">
            <w:rPr>
              <w:rFonts w:ascii="Times New Roman" w:eastAsia="Times New Roman" w:hAnsi="Times New Roman" w:cs="Times New Roman"/>
              <w:sz w:val="24"/>
              <w:szCs w:val="24"/>
              <w:lang w:bidi="ar-SA"/>
            </w:rPr>
          </w:rPrChange>
        </w:rPr>
      </w:pPr>
    </w:p>
    <w:p w14:paraId="2852D9C2" w14:textId="0D78A3DF" w:rsidR="008E13FD" w:rsidRPr="00AE4B49" w:rsidRDefault="008E13FD" w:rsidP="008E13FD">
      <w:pPr>
        <w:bidi w:val="0"/>
        <w:spacing w:after="0" w:line="240" w:lineRule="auto"/>
        <w:rPr>
          <w:rFonts w:asciiTheme="majorBidi" w:eastAsia="Times New Roman" w:hAnsiTheme="majorBidi" w:cstheme="majorBidi"/>
          <w:sz w:val="24"/>
          <w:szCs w:val="24"/>
          <w:lang w:bidi="ar-SA"/>
          <w:rPrChange w:id="3107" w:author="yara ahmad" w:date="2021-04-18T08:34:00Z">
            <w:rPr>
              <w:rFonts w:ascii="Times New Roman" w:eastAsia="Times New Roman" w:hAnsi="Times New Roman" w:cs="Times New Roman"/>
              <w:sz w:val="24"/>
              <w:szCs w:val="24"/>
              <w:lang w:bidi="ar-SA"/>
            </w:rPr>
          </w:rPrChange>
        </w:rPr>
      </w:pPr>
    </w:p>
    <w:p w14:paraId="683364EC" w14:textId="16B39372" w:rsidR="008E13FD" w:rsidRPr="00AE4B49" w:rsidRDefault="008E13FD" w:rsidP="002A5B74">
      <w:pPr>
        <w:bidi w:val="0"/>
        <w:spacing w:after="0" w:line="240" w:lineRule="auto"/>
        <w:rPr>
          <w:rFonts w:asciiTheme="majorBidi" w:eastAsia="Times New Roman" w:hAnsiTheme="majorBidi" w:cstheme="majorBidi"/>
          <w:sz w:val="24"/>
          <w:szCs w:val="24"/>
          <w:rPrChange w:id="3108" w:author="yara ahmad" w:date="2021-04-18T08:34:00Z">
            <w:rPr>
              <w:rFonts w:ascii="Times New Roman" w:eastAsia="Times New Roman" w:hAnsi="Times New Roman" w:cs="Times New Roman"/>
              <w:sz w:val="24"/>
              <w:szCs w:val="24"/>
            </w:rPr>
          </w:rPrChange>
        </w:rPr>
      </w:pPr>
    </w:p>
    <w:p w14:paraId="022C2A80" w14:textId="736718CF" w:rsidR="008E13FD" w:rsidRPr="00AE4B49" w:rsidRDefault="008E13FD" w:rsidP="008E13FD">
      <w:pPr>
        <w:bidi w:val="0"/>
        <w:spacing w:after="0" w:line="240" w:lineRule="auto"/>
        <w:rPr>
          <w:rFonts w:asciiTheme="majorBidi" w:eastAsia="Times New Roman" w:hAnsiTheme="majorBidi" w:cstheme="majorBidi"/>
          <w:sz w:val="24"/>
          <w:szCs w:val="24"/>
          <w:lang w:bidi="ar-SA"/>
          <w:rPrChange w:id="3109" w:author="yara ahmad" w:date="2021-04-18T08:34:00Z">
            <w:rPr>
              <w:rFonts w:ascii="Times New Roman" w:eastAsia="Times New Roman" w:hAnsi="Times New Roman" w:cs="Times New Roman"/>
              <w:sz w:val="24"/>
              <w:szCs w:val="24"/>
              <w:lang w:bidi="ar-SA"/>
            </w:rPr>
          </w:rPrChange>
        </w:rPr>
      </w:pPr>
    </w:p>
    <w:p w14:paraId="552FB2C3" w14:textId="21E9D376" w:rsidR="008E13FD" w:rsidRPr="00AE4B49" w:rsidRDefault="008E13FD" w:rsidP="008E13FD">
      <w:pPr>
        <w:bidi w:val="0"/>
        <w:spacing w:after="0" w:line="240" w:lineRule="auto"/>
        <w:rPr>
          <w:rFonts w:asciiTheme="majorBidi" w:eastAsia="Times New Roman" w:hAnsiTheme="majorBidi" w:cstheme="majorBidi"/>
          <w:sz w:val="24"/>
          <w:szCs w:val="24"/>
          <w:lang w:bidi="ar-SA"/>
          <w:rPrChange w:id="3110" w:author="yara ahmad" w:date="2021-04-18T08:34:00Z">
            <w:rPr>
              <w:rFonts w:ascii="Times New Roman" w:eastAsia="Times New Roman" w:hAnsi="Times New Roman" w:cs="Times New Roman"/>
              <w:sz w:val="24"/>
              <w:szCs w:val="24"/>
              <w:lang w:bidi="ar-SA"/>
            </w:rPr>
          </w:rPrChange>
        </w:rPr>
      </w:pPr>
    </w:p>
    <w:p w14:paraId="22620992" w14:textId="2615E641" w:rsidR="008E13FD" w:rsidRPr="00AE4B49" w:rsidRDefault="008E13FD" w:rsidP="008E13FD">
      <w:pPr>
        <w:bidi w:val="0"/>
        <w:spacing w:after="0" w:line="240" w:lineRule="auto"/>
        <w:rPr>
          <w:rFonts w:asciiTheme="majorBidi" w:eastAsia="Times New Roman" w:hAnsiTheme="majorBidi" w:cstheme="majorBidi"/>
          <w:sz w:val="24"/>
          <w:szCs w:val="24"/>
          <w:lang w:bidi="ar-SA"/>
          <w:rPrChange w:id="3111" w:author="yara ahmad" w:date="2021-04-18T08:34:00Z">
            <w:rPr>
              <w:rFonts w:ascii="Times New Roman" w:eastAsia="Times New Roman" w:hAnsi="Times New Roman" w:cs="Times New Roman"/>
              <w:sz w:val="24"/>
              <w:szCs w:val="24"/>
              <w:lang w:bidi="ar-SA"/>
            </w:rPr>
          </w:rPrChange>
        </w:rPr>
      </w:pPr>
    </w:p>
    <w:p w14:paraId="312F18A4" w14:textId="76D11AED" w:rsidR="008E13FD" w:rsidRPr="00AE4B49" w:rsidRDefault="008E13FD" w:rsidP="008E13FD">
      <w:pPr>
        <w:bidi w:val="0"/>
        <w:spacing w:after="0" w:line="240" w:lineRule="auto"/>
        <w:rPr>
          <w:rFonts w:asciiTheme="majorBidi" w:eastAsia="Times New Roman" w:hAnsiTheme="majorBidi" w:cstheme="majorBidi"/>
          <w:sz w:val="24"/>
          <w:szCs w:val="24"/>
          <w:lang w:bidi="ar-SA"/>
          <w:rPrChange w:id="3112" w:author="yara ahmad" w:date="2021-04-18T08:34:00Z">
            <w:rPr>
              <w:rFonts w:ascii="Times New Roman" w:eastAsia="Times New Roman" w:hAnsi="Times New Roman" w:cs="Times New Roman"/>
              <w:sz w:val="24"/>
              <w:szCs w:val="24"/>
              <w:lang w:bidi="ar-SA"/>
            </w:rPr>
          </w:rPrChange>
        </w:rPr>
      </w:pPr>
    </w:p>
    <w:p w14:paraId="4F02DDA6" w14:textId="3BFE0458" w:rsidR="008E13FD" w:rsidRPr="00AE4B49" w:rsidRDefault="008E13FD" w:rsidP="008E13FD">
      <w:pPr>
        <w:bidi w:val="0"/>
        <w:spacing w:after="0" w:line="240" w:lineRule="auto"/>
        <w:rPr>
          <w:rFonts w:asciiTheme="majorBidi" w:eastAsia="Times New Roman" w:hAnsiTheme="majorBidi" w:cstheme="majorBidi"/>
          <w:sz w:val="24"/>
          <w:szCs w:val="24"/>
          <w:lang w:bidi="ar-SA"/>
          <w:rPrChange w:id="3113" w:author="yara ahmad" w:date="2021-04-18T08:34:00Z">
            <w:rPr>
              <w:rFonts w:ascii="Times New Roman" w:eastAsia="Times New Roman" w:hAnsi="Times New Roman" w:cs="Times New Roman"/>
              <w:sz w:val="24"/>
              <w:szCs w:val="24"/>
              <w:lang w:bidi="ar-SA"/>
            </w:rPr>
          </w:rPrChange>
        </w:rPr>
      </w:pPr>
    </w:p>
    <w:p w14:paraId="1AF9720C" w14:textId="77777777" w:rsidR="008E13FD" w:rsidRPr="00AE4B49" w:rsidRDefault="008E13FD" w:rsidP="008E13FD">
      <w:pPr>
        <w:bidi w:val="0"/>
        <w:spacing w:after="0" w:line="240" w:lineRule="auto"/>
        <w:rPr>
          <w:rFonts w:asciiTheme="majorBidi" w:eastAsia="Times New Roman" w:hAnsiTheme="majorBidi" w:cstheme="majorBidi"/>
          <w:sz w:val="24"/>
          <w:szCs w:val="24"/>
          <w:lang w:bidi="ar-SA"/>
          <w:rPrChange w:id="3114" w:author="yara ahmad" w:date="2021-04-18T08:34:00Z">
            <w:rPr>
              <w:rFonts w:ascii="Times New Roman" w:eastAsia="Times New Roman" w:hAnsi="Times New Roman" w:cs="Times New Roman"/>
              <w:sz w:val="24"/>
              <w:szCs w:val="24"/>
              <w:lang w:bidi="ar-SA"/>
            </w:rPr>
          </w:rPrChange>
        </w:rPr>
      </w:pPr>
    </w:p>
    <w:p w14:paraId="76168A80" w14:textId="0D65AD6E" w:rsidR="001C795F" w:rsidRPr="00AE4B49" w:rsidDel="008D79C5" w:rsidRDefault="001C795F" w:rsidP="001C795F">
      <w:pPr>
        <w:rPr>
          <w:del w:id="3115" w:author="yara ahmad" w:date="2021-04-18T08:36:00Z"/>
          <w:rFonts w:asciiTheme="majorBidi" w:hAnsiTheme="majorBidi" w:cstheme="majorBidi"/>
          <w:rtl/>
          <w:rPrChange w:id="3116" w:author="yara ahmad" w:date="2021-04-18T08:34:00Z">
            <w:rPr>
              <w:del w:id="3117" w:author="yara ahmad" w:date="2021-04-18T08:36:00Z"/>
              <w:rtl/>
            </w:rPr>
          </w:rPrChange>
        </w:rPr>
      </w:pPr>
    </w:p>
    <w:p w14:paraId="7484FAB9" w14:textId="7764E6E9" w:rsidR="001C795F" w:rsidRPr="00AE4B49" w:rsidDel="008D79C5" w:rsidRDefault="001C795F" w:rsidP="001C795F">
      <w:pPr>
        <w:rPr>
          <w:del w:id="3118" w:author="yara ahmad" w:date="2021-04-18T08:36:00Z"/>
          <w:rFonts w:asciiTheme="majorBidi" w:hAnsiTheme="majorBidi" w:cstheme="majorBidi"/>
          <w:rPrChange w:id="3119" w:author="yara ahmad" w:date="2021-04-18T08:34:00Z">
            <w:rPr>
              <w:del w:id="3120" w:author="yara ahmad" w:date="2021-04-18T08:36:00Z"/>
            </w:rPr>
          </w:rPrChange>
        </w:rPr>
      </w:pPr>
    </w:p>
    <w:p w14:paraId="4AC79EA9" w14:textId="74FB5FD1" w:rsidR="001C795F" w:rsidRPr="00AE4B49" w:rsidDel="008D79C5" w:rsidRDefault="001C795F" w:rsidP="001C795F">
      <w:pPr>
        <w:rPr>
          <w:del w:id="3121" w:author="yara ahmad" w:date="2021-04-18T08:36:00Z"/>
          <w:rFonts w:asciiTheme="majorBidi" w:hAnsiTheme="majorBidi" w:cstheme="majorBidi"/>
          <w:rPrChange w:id="3122" w:author="yara ahmad" w:date="2021-04-18T08:34:00Z">
            <w:rPr>
              <w:del w:id="3123" w:author="yara ahmad" w:date="2021-04-18T08:36:00Z"/>
            </w:rPr>
          </w:rPrChange>
        </w:rPr>
      </w:pPr>
    </w:p>
    <w:p w14:paraId="1C3F683F" w14:textId="77777777" w:rsidR="001C795F" w:rsidRPr="00AE4B49" w:rsidRDefault="001C795F" w:rsidP="001C795F">
      <w:pPr>
        <w:rPr>
          <w:rFonts w:asciiTheme="majorBidi" w:hAnsiTheme="majorBidi" w:cstheme="majorBidi"/>
          <w:rtl/>
          <w:rPrChange w:id="3124" w:author="yara ahmad" w:date="2021-04-18T08:34:00Z">
            <w:rPr>
              <w:rtl/>
            </w:rPr>
          </w:rPrChange>
        </w:rPr>
      </w:pPr>
    </w:p>
    <w:p w14:paraId="2C937B87" w14:textId="7580065D" w:rsidR="001C795F" w:rsidRPr="00AE4B49" w:rsidRDefault="001C795F" w:rsidP="008E13FD">
      <w:pPr>
        <w:rPr>
          <w:rFonts w:asciiTheme="majorBidi" w:hAnsiTheme="majorBidi" w:cstheme="majorBidi"/>
          <w:b/>
          <w:bCs/>
          <w:u w:val="single"/>
          <w:rtl/>
          <w:rPrChange w:id="3125" w:author="yara ahmad" w:date="2021-04-18T08:34:00Z">
            <w:rPr>
              <w:b/>
              <w:bCs/>
              <w:u w:val="single"/>
              <w:rtl/>
            </w:rPr>
          </w:rPrChange>
        </w:rPr>
      </w:pPr>
      <w:r w:rsidRPr="00AE4B49">
        <w:rPr>
          <w:rFonts w:asciiTheme="majorBidi" w:hAnsiTheme="majorBidi" w:cstheme="majorBidi"/>
          <w:b/>
          <w:bCs/>
          <w:u w:val="single"/>
          <w:rtl/>
          <w:rPrChange w:id="3126" w:author="yara ahmad" w:date="2021-04-18T08:34:00Z">
            <w:rPr>
              <w:b/>
              <w:bCs/>
              <w:u w:val="single"/>
              <w:rtl/>
            </w:rPr>
          </w:rPrChange>
        </w:rPr>
        <w:lastRenderedPageBreak/>
        <w:t xml:space="preserve">2.5) </w:t>
      </w:r>
      <w:r w:rsidRPr="00AE4B49">
        <w:rPr>
          <w:rFonts w:asciiTheme="majorBidi" w:hAnsiTheme="majorBidi" w:cstheme="majorBidi" w:hint="cs"/>
          <w:b/>
          <w:bCs/>
          <w:u w:val="single"/>
          <w:rtl/>
          <w:rPrChange w:id="3127" w:author="yara ahmad" w:date="2021-04-18T08:34:00Z">
            <w:rPr>
              <w:rFonts w:hint="cs"/>
              <w:b/>
              <w:bCs/>
              <w:u w:val="single"/>
              <w:rtl/>
            </w:rPr>
          </w:rPrChange>
        </w:rPr>
        <w:t>קבלת</w:t>
      </w:r>
      <w:r w:rsidRPr="00AE4B49">
        <w:rPr>
          <w:rFonts w:asciiTheme="majorBidi" w:hAnsiTheme="majorBidi" w:cstheme="majorBidi"/>
          <w:b/>
          <w:bCs/>
          <w:u w:val="single"/>
          <w:rtl/>
          <w:rPrChange w:id="3128" w:author="yara ahmad" w:date="2021-04-18T08:34:00Z">
            <w:rPr>
              <w:b/>
              <w:bCs/>
              <w:u w:val="single"/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b/>
          <w:bCs/>
          <w:u w:val="single"/>
          <w:rtl/>
          <w:rPrChange w:id="3129" w:author="yara ahmad" w:date="2021-04-18T08:34:00Z">
            <w:rPr>
              <w:rFonts w:hint="cs"/>
              <w:b/>
              <w:bCs/>
              <w:u w:val="single"/>
              <w:rtl/>
            </w:rPr>
          </w:rPrChange>
        </w:rPr>
        <w:t>מידע</w:t>
      </w:r>
      <w:r w:rsidRPr="00AE4B49">
        <w:rPr>
          <w:rFonts w:asciiTheme="majorBidi" w:hAnsiTheme="majorBidi" w:cstheme="majorBidi"/>
          <w:b/>
          <w:bCs/>
          <w:u w:val="single"/>
          <w:rtl/>
          <w:rPrChange w:id="3130" w:author="yara ahmad" w:date="2021-04-18T08:34:00Z">
            <w:rPr>
              <w:b/>
              <w:bCs/>
              <w:u w:val="single"/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b/>
          <w:bCs/>
          <w:u w:val="single"/>
          <w:rtl/>
          <w:rPrChange w:id="3131" w:author="yara ahmad" w:date="2021-04-18T08:34:00Z">
            <w:rPr>
              <w:rFonts w:hint="cs"/>
              <w:b/>
              <w:bCs/>
              <w:u w:val="single"/>
              <w:rtl/>
            </w:rPr>
          </w:rPrChange>
        </w:rPr>
        <w:t>לפי</w:t>
      </w:r>
      <w:r w:rsidRPr="00AE4B49">
        <w:rPr>
          <w:rFonts w:asciiTheme="majorBidi" w:hAnsiTheme="majorBidi" w:cstheme="majorBidi"/>
          <w:b/>
          <w:bCs/>
          <w:u w:val="single"/>
          <w:rtl/>
          <w:rPrChange w:id="3132" w:author="yara ahmad" w:date="2021-04-18T08:34:00Z">
            <w:rPr>
              <w:b/>
              <w:bCs/>
              <w:u w:val="single"/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b/>
          <w:bCs/>
          <w:u w:val="single"/>
          <w:rtl/>
          <w:rPrChange w:id="3133" w:author="yara ahmad" w:date="2021-04-18T08:34:00Z">
            <w:rPr>
              <w:rFonts w:hint="cs"/>
              <w:b/>
              <w:bCs/>
              <w:u w:val="single"/>
              <w:rtl/>
            </w:rPr>
          </w:rPrChange>
        </w:rPr>
        <w:t>חנות</w:t>
      </w:r>
      <w:r w:rsidRPr="00AE4B49">
        <w:rPr>
          <w:rFonts w:asciiTheme="majorBidi" w:hAnsiTheme="majorBidi" w:cstheme="majorBidi"/>
          <w:b/>
          <w:bCs/>
          <w:u w:val="single"/>
          <w:rtl/>
          <w:rPrChange w:id="3134" w:author="yara ahmad" w:date="2021-04-18T08:34:00Z">
            <w:rPr>
              <w:b/>
              <w:bCs/>
              <w:u w:val="single"/>
              <w:rtl/>
            </w:rPr>
          </w:rPrChange>
        </w:rPr>
        <w:t>:</w:t>
      </w:r>
    </w:p>
    <w:p w14:paraId="30F6A84F" w14:textId="77777777" w:rsidR="001C795F" w:rsidRPr="00AE4B49" w:rsidRDefault="001C795F" w:rsidP="001C795F">
      <w:pPr>
        <w:rPr>
          <w:rFonts w:asciiTheme="majorBidi" w:hAnsiTheme="majorBidi" w:cstheme="majorBidi"/>
          <w:rtl/>
          <w:rPrChange w:id="3135" w:author="yara ahmad" w:date="2021-04-18T08:34:00Z">
            <w:rPr>
              <w:rtl/>
            </w:rPr>
          </w:rPrChange>
        </w:rPr>
      </w:pPr>
      <w:r w:rsidRPr="00AE4B49">
        <w:rPr>
          <w:rFonts w:asciiTheme="majorBidi" w:hAnsiTheme="majorBidi" w:cstheme="majorBidi" w:hint="cs"/>
          <w:rtl/>
          <w:rPrChange w:id="3136" w:author="yara ahmad" w:date="2021-04-18T08:34:00Z">
            <w:rPr>
              <w:rFonts w:hint="cs"/>
              <w:rtl/>
            </w:rPr>
          </w:rPrChange>
        </w:rPr>
        <w:t>תיאור</w:t>
      </w:r>
      <w:r w:rsidRPr="00AE4B49">
        <w:rPr>
          <w:rFonts w:asciiTheme="majorBidi" w:hAnsiTheme="majorBidi" w:cstheme="majorBidi"/>
          <w:rtl/>
          <w:rPrChange w:id="3137" w:author="yara ahmad" w:date="2021-04-18T08:34:00Z">
            <w:rPr>
              <w:rtl/>
            </w:rPr>
          </w:rPrChange>
        </w:rPr>
        <w:t xml:space="preserve"> : </w:t>
      </w:r>
      <w:r w:rsidRPr="00AE4B49">
        <w:rPr>
          <w:rFonts w:asciiTheme="majorBidi" w:hAnsiTheme="majorBidi" w:cstheme="majorBidi" w:hint="cs"/>
          <w:rtl/>
          <w:rPrChange w:id="3138" w:author="yara ahmad" w:date="2021-04-18T08:34:00Z">
            <w:rPr>
              <w:rFonts w:hint="cs"/>
              <w:rtl/>
            </w:rPr>
          </w:rPrChange>
        </w:rPr>
        <w:t>קבלת</w:t>
      </w:r>
      <w:r w:rsidRPr="00AE4B49">
        <w:rPr>
          <w:rFonts w:asciiTheme="majorBidi" w:hAnsiTheme="majorBidi" w:cstheme="majorBidi"/>
          <w:rtl/>
          <w:rPrChange w:id="3139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3140" w:author="yara ahmad" w:date="2021-04-18T08:34:00Z">
            <w:rPr>
              <w:rFonts w:hint="cs"/>
              <w:rtl/>
            </w:rPr>
          </w:rPrChange>
        </w:rPr>
        <w:t>מידע</w:t>
      </w:r>
      <w:r w:rsidRPr="00AE4B49">
        <w:rPr>
          <w:rFonts w:asciiTheme="majorBidi" w:hAnsiTheme="majorBidi" w:cstheme="majorBidi"/>
          <w:rtl/>
          <w:rPrChange w:id="3141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3142" w:author="yara ahmad" w:date="2021-04-18T08:34:00Z">
            <w:rPr>
              <w:rFonts w:hint="cs"/>
              <w:rtl/>
            </w:rPr>
          </w:rPrChange>
        </w:rPr>
        <w:t>על</w:t>
      </w:r>
      <w:r w:rsidRPr="00AE4B49">
        <w:rPr>
          <w:rFonts w:asciiTheme="majorBidi" w:hAnsiTheme="majorBidi" w:cstheme="majorBidi"/>
          <w:rtl/>
          <w:rPrChange w:id="3143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3144" w:author="yara ahmad" w:date="2021-04-18T08:34:00Z">
            <w:rPr>
              <w:rFonts w:hint="cs"/>
              <w:rtl/>
            </w:rPr>
          </w:rPrChange>
        </w:rPr>
        <w:t>חנויות</w:t>
      </w:r>
      <w:r w:rsidRPr="00AE4B49">
        <w:rPr>
          <w:rFonts w:asciiTheme="majorBidi" w:hAnsiTheme="majorBidi" w:cstheme="majorBidi"/>
          <w:rtl/>
          <w:rPrChange w:id="3145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3146" w:author="yara ahmad" w:date="2021-04-18T08:34:00Z">
            <w:rPr>
              <w:rFonts w:hint="cs"/>
              <w:rtl/>
            </w:rPr>
          </w:rPrChange>
        </w:rPr>
        <w:t>ועל</w:t>
      </w:r>
      <w:r w:rsidRPr="00AE4B49">
        <w:rPr>
          <w:rFonts w:asciiTheme="majorBidi" w:hAnsiTheme="majorBidi" w:cstheme="majorBidi"/>
          <w:rtl/>
          <w:rPrChange w:id="3147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3148" w:author="yara ahmad" w:date="2021-04-18T08:34:00Z">
            <w:rPr>
              <w:rFonts w:hint="cs"/>
              <w:rtl/>
            </w:rPr>
          </w:rPrChange>
        </w:rPr>
        <w:t>המוצרים</w:t>
      </w:r>
      <w:r w:rsidRPr="00AE4B49">
        <w:rPr>
          <w:rFonts w:asciiTheme="majorBidi" w:hAnsiTheme="majorBidi" w:cstheme="majorBidi"/>
          <w:rtl/>
          <w:rPrChange w:id="3149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3150" w:author="yara ahmad" w:date="2021-04-18T08:34:00Z">
            <w:rPr>
              <w:rFonts w:hint="cs"/>
              <w:rtl/>
            </w:rPr>
          </w:rPrChange>
        </w:rPr>
        <w:t>בחנויות</w:t>
      </w:r>
      <w:r w:rsidRPr="00AE4B49">
        <w:rPr>
          <w:rFonts w:asciiTheme="majorBidi" w:hAnsiTheme="majorBidi" w:cstheme="majorBidi"/>
          <w:rtl/>
          <w:rPrChange w:id="3151" w:author="yara ahmad" w:date="2021-04-18T08:34:00Z">
            <w:rPr>
              <w:rtl/>
            </w:rPr>
          </w:rPrChange>
        </w:rPr>
        <w:t xml:space="preserve"> .</w:t>
      </w:r>
    </w:p>
    <w:p w14:paraId="01A3B65F" w14:textId="30F2459F" w:rsidR="001C795F" w:rsidRPr="00AE4B49" w:rsidRDefault="001C795F" w:rsidP="001C795F">
      <w:pPr>
        <w:rPr>
          <w:ins w:id="3152" w:author="jamil" w:date="2021-04-17T19:11:00Z"/>
          <w:rFonts w:asciiTheme="majorBidi" w:hAnsiTheme="majorBidi" w:cstheme="majorBidi"/>
          <w:rtl/>
          <w:rPrChange w:id="3153" w:author="yara ahmad" w:date="2021-04-18T08:34:00Z">
            <w:rPr>
              <w:ins w:id="3154" w:author="jamil" w:date="2021-04-17T19:11:00Z"/>
              <w:rtl/>
            </w:rPr>
          </w:rPrChange>
        </w:rPr>
      </w:pPr>
      <w:r w:rsidRPr="00AE4B49">
        <w:rPr>
          <w:rFonts w:asciiTheme="majorBidi" w:hAnsiTheme="majorBidi" w:cstheme="majorBidi" w:hint="cs"/>
          <w:rtl/>
          <w:rPrChange w:id="3155" w:author="yara ahmad" w:date="2021-04-18T08:34:00Z">
            <w:rPr>
              <w:rFonts w:hint="cs"/>
              <w:rtl/>
            </w:rPr>
          </w:rPrChange>
        </w:rPr>
        <w:t>שחקנים</w:t>
      </w:r>
      <w:r w:rsidRPr="00AE4B49">
        <w:rPr>
          <w:rFonts w:asciiTheme="majorBidi" w:hAnsiTheme="majorBidi" w:cstheme="majorBidi"/>
          <w:rtl/>
          <w:rPrChange w:id="3156" w:author="yara ahmad" w:date="2021-04-18T08:34:00Z">
            <w:rPr>
              <w:rtl/>
            </w:rPr>
          </w:rPrChange>
        </w:rPr>
        <w:t xml:space="preserve"> : </w:t>
      </w:r>
      <w:r w:rsidRPr="00AE4B49">
        <w:rPr>
          <w:rFonts w:asciiTheme="majorBidi" w:hAnsiTheme="majorBidi" w:cstheme="majorBidi" w:hint="cs"/>
          <w:rtl/>
          <w:rPrChange w:id="3157" w:author="yara ahmad" w:date="2021-04-18T08:34:00Z">
            <w:rPr>
              <w:rFonts w:hint="cs"/>
              <w:rtl/>
            </w:rPr>
          </w:rPrChange>
        </w:rPr>
        <w:t>המערכת</w:t>
      </w:r>
      <w:r w:rsidRPr="00AE4B49">
        <w:rPr>
          <w:rFonts w:asciiTheme="majorBidi" w:hAnsiTheme="majorBidi" w:cstheme="majorBidi"/>
          <w:rtl/>
          <w:rPrChange w:id="3158" w:author="yara ahmad" w:date="2021-04-18T08:34:00Z">
            <w:rPr>
              <w:rtl/>
            </w:rPr>
          </w:rPrChange>
        </w:rPr>
        <w:t xml:space="preserve"> , </w:t>
      </w:r>
      <w:r w:rsidRPr="00AE4B49">
        <w:rPr>
          <w:rFonts w:asciiTheme="majorBidi" w:hAnsiTheme="majorBidi" w:cstheme="majorBidi" w:hint="cs"/>
          <w:rtl/>
          <w:rPrChange w:id="3159" w:author="yara ahmad" w:date="2021-04-18T08:34:00Z">
            <w:rPr>
              <w:rFonts w:hint="cs"/>
              <w:rtl/>
            </w:rPr>
          </w:rPrChange>
        </w:rPr>
        <w:t>המשתמש</w:t>
      </w:r>
    </w:p>
    <w:p w14:paraId="5965C1F9" w14:textId="1D2F4056" w:rsidR="005F61F5" w:rsidRPr="00AE4B49" w:rsidRDefault="005F61F5">
      <w:pPr>
        <w:rPr>
          <w:rFonts w:asciiTheme="majorBidi" w:hAnsiTheme="majorBidi" w:cstheme="majorBidi"/>
          <w:rtl/>
          <w:rPrChange w:id="3160" w:author="yara ahmad" w:date="2021-04-18T08:34:00Z">
            <w:rPr>
              <w:rtl/>
            </w:rPr>
          </w:rPrChange>
        </w:rPr>
        <w:pPrChange w:id="3161" w:author="jamil" w:date="2021-04-17T19:11:00Z">
          <w:pPr/>
        </w:pPrChange>
      </w:pPr>
      <w:ins w:id="3162" w:author="jamil" w:date="2021-04-17T19:11:00Z">
        <w:r w:rsidRPr="00AE4B49">
          <w:rPr>
            <w:rFonts w:asciiTheme="majorBidi" w:hAnsiTheme="majorBidi" w:cstheme="majorBidi" w:hint="cs"/>
            <w:rtl/>
            <w:rPrChange w:id="3163" w:author="yara ahmad" w:date="2021-04-18T08:34:00Z">
              <w:rPr>
                <w:rFonts w:hint="cs"/>
                <w:rtl/>
              </w:rPr>
            </w:rPrChange>
          </w:rPr>
          <w:t>פרמטרים</w:t>
        </w:r>
        <w:r w:rsidRPr="00AE4B49">
          <w:rPr>
            <w:rFonts w:asciiTheme="majorBidi" w:hAnsiTheme="majorBidi" w:cstheme="majorBidi"/>
            <w:rtl/>
            <w:rPrChange w:id="3164" w:author="yara ahmad" w:date="2021-04-18T08:34:00Z">
              <w:rPr>
                <w:rtl/>
              </w:rPr>
            </w:rPrChange>
          </w:rPr>
          <w:t xml:space="preserve"> : </w:t>
        </w:r>
      </w:ins>
      <w:ins w:id="3165" w:author="jamil" w:date="2021-04-17T19:12:00Z">
        <w:r w:rsidRPr="00AE4B49">
          <w:rPr>
            <w:rFonts w:asciiTheme="majorBidi" w:hAnsiTheme="majorBidi" w:cstheme="majorBidi" w:hint="cs"/>
            <w:rtl/>
            <w:rPrChange w:id="3166" w:author="yara ahmad" w:date="2021-04-18T08:34:00Z">
              <w:rPr>
                <w:rFonts w:hint="cs"/>
                <w:rtl/>
              </w:rPr>
            </w:rPrChange>
          </w:rPr>
          <w:t>שם</w:t>
        </w:r>
        <w:r w:rsidRPr="00AE4B49">
          <w:rPr>
            <w:rFonts w:asciiTheme="majorBidi" w:hAnsiTheme="majorBidi" w:cstheme="majorBidi"/>
            <w:rtl/>
            <w:rPrChange w:id="3167" w:author="yara ahmad" w:date="2021-04-18T08:34:00Z">
              <w:rPr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rtl/>
            <w:rPrChange w:id="3168" w:author="yara ahmad" w:date="2021-04-18T08:34:00Z">
              <w:rPr>
                <w:rFonts w:hint="cs"/>
                <w:rtl/>
              </w:rPr>
            </w:rPrChange>
          </w:rPr>
          <w:t>החנות</w:t>
        </w:r>
      </w:ins>
    </w:p>
    <w:p w14:paraId="0097FB8F" w14:textId="77777777" w:rsidR="001C795F" w:rsidRPr="00AE4B49" w:rsidRDefault="001C795F" w:rsidP="001C795F">
      <w:pPr>
        <w:rPr>
          <w:rFonts w:asciiTheme="majorBidi" w:hAnsiTheme="majorBidi" w:cstheme="majorBidi"/>
          <w:rtl/>
          <w:rPrChange w:id="3169" w:author="yara ahmad" w:date="2021-04-18T08:34:00Z">
            <w:rPr>
              <w:rtl/>
            </w:rPr>
          </w:rPrChange>
        </w:rPr>
      </w:pPr>
      <w:proofErr w:type="spellStart"/>
      <w:r w:rsidRPr="00AE4B49">
        <w:rPr>
          <w:rFonts w:asciiTheme="majorBidi" w:hAnsiTheme="majorBidi" w:cstheme="majorBidi"/>
          <w:rPrChange w:id="3170" w:author="yara ahmad" w:date="2021-04-18T08:34:00Z">
            <w:rPr/>
          </w:rPrChange>
        </w:rPr>
        <w:t xml:space="preserve">pre </w:t>
      </w:r>
      <w:proofErr w:type="gramStart"/>
      <w:r w:rsidRPr="00AE4B49">
        <w:rPr>
          <w:rFonts w:asciiTheme="majorBidi" w:hAnsiTheme="majorBidi" w:cstheme="majorBidi"/>
          <w:rPrChange w:id="3171" w:author="yara ahmad" w:date="2021-04-18T08:34:00Z">
            <w:rPr/>
          </w:rPrChange>
        </w:rPr>
        <w:t>condition</w:t>
      </w:r>
      <w:proofErr w:type="spellEnd"/>
      <w:r w:rsidRPr="00AE4B49">
        <w:rPr>
          <w:rFonts w:asciiTheme="majorBidi" w:hAnsiTheme="majorBidi" w:cstheme="majorBidi"/>
          <w:rtl/>
          <w:rPrChange w:id="3172" w:author="yara ahmad" w:date="2021-04-18T08:34:00Z">
            <w:rPr>
              <w:rtl/>
            </w:rPr>
          </w:rPrChange>
        </w:rPr>
        <w:t xml:space="preserve"> :</w:t>
      </w:r>
      <w:proofErr w:type="gramEnd"/>
      <w:r w:rsidRPr="00AE4B49">
        <w:rPr>
          <w:rFonts w:asciiTheme="majorBidi" w:hAnsiTheme="majorBidi" w:cstheme="majorBidi"/>
          <w:rtl/>
          <w:rPrChange w:id="3173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3174" w:author="yara ahmad" w:date="2021-04-18T08:34:00Z">
            <w:rPr>
              <w:rFonts w:hint="cs"/>
              <w:rtl/>
            </w:rPr>
          </w:rPrChange>
        </w:rPr>
        <w:t>המשתמש</w:t>
      </w:r>
      <w:r w:rsidRPr="00AE4B49">
        <w:rPr>
          <w:rFonts w:asciiTheme="majorBidi" w:hAnsiTheme="majorBidi" w:cstheme="majorBidi"/>
          <w:rtl/>
          <w:rPrChange w:id="3175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3176" w:author="yara ahmad" w:date="2021-04-18T08:34:00Z">
            <w:rPr>
              <w:rFonts w:hint="cs"/>
              <w:rtl/>
            </w:rPr>
          </w:rPrChange>
        </w:rPr>
        <w:t>מחובר</w:t>
      </w:r>
      <w:r w:rsidRPr="00AE4B49">
        <w:rPr>
          <w:rFonts w:asciiTheme="majorBidi" w:hAnsiTheme="majorBidi" w:cstheme="majorBidi"/>
          <w:rtl/>
          <w:rPrChange w:id="3177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3178" w:author="yara ahmad" w:date="2021-04-18T08:34:00Z">
            <w:rPr>
              <w:rFonts w:hint="cs"/>
              <w:rtl/>
            </w:rPr>
          </w:rPrChange>
        </w:rPr>
        <w:t>למערכת</w:t>
      </w:r>
      <w:r w:rsidRPr="00AE4B49">
        <w:rPr>
          <w:rFonts w:asciiTheme="majorBidi" w:hAnsiTheme="majorBidi" w:cstheme="majorBidi"/>
          <w:rtl/>
          <w:rPrChange w:id="3179" w:author="yara ahmad" w:date="2021-04-18T08:34:00Z">
            <w:rPr>
              <w:rtl/>
            </w:rPr>
          </w:rPrChange>
        </w:rPr>
        <w:t xml:space="preserve"> ( </w:t>
      </w:r>
      <w:r w:rsidRPr="00AE4B49">
        <w:rPr>
          <w:rFonts w:asciiTheme="majorBidi" w:hAnsiTheme="majorBidi" w:cstheme="majorBidi" w:hint="cs"/>
          <w:rtl/>
          <w:rPrChange w:id="3180" w:author="yara ahmad" w:date="2021-04-18T08:34:00Z">
            <w:rPr>
              <w:rFonts w:hint="cs"/>
              <w:rtl/>
            </w:rPr>
          </w:rPrChange>
        </w:rPr>
        <w:t>כאורח</w:t>
      </w:r>
      <w:r w:rsidRPr="00AE4B49">
        <w:rPr>
          <w:rFonts w:asciiTheme="majorBidi" w:hAnsiTheme="majorBidi" w:cstheme="majorBidi"/>
          <w:rtl/>
          <w:rPrChange w:id="3181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3182" w:author="yara ahmad" w:date="2021-04-18T08:34:00Z">
            <w:rPr>
              <w:rFonts w:hint="cs"/>
              <w:rtl/>
            </w:rPr>
          </w:rPrChange>
        </w:rPr>
        <w:t>או</w:t>
      </w:r>
      <w:r w:rsidRPr="00AE4B49">
        <w:rPr>
          <w:rFonts w:asciiTheme="majorBidi" w:hAnsiTheme="majorBidi" w:cstheme="majorBidi"/>
          <w:rtl/>
          <w:rPrChange w:id="3183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3184" w:author="yara ahmad" w:date="2021-04-18T08:34:00Z">
            <w:rPr>
              <w:rFonts w:hint="cs"/>
              <w:rtl/>
            </w:rPr>
          </w:rPrChange>
        </w:rPr>
        <w:t>כמנוי</w:t>
      </w:r>
      <w:r w:rsidRPr="00AE4B49">
        <w:rPr>
          <w:rFonts w:asciiTheme="majorBidi" w:hAnsiTheme="majorBidi" w:cstheme="majorBidi"/>
          <w:rtl/>
          <w:rPrChange w:id="3185" w:author="yara ahmad" w:date="2021-04-18T08:34:00Z">
            <w:rPr>
              <w:rtl/>
            </w:rPr>
          </w:rPrChange>
        </w:rPr>
        <w:t xml:space="preserve"> )</w:t>
      </w:r>
    </w:p>
    <w:p w14:paraId="619A5465" w14:textId="77777777" w:rsidR="001C795F" w:rsidRPr="00AE4B49" w:rsidRDefault="001C795F" w:rsidP="001C795F">
      <w:pPr>
        <w:rPr>
          <w:rFonts w:asciiTheme="majorBidi" w:hAnsiTheme="majorBidi" w:cstheme="majorBidi"/>
          <w:rtl/>
          <w:rPrChange w:id="3186" w:author="yara ahmad" w:date="2021-04-18T08:34:00Z">
            <w:rPr>
              <w:rtl/>
            </w:rPr>
          </w:rPrChange>
        </w:rPr>
      </w:pPr>
      <w:r w:rsidRPr="00AE4B49">
        <w:rPr>
          <w:rFonts w:asciiTheme="majorBidi" w:hAnsiTheme="majorBidi" w:cstheme="majorBidi"/>
          <w:rPrChange w:id="3187" w:author="yara ahmad" w:date="2021-04-18T08:34:00Z">
            <w:rPr/>
          </w:rPrChange>
        </w:rPr>
        <w:t xml:space="preserve">post </w:t>
      </w:r>
      <w:proofErr w:type="gramStart"/>
      <w:r w:rsidRPr="00AE4B49">
        <w:rPr>
          <w:rFonts w:asciiTheme="majorBidi" w:hAnsiTheme="majorBidi" w:cstheme="majorBidi"/>
          <w:rPrChange w:id="3188" w:author="yara ahmad" w:date="2021-04-18T08:34:00Z">
            <w:rPr/>
          </w:rPrChange>
        </w:rPr>
        <w:t>condition</w:t>
      </w:r>
      <w:r w:rsidRPr="00AE4B49">
        <w:rPr>
          <w:rFonts w:asciiTheme="majorBidi" w:hAnsiTheme="majorBidi" w:cstheme="majorBidi"/>
          <w:rtl/>
          <w:rPrChange w:id="3189" w:author="yara ahmad" w:date="2021-04-18T08:34:00Z">
            <w:rPr>
              <w:rtl/>
            </w:rPr>
          </w:rPrChange>
        </w:rPr>
        <w:t xml:space="preserve"> :</w:t>
      </w:r>
      <w:proofErr w:type="gramEnd"/>
      <w:r w:rsidRPr="00AE4B49">
        <w:rPr>
          <w:rFonts w:asciiTheme="majorBidi" w:hAnsiTheme="majorBidi" w:cstheme="majorBidi"/>
          <w:rtl/>
          <w:rPrChange w:id="3190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3191" w:author="yara ahmad" w:date="2021-04-18T08:34:00Z">
            <w:rPr>
              <w:rFonts w:hint="cs"/>
              <w:rtl/>
            </w:rPr>
          </w:rPrChange>
        </w:rPr>
        <w:t>המשתמש</w:t>
      </w:r>
      <w:r w:rsidRPr="00AE4B49">
        <w:rPr>
          <w:rFonts w:asciiTheme="majorBidi" w:hAnsiTheme="majorBidi" w:cstheme="majorBidi"/>
          <w:rtl/>
          <w:rPrChange w:id="3192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3193" w:author="yara ahmad" w:date="2021-04-18T08:34:00Z">
            <w:rPr>
              <w:rFonts w:hint="cs"/>
              <w:rtl/>
            </w:rPr>
          </w:rPrChange>
        </w:rPr>
        <w:t>מקבל</w:t>
      </w:r>
      <w:r w:rsidRPr="00AE4B49">
        <w:rPr>
          <w:rFonts w:asciiTheme="majorBidi" w:hAnsiTheme="majorBidi" w:cstheme="majorBidi"/>
          <w:rtl/>
          <w:rPrChange w:id="3194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3195" w:author="yara ahmad" w:date="2021-04-18T08:34:00Z">
            <w:rPr>
              <w:rFonts w:hint="cs"/>
              <w:rtl/>
            </w:rPr>
          </w:rPrChange>
        </w:rPr>
        <w:t>את</w:t>
      </w:r>
      <w:r w:rsidRPr="00AE4B49">
        <w:rPr>
          <w:rFonts w:asciiTheme="majorBidi" w:hAnsiTheme="majorBidi" w:cstheme="majorBidi"/>
          <w:rtl/>
          <w:rPrChange w:id="3196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3197" w:author="yara ahmad" w:date="2021-04-18T08:34:00Z">
            <w:rPr>
              <w:rFonts w:hint="cs"/>
              <w:rtl/>
            </w:rPr>
          </w:rPrChange>
        </w:rPr>
        <w:t>המידע</w:t>
      </w:r>
      <w:r w:rsidRPr="00AE4B49">
        <w:rPr>
          <w:rFonts w:asciiTheme="majorBidi" w:hAnsiTheme="majorBidi" w:cstheme="majorBidi"/>
          <w:rtl/>
          <w:rPrChange w:id="3198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3199" w:author="yara ahmad" w:date="2021-04-18T08:34:00Z">
            <w:rPr>
              <w:rFonts w:hint="cs"/>
              <w:rtl/>
            </w:rPr>
          </w:rPrChange>
        </w:rPr>
        <w:t>המתאים</w:t>
      </w:r>
      <w:r w:rsidRPr="00AE4B49">
        <w:rPr>
          <w:rFonts w:asciiTheme="majorBidi" w:hAnsiTheme="majorBidi" w:cstheme="majorBidi"/>
          <w:rtl/>
          <w:rPrChange w:id="3200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3201" w:author="yara ahmad" w:date="2021-04-18T08:34:00Z">
            <w:rPr>
              <w:rFonts w:hint="cs"/>
              <w:rtl/>
            </w:rPr>
          </w:rPrChange>
        </w:rPr>
        <w:t>לפי</w:t>
      </w:r>
      <w:r w:rsidRPr="00AE4B49">
        <w:rPr>
          <w:rFonts w:asciiTheme="majorBidi" w:hAnsiTheme="majorBidi" w:cstheme="majorBidi"/>
          <w:rtl/>
          <w:rPrChange w:id="3202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3203" w:author="yara ahmad" w:date="2021-04-18T08:34:00Z">
            <w:rPr>
              <w:rFonts w:hint="cs"/>
              <w:rtl/>
            </w:rPr>
          </w:rPrChange>
        </w:rPr>
        <w:t>בקשתו</w:t>
      </w:r>
      <w:r w:rsidRPr="00AE4B49">
        <w:rPr>
          <w:rFonts w:asciiTheme="majorBidi" w:hAnsiTheme="majorBidi" w:cstheme="majorBidi"/>
          <w:rtl/>
          <w:rPrChange w:id="3204" w:author="yara ahmad" w:date="2021-04-18T08:34:00Z">
            <w:rPr>
              <w:rtl/>
            </w:rPr>
          </w:rPrChange>
        </w:rPr>
        <w:t xml:space="preserve"> .</w:t>
      </w:r>
    </w:p>
    <w:p w14:paraId="78A49BE9" w14:textId="77777777" w:rsidR="001C795F" w:rsidRPr="00AE4B49" w:rsidRDefault="001C795F" w:rsidP="001C795F">
      <w:pPr>
        <w:rPr>
          <w:rFonts w:asciiTheme="majorBidi" w:hAnsiTheme="majorBidi" w:cstheme="majorBidi"/>
          <w:rtl/>
          <w:rPrChange w:id="3205" w:author="yara ahmad" w:date="2021-04-18T08:34:00Z">
            <w:rPr>
              <w:rtl/>
            </w:rPr>
          </w:rPrChange>
        </w:rPr>
      </w:pPr>
      <w:r w:rsidRPr="00AE4B49">
        <w:rPr>
          <w:rFonts w:asciiTheme="majorBidi" w:hAnsiTheme="majorBidi" w:cstheme="majorBidi" w:hint="cs"/>
          <w:rtl/>
          <w:rPrChange w:id="3206" w:author="yara ahmad" w:date="2021-04-18T08:34:00Z">
            <w:rPr>
              <w:rFonts w:hint="cs"/>
              <w:rtl/>
            </w:rPr>
          </w:rPrChange>
        </w:rPr>
        <w:t>תהליך</w:t>
      </w:r>
      <w:r w:rsidRPr="00AE4B49">
        <w:rPr>
          <w:rFonts w:asciiTheme="majorBidi" w:hAnsiTheme="majorBidi" w:cstheme="majorBidi"/>
          <w:rtl/>
          <w:rPrChange w:id="3207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3208" w:author="yara ahmad" w:date="2021-04-18T08:34:00Z">
            <w:rPr>
              <w:rFonts w:hint="cs"/>
              <w:rtl/>
            </w:rPr>
          </w:rPrChange>
        </w:rPr>
        <w:t>התרחיש</w:t>
      </w:r>
      <w:r w:rsidRPr="00AE4B49">
        <w:rPr>
          <w:rFonts w:asciiTheme="majorBidi" w:hAnsiTheme="majorBidi" w:cstheme="majorBidi"/>
          <w:rtl/>
          <w:rPrChange w:id="3209" w:author="yara ahmad" w:date="2021-04-18T08:34:00Z">
            <w:rPr>
              <w:rtl/>
            </w:rPr>
          </w:rPrChange>
        </w:rPr>
        <w:t xml:space="preserve"> :</w:t>
      </w:r>
    </w:p>
    <w:p w14:paraId="5DFE3CD8" w14:textId="77777777" w:rsidR="001C795F" w:rsidRPr="00AE4B49" w:rsidRDefault="001C795F" w:rsidP="001C795F">
      <w:pPr>
        <w:rPr>
          <w:rFonts w:asciiTheme="majorBidi" w:hAnsiTheme="majorBidi" w:cstheme="majorBidi"/>
          <w:rtl/>
          <w:rPrChange w:id="3210" w:author="yara ahmad" w:date="2021-04-18T08:34:00Z">
            <w:rPr>
              <w:rtl/>
            </w:rPr>
          </w:rPrChange>
        </w:rPr>
      </w:pPr>
      <w:r w:rsidRPr="00AE4B49">
        <w:rPr>
          <w:rFonts w:asciiTheme="majorBidi" w:hAnsiTheme="majorBidi" w:cstheme="majorBidi"/>
          <w:rtl/>
          <w:rPrChange w:id="3211" w:author="yara ahmad" w:date="2021-04-18T08:34:00Z">
            <w:rPr>
              <w:rtl/>
            </w:rPr>
          </w:rPrChange>
        </w:rPr>
        <w:t xml:space="preserve">1. </w:t>
      </w:r>
      <w:r w:rsidRPr="00AE4B49">
        <w:rPr>
          <w:rFonts w:asciiTheme="majorBidi" w:hAnsiTheme="majorBidi" w:cstheme="majorBidi" w:hint="cs"/>
          <w:rtl/>
          <w:rPrChange w:id="3212" w:author="yara ahmad" w:date="2021-04-18T08:34:00Z">
            <w:rPr>
              <w:rFonts w:hint="cs"/>
              <w:rtl/>
            </w:rPr>
          </w:rPrChange>
        </w:rPr>
        <w:t>במערכת</w:t>
      </w:r>
      <w:r w:rsidRPr="00AE4B49">
        <w:rPr>
          <w:rFonts w:asciiTheme="majorBidi" w:hAnsiTheme="majorBidi" w:cstheme="majorBidi"/>
          <w:rtl/>
          <w:rPrChange w:id="3213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3214" w:author="yara ahmad" w:date="2021-04-18T08:34:00Z">
            <w:rPr>
              <w:rFonts w:hint="cs"/>
              <w:rtl/>
            </w:rPr>
          </w:rPrChange>
        </w:rPr>
        <w:t>יש</w:t>
      </w:r>
      <w:r w:rsidRPr="00AE4B49">
        <w:rPr>
          <w:rFonts w:asciiTheme="majorBidi" w:hAnsiTheme="majorBidi" w:cstheme="majorBidi"/>
          <w:rtl/>
          <w:rPrChange w:id="3215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3216" w:author="yara ahmad" w:date="2021-04-18T08:34:00Z">
            <w:rPr>
              <w:rFonts w:hint="cs"/>
              <w:rtl/>
            </w:rPr>
          </w:rPrChange>
        </w:rPr>
        <w:t>אפשרות</w:t>
      </w:r>
      <w:r w:rsidRPr="00AE4B49">
        <w:rPr>
          <w:rFonts w:asciiTheme="majorBidi" w:hAnsiTheme="majorBidi" w:cstheme="majorBidi"/>
          <w:rtl/>
          <w:rPrChange w:id="3217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3218" w:author="yara ahmad" w:date="2021-04-18T08:34:00Z">
            <w:rPr>
              <w:rFonts w:hint="cs"/>
              <w:rtl/>
            </w:rPr>
          </w:rPrChange>
        </w:rPr>
        <w:t>זמינה</w:t>
      </w:r>
      <w:r w:rsidRPr="00AE4B49">
        <w:rPr>
          <w:rFonts w:asciiTheme="majorBidi" w:hAnsiTheme="majorBidi" w:cstheme="majorBidi"/>
          <w:rtl/>
          <w:rPrChange w:id="3219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3220" w:author="yara ahmad" w:date="2021-04-18T08:34:00Z">
            <w:rPr>
              <w:rFonts w:hint="cs"/>
              <w:rtl/>
            </w:rPr>
          </w:rPrChange>
        </w:rPr>
        <w:t>למשתמש</w:t>
      </w:r>
      <w:r w:rsidRPr="00AE4B49">
        <w:rPr>
          <w:rFonts w:asciiTheme="majorBidi" w:hAnsiTheme="majorBidi" w:cstheme="majorBidi"/>
          <w:rtl/>
          <w:rPrChange w:id="3221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3222" w:author="yara ahmad" w:date="2021-04-18T08:34:00Z">
            <w:rPr>
              <w:rFonts w:hint="cs"/>
              <w:rtl/>
            </w:rPr>
          </w:rPrChange>
        </w:rPr>
        <w:t>לקבל</w:t>
      </w:r>
      <w:r w:rsidRPr="00AE4B49">
        <w:rPr>
          <w:rFonts w:asciiTheme="majorBidi" w:hAnsiTheme="majorBidi" w:cstheme="majorBidi"/>
          <w:rtl/>
          <w:rPrChange w:id="3223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3224" w:author="yara ahmad" w:date="2021-04-18T08:34:00Z">
            <w:rPr>
              <w:rFonts w:hint="cs"/>
              <w:rtl/>
            </w:rPr>
          </w:rPrChange>
        </w:rPr>
        <w:t>תפריט</w:t>
      </w:r>
      <w:r w:rsidRPr="00AE4B49">
        <w:rPr>
          <w:rFonts w:asciiTheme="majorBidi" w:hAnsiTheme="majorBidi" w:cstheme="majorBidi"/>
          <w:rtl/>
          <w:rPrChange w:id="3225" w:author="yara ahmad" w:date="2021-04-18T08:34:00Z">
            <w:rPr>
              <w:rtl/>
            </w:rPr>
          </w:rPrChange>
        </w:rPr>
        <w:t>/</w:t>
      </w:r>
      <w:r w:rsidRPr="00AE4B49">
        <w:rPr>
          <w:rFonts w:asciiTheme="majorBidi" w:hAnsiTheme="majorBidi" w:cstheme="majorBidi" w:hint="cs"/>
          <w:rtl/>
          <w:rPrChange w:id="3226" w:author="yara ahmad" w:date="2021-04-18T08:34:00Z">
            <w:rPr>
              <w:rFonts w:hint="cs"/>
              <w:rtl/>
            </w:rPr>
          </w:rPrChange>
        </w:rPr>
        <w:t>מידע</w:t>
      </w:r>
      <w:r w:rsidRPr="00AE4B49">
        <w:rPr>
          <w:rFonts w:asciiTheme="majorBidi" w:hAnsiTheme="majorBidi" w:cstheme="majorBidi"/>
          <w:rtl/>
          <w:rPrChange w:id="3227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3228" w:author="yara ahmad" w:date="2021-04-18T08:34:00Z">
            <w:rPr>
              <w:rFonts w:hint="cs"/>
              <w:rtl/>
            </w:rPr>
          </w:rPrChange>
        </w:rPr>
        <w:t>על</w:t>
      </w:r>
      <w:r w:rsidRPr="00AE4B49">
        <w:rPr>
          <w:rFonts w:asciiTheme="majorBidi" w:hAnsiTheme="majorBidi" w:cstheme="majorBidi"/>
          <w:rtl/>
          <w:rPrChange w:id="3229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3230" w:author="yara ahmad" w:date="2021-04-18T08:34:00Z">
            <w:rPr>
              <w:rFonts w:hint="cs"/>
              <w:rtl/>
            </w:rPr>
          </w:rPrChange>
        </w:rPr>
        <w:t>מוצרים</w:t>
      </w:r>
      <w:r w:rsidRPr="00AE4B49">
        <w:rPr>
          <w:rFonts w:asciiTheme="majorBidi" w:hAnsiTheme="majorBidi" w:cstheme="majorBidi"/>
          <w:rtl/>
          <w:rPrChange w:id="3231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3232" w:author="yara ahmad" w:date="2021-04-18T08:34:00Z">
            <w:rPr>
              <w:rFonts w:hint="cs"/>
              <w:rtl/>
            </w:rPr>
          </w:rPrChange>
        </w:rPr>
        <w:t>לפני</w:t>
      </w:r>
      <w:r w:rsidRPr="00AE4B49">
        <w:rPr>
          <w:rFonts w:asciiTheme="majorBidi" w:hAnsiTheme="majorBidi" w:cstheme="majorBidi"/>
          <w:rtl/>
          <w:rPrChange w:id="3233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3234" w:author="yara ahmad" w:date="2021-04-18T08:34:00Z">
            <w:rPr>
              <w:rFonts w:hint="cs"/>
              <w:rtl/>
            </w:rPr>
          </w:rPrChange>
        </w:rPr>
        <w:t>חנות</w:t>
      </w:r>
      <w:r w:rsidRPr="00AE4B49">
        <w:rPr>
          <w:rFonts w:asciiTheme="majorBidi" w:hAnsiTheme="majorBidi" w:cstheme="majorBidi"/>
          <w:rtl/>
          <w:rPrChange w:id="3235" w:author="yara ahmad" w:date="2021-04-18T08:34:00Z">
            <w:rPr>
              <w:rtl/>
            </w:rPr>
          </w:rPrChange>
        </w:rPr>
        <w:t xml:space="preserve"> .</w:t>
      </w:r>
    </w:p>
    <w:p w14:paraId="7D710667" w14:textId="65ECB957" w:rsidR="001C795F" w:rsidRPr="00AE4B49" w:rsidRDefault="001C795F" w:rsidP="001C795F">
      <w:pPr>
        <w:rPr>
          <w:rFonts w:asciiTheme="majorBidi" w:hAnsiTheme="majorBidi" w:cstheme="majorBidi"/>
          <w:rtl/>
          <w:rPrChange w:id="3236" w:author="yara ahmad" w:date="2021-04-18T08:34:00Z">
            <w:rPr>
              <w:rtl/>
            </w:rPr>
          </w:rPrChange>
        </w:rPr>
      </w:pPr>
      <w:r w:rsidRPr="00AE4B49">
        <w:rPr>
          <w:rFonts w:asciiTheme="majorBidi" w:hAnsiTheme="majorBidi" w:cstheme="majorBidi"/>
          <w:rtl/>
          <w:rPrChange w:id="3237" w:author="yara ahmad" w:date="2021-04-18T08:34:00Z">
            <w:rPr>
              <w:rtl/>
            </w:rPr>
          </w:rPrChange>
        </w:rPr>
        <w:t xml:space="preserve">2. </w:t>
      </w:r>
      <w:r w:rsidRPr="00AE4B49">
        <w:rPr>
          <w:rFonts w:asciiTheme="majorBidi" w:hAnsiTheme="majorBidi" w:cstheme="majorBidi" w:hint="cs"/>
          <w:rtl/>
          <w:rPrChange w:id="3238" w:author="yara ahmad" w:date="2021-04-18T08:34:00Z">
            <w:rPr>
              <w:rFonts w:hint="cs"/>
              <w:rtl/>
            </w:rPr>
          </w:rPrChange>
        </w:rPr>
        <w:t>המשתמש</w:t>
      </w:r>
      <w:r w:rsidRPr="00AE4B49">
        <w:rPr>
          <w:rFonts w:asciiTheme="majorBidi" w:hAnsiTheme="majorBidi" w:cstheme="majorBidi"/>
          <w:rtl/>
          <w:rPrChange w:id="3239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3240" w:author="yara ahmad" w:date="2021-04-18T08:34:00Z">
            <w:rPr>
              <w:rFonts w:hint="cs"/>
              <w:rtl/>
            </w:rPr>
          </w:rPrChange>
        </w:rPr>
        <w:t>בוחר</w:t>
      </w:r>
      <w:r w:rsidRPr="00AE4B49">
        <w:rPr>
          <w:rFonts w:asciiTheme="majorBidi" w:hAnsiTheme="majorBidi" w:cstheme="majorBidi"/>
          <w:rtl/>
          <w:rPrChange w:id="3241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3242" w:author="yara ahmad" w:date="2021-04-18T08:34:00Z">
            <w:rPr>
              <w:rFonts w:hint="cs"/>
              <w:rtl/>
            </w:rPr>
          </w:rPrChange>
        </w:rPr>
        <w:t>באופציה</w:t>
      </w:r>
      <w:r w:rsidRPr="00AE4B49">
        <w:rPr>
          <w:rFonts w:asciiTheme="majorBidi" w:hAnsiTheme="majorBidi" w:cstheme="majorBidi"/>
          <w:rtl/>
          <w:rPrChange w:id="3243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3244" w:author="yara ahmad" w:date="2021-04-18T08:34:00Z">
            <w:rPr>
              <w:rFonts w:hint="cs"/>
              <w:rtl/>
            </w:rPr>
          </w:rPrChange>
        </w:rPr>
        <w:t>זו</w:t>
      </w:r>
      <w:r w:rsidRPr="00AE4B49">
        <w:rPr>
          <w:rFonts w:asciiTheme="majorBidi" w:hAnsiTheme="majorBidi" w:cstheme="majorBidi"/>
          <w:rtl/>
          <w:rPrChange w:id="3245" w:author="yara ahmad" w:date="2021-04-18T08:34:00Z">
            <w:rPr>
              <w:rtl/>
            </w:rPr>
          </w:rPrChange>
        </w:rPr>
        <w:t xml:space="preserve"> .</w:t>
      </w:r>
    </w:p>
    <w:p w14:paraId="740F98BF" w14:textId="3E5A42B4" w:rsidR="001C795F" w:rsidRPr="00AE4B49" w:rsidRDefault="001C795F" w:rsidP="001C795F">
      <w:pPr>
        <w:rPr>
          <w:rFonts w:asciiTheme="majorBidi" w:hAnsiTheme="majorBidi" w:cstheme="majorBidi"/>
          <w:rtl/>
          <w:rPrChange w:id="3246" w:author="yara ahmad" w:date="2021-04-18T08:34:00Z">
            <w:rPr>
              <w:rtl/>
            </w:rPr>
          </w:rPrChange>
        </w:rPr>
      </w:pPr>
      <w:r w:rsidRPr="00AE4B49">
        <w:rPr>
          <w:rFonts w:asciiTheme="majorBidi" w:hAnsiTheme="majorBidi" w:cstheme="majorBidi"/>
          <w:rtl/>
          <w:rPrChange w:id="3247" w:author="yara ahmad" w:date="2021-04-18T08:34:00Z">
            <w:rPr>
              <w:rtl/>
            </w:rPr>
          </w:rPrChange>
        </w:rPr>
        <w:t xml:space="preserve">3. </w:t>
      </w:r>
      <w:r w:rsidRPr="00AE4B49">
        <w:rPr>
          <w:rFonts w:asciiTheme="majorBidi" w:hAnsiTheme="majorBidi" w:cstheme="majorBidi" w:hint="cs"/>
          <w:rtl/>
          <w:rPrChange w:id="3248" w:author="yara ahmad" w:date="2021-04-18T08:34:00Z">
            <w:rPr>
              <w:rFonts w:hint="cs"/>
              <w:rtl/>
            </w:rPr>
          </w:rPrChange>
        </w:rPr>
        <w:t>המערכת</w:t>
      </w:r>
      <w:r w:rsidRPr="00AE4B49">
        <w:rPr>
          <w:rFonts w:asciiTheme="majorBidi" w:hAnsiTheme="majorBidi" w:cstheme="majorBidi"/>
          <w:rtl/>
          <w:rPrChange w:id="3249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3250" w:author="yara ahmad" w:date="2021-04-18T08:34:00Z">
            <w:rPr>
              <w:rFonts w:hint="cs"/>
              <w:rtl/>
            </w:rPr>
          </w:rPrChange>
        </w:rPr>
        <w:t>מציגה</w:t>
      </w:r>
      <w:r w:rsidRPr="00AE4B49">
        <w:rPr>
          <w:rFonts w:asciiTheme="majorBidi" w:hAnsiTheme="majorBidi" w:cstheme="majorBidi"/>
          <w:rtl/>
          <w:rPrChange w:id="3251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3252" w:author="yara ahmad" w:date="2021-04-18T08:34:00Z">
            <w:rPr>
              <w:rFonts w:hint="cs"/>
              <w:rtl/>
            </w:rPr>
          </w:rPrChange>
        </w:rPr>
        <w:t>למשתמש</w:t>
      </w:r>
      <w:r w:rsidRPr="00AE4B49">
        <w:rPr>
          <w:rFonts w:asciiTheme="majorBidi" w:hAnsiTheme="majorBidi" w:cstheme="majorBidi"/>
          <w:rtl/>
          <w:rPrChange w:id="3253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3254" w:author="yara ahmad" w:date="2021-04-18T08:34:00Z">
            <w:rPr>
              <w:rFonts w:hint="cs"/>
              <w:rtl/>
            </w:rPr>
          </w:rPrChange>
        </w:rPr>
        <w:t>את</w:t>
      </w:r>
      <w:r w:rsidRPr="00AE4B49">
        <w:rPr>
          <w:rFonts w:asciiTheme="majorBidi" w:hAnsiTheme="majorBidi" w:cstheme="majorBidi"/>
          <w:rtl/>
          <w:rPrChange w:id="3255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3256" w:author="yara ahmad" w:date="2021-04-18T08:34:00Z">
            <w:rPr>
              <w:rFonts w:hint="cs"/>
              <w:rtl/>
            </w:rPr>
          </w:rPrChange>
        </w:rPr>
        <w:t>שמות</w:t>
      </w:r>
      <w:r w:rsidRPr="00AE4B49">
        <w:rPr>
          <w:rFonts w:asciiTheme="majorBidi" w:hAnsiTheme="majorBidi" w:cstheme="majorBidi"/>
          <w:rtl/>
          <w:rPrChange w:id="3257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3258" w:author="yara ahmad" w:date="2021-04-18T08:34:00Z">
            <w:rPr>
              <w:rFonts w:hint="cs"/>
              <w:rtl/>
            </w:rPr>
          </w:rPrChange>
        </w:rPr>
        <w:t>החניות</w:t>
      </w:r>
      <w:r w:rsidRPr="00AE4B49">
        <w:rPr>
          <w:rFonts w:asciiTheme="majorBidi" w:hAnsiTheme="majorBidi" w:cstheme="majorBidi"/>
          <w:rtl/>
          <w:rPrChange w:id="3259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3260" w:author="yara ahmad" w:date="2021-04-18T08:34:00Z">
            <w:rPr>
              <w:rFonts w:hint="cs"/>
              <w:rtl/>
            </w:rPr>
          </w:rPrChange>
        </w:rPr>
        <w:t>הזמינים</w:t>
      </w:r>
      <w:r w:rsidRPr="00AE4B49">
        <w:rPr>
          <w:rFonts w:asciiTheme="majorBidi" w:hAnsiTheme="majorBidi" w:cstheme="majorBidi"/>
          <w:rtl/>
          <w:rPrChange w:id="3261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3262" w:author="yara ahmad" w:date="2021-04-18T08:34:00Z">
            <w:rPr>
              <w:rFonts w:hint="cs"/>
              <w:rtl/>
            </w:rPr>
          </w:rPrChange>
        </w:rPr>
        <w:t>ומבקשת</w:t>
      </w:r>
      <w:r w:rsidRPr="00AE4B49">
        <w:rPr>
          <w:rFonts w:asciiTheme="majorBidi" w:hAnsiTheme="majorBidi" w:cstheme="majorBidi"/>
          <w:rtl/>
          <w:rPrChange w:id="3263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3264" w:author="yara ahmad" w:date="2021-04-18T08:34:00Z">
            <w:rPr>
              <w:rFonts w:hint="cs"/>
              <w:rtl/>
            </w:rPr>
          </w:rPrChange>
        </w:rPr>
        <w:t>מהמשתמש</w:t>
      </w:r>
      <w:r w:rsidRPr="00AE4B49">
        <w:rPr>
          <w:rFonts w:asciiTheme="majorBidi" w:hAnsiTheme="majorBidi" w:cstheme="majorBidi"/>
          <w:rtl/>
          <w:rPrChange w:id="3265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3266" w:author="yara ahmad" w:date="2021-04-18T08:34:00Z">
            <w:rPr>
              <w:rFonts w:hint="cs"/>
              <w:rtl/>
            </w:rPr>
          </w:rPrChange>
        </w:rPr>
        <w:t>להזין</w:t>
      </w:r>
      <w:r w:rsidRPr="00AE4B49">
        <w:rPr>
          <w:rFonts w:asciiTheme="majorBidi" w:hAnsiTheme="majorBidi" w:cstheme="majorBidi"/>
          <w:rtl/>
          <w:rPrChange w:id="3267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3268" w:author="yara ahmad" w:date="2021-04-18T08:34:00Z">
            <w:rPr>
              <w:rFonts w:hint="cs"/>
              <w:rtl/>
            </w:rPr>
          </w:rPrChange>
        </w:rPr>
        <w:t>את</w:t>
      </w:r>
      <w:r w:rsidRPr="00AE4B49">
        <w:rPr>
          <w:rFonts w:asciiTheme="majorBidi" w:hAnsiTheme="majorBidi" w:cstheme="majorBidi"/>
          <w:rtl/>
          <w:rPrChange w:id="3269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3270" w:author="yara ahmad" w:date="2021-04-18T08:34:00Z">
            <w:rPr>
              <w:rFonts w:hint="cs"/>
              <w:rtl/>
            </w:rPr>
          </w:rPrChange>
        </w:rPr>
        <w:t>שם</w:t>
      </w:r>
      <w:r w:rsidRPr="00AE4B49">
        <w:rPr>
          <w:rFonts w:asciiTheme="majorBidi" w:hAnsiTheme="majorBidi" w:cstheme="majorBidi"/>
          <w:rtl/>
          <w:rPrChange w:id="3271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3272" w:author="yara ahmad" w:date="2021-04-18T08:34:00Z">
            <w:rPr>
              <w:rFonts w:hint="cs"/>
              <w:rtl/>
            </w:rPr>
          </w:rPrChange>
        </w:rPr>
        <w:t>החנות</w:t>
      </w:r>
      <w:r w:rsidRPr="00AE4B49">
        <w:rPr>
          <w:rFonts w:asciiTheme="majorBidi" w:hAnsiTheme="majorBidi" w:cstheme="majorBidi"/>
          <w:rtl/>
          <w:rPrChange w:id="3273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3274" w:author="yara ahmad" w:date="2021-04-18T08:34:00Z">
            <w:rPr>
              <w:rFonts w:hint="cs"/>
              <w:rtl/>
            </w:rPr>
          </w:rPrChange>
        </w:rPr>
        <w:t>הרצוי</w:t>
      </w:r>
    </w:p>
    <w:p w14:paraId="1563D6FE" w14:textId="3A4E02E0" w:rsidR="001C795F" w:rsidRPr="00AE4B49" w:rsidRDefault="001C795F" w:rsidP="001C795F">
      <w:pPr>
        <w:rPr>
          <w:rFonts w:asciiTheme="majorBidi" w:hAnsiTheme="majorBidi" w:cstheme="majorBidi"/>
          <w:rtl/>
          <w:rPrChange w:id="3275" w:author="yara ahmad" w:date="2021-04-18T08:34:00Z">
            <w:rPr>
              <w:rtl/>
            </w:rPr>
          </w:rPrChange>
        </w:rPr>
      </w:pPr>
      <w:r w:rsidRPr="00AE4B49">
        <w:rPr>
          <w:rFonts w:asciiTheme="majorBidi" w:hAnsiTheme="majorBidi" w:cstheme="majorBidi"/>
          <w:rtl/>
          <w:rPrChange w:id="3276" w:author="yara ahmad" w:date="2021-04-18T08:34:00Z">
            <w:rPr>
              <w:rtl/>
            </w:rPr>
          </w:rPrChange>
        </w:rPr>
        <w:t xml:space="preserve">4. </w:t>
      </w:r>
      <w:r w:rsidRPr="00AE4B49">
        <w:rPr>
          <w:rFonts w:asciiTheme="majorBidi" w:hAnsiTheme="majorBidi" w:cstheme="majorBidi" w:hint="cs"/>
          <w:rtl/>
          <w:rPrChange w:id="3277" w:author="yara ahmad" w:date="2021-04-18T08:34:00Z">
            <w:rPr>
              <w:rFonts w:hint="cs"/>
              <w:rtl/>
            </w:rPr>
          </w:rPrChange>
        </w:rPr>
        <w:t>המשתמש</w:t>
      </w:r>
      <w:r w:rsidRPr="00AE4B49">
        <w:rPr>
          <w:rFonts w:asciiTheme="majorBidi" w:hAnsiTheme="majorBidi" w:cstheme="majorBidi"/>
          <w:rtl/>
          <w:rPrChange w:id="3278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3279" w:author="yara ahmad" w:date="2021-04-18T08:34:00Z">
            <w:rPr>
              <w:rFonts w:hint="cs"/>
              <w:rtl/>
            </w:rPr>
          </w:rPrChange>
        </w:rPr>
        <w:t>מזין</w:t>
      </w:r>
      <w:r w:rsidRPr="00AE4B49">
        <w:rPr>
          <w:rFonts w:asciiTheme="majorBidi" w:hAnsiTheme="majorBidi" w:cstheme="majorBidi"/>
          <w:rtl/>
          <w:rPrChange w:id="3280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3281" w:author="yara ahmad" w:date="2021-04-18T08:34:00Z">
            <w:rPr>
              <w:rFonts w:hint="cs"/>
              <w:rtl/>
            </w:rPr>
          </w:rPrChange>
        </w:rPr>
        <w:t>שם</w:t>
      </w:r>
      <w:r w:rsidRPr="00AE4B49">
        <w:rPr>
          <w:rFonts w:asciiTheme="majorBidi" w:hAnsiTheme="majorBidi" w:cstheme="majorBidi"/>
          <w:rtl/>
          <w:rPrChange w:id="3282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3283" w:author="yara ahmad" w:date="2021-04-18T08:34:00Z">
            <w:rPr>
              <w:rFonts w:hint="cs"/>
              <w:rtl/>
            </w:rPr>
          </w:rPrChange>
        </w:rPr>
        <w:t>החנות</w:t>
      </w:r>
      <w:r w:rsidRPr="00AE4B49">
        <w:rPr>
          <w:rFonts w:asciiTheme="majorBidi" w:hAnsiTheme="majorBidi" w:cstheme="majorBidi"/>
          <w:rtl/>
          <w:rPrChange w:id="3284" w:author="yara ahmad" w:date="2021-04-18T08:34:00Z">
            <w:rPr>
              <w:rtl/>
            </w:rPr>
          </w:rPrChange>
        </w:rPr>
        <w:t xml:space="preserve"> .</w:t>
      </w:r>
    </w:p>
    <w:p w14:paraId="323B8EA3" w14:textId="5AA33372" w:rsidR="001C795F" w:rsidRPr="00AE4B49" w:rsidRDefault="001C795F" w:rsidP="001C795F">
      <w:pPr>
        <w:rPr>
          <w:ins w:id="3285" w:author="jamil" w:date="2021-04-17T20:31:00Z"/>
          <w:rFonts w:asciiTheme="majorBidi" w:hAnsiTheme="majorBidi" w:cstheme="majorBidi"/>
          <w:rtl/>
          <w:rPrChange w:id="3286" w:author="yara ahmad" w:date="2021-04-18T08:34:00Z">
            <w:rPr>
              <w:ins w:id="3287" w:author="jamil" w:date="2021-04-17T20:31:00Z"/>
              <w:rtl/>
            </w:rPr>
          </w:rPrChange>
        </w:rPr>
      </w:pPr>
      <w:r w:rsidRPr="00AE4B49">
        <w:rPr>
          <w:rFonts w:asciiTheme="majorBidi" w:hAnsiTheme="majorBidi" w:cstheme="majorBidi"/>
          <w:rtl/>
          <w:rPrChange w:id="3288" w:author="yara ahmad" w:date="2021-04-18T08:34:00Z">
            <w:rPr>
              <w:rtl/>
            </w:rPr>
          </w:rPrChange>
        </w:rPr>
        <w:t xml:space="preserve">5. </w:t>
      </w:r>
      <w:r w:rsidRPr="00AE4B49">
        <w:rPr>
          <w:rFonts w:asciiTheme="majorBidi" w:hAnsiTheme="majorBidi" w:cstheme="majorBidi" w:hint="cs"/>
          <w:rtl/>
          <w:rPrChange w:id="3289" w:author="yara ahmad" w:date="2021-04-18T08:34:00Z">
            <w:rPr>
              <w:rFonts w:hint="cs"/>
              <w:rtl/>
            </w:rPr>
          </w:rPrChange>
        </w:rPr>
        <w:t>המערכת</w:t>
      </w:r>
      <w:r w:rsidRPr="00AE4B49">
        <w:rPr>
          <w:rFonts w:asciiTheme="majorBidi" w:hAnsiTheme="majorBidi" w:cstheme="majorBidi"/>
          <w:rtl/>
          <w:rPrChange w:id="3290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3291" w:author="yara ahmad" w:date="2021-04-18T08:34:00Z">
            <w:rPr>
              <w:rFonts w:hint="cs"/>
              <w:rtl/>
            </w:rPr>
          </w:rPrChange>
        </w:rPr>
        <w:t>מציגה</w:t>
      </w:r>
      <w:r w:rsidRPr="00AE4B49">
        <w:rPr>
          <w:rFonts w:asciiTheme="majorBidi" w:hAnsiTheme="majorBidi" w:cstheme="majorBidi"/>
          <w:rtl/>
          <w:rPrChange w:id="3292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3293" w:author="yara ahmad" w:date="2021-04-18T08:34:00Z">
            <w:rPr>
              <w:rFonts w:hint="cs"/>
              <w:rtl/>
            </w:rPr>
          </w:rPrChange>
        </w:rPr>
        <w:t>למשתמש</w:t>
      </w:r>
      <w:r w:rsidRPr="00AE4B49">
        <w:rPr>
          <w:rFonts w:asciiTheme="majorBidi" w:hAnsiTheme="majorBidi" w:cstheme="majorBidi"/>
          <w:rtl/>
          <w:rPrChange w:id="3294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3295" w:author="yara ahmad" w:date="2021-04-18T08:34:00Z">
            <w:rPr>
              <w:rFonts w:hint="cs"/>
              <w:rtl/>
            </w:rPr>
          </w:rPrChange>
        </w:rPr>
        <w:t>תפריט</w:t>
      </w:r>
      <w:r w:rsidRPr="00AE4B49">
        <w:rPr>
          <w:rFonts w:asciiTheme="majorBidi" w:hAnsiTheme="majorBidi" w:cstheme="majorBidi"/>
          <w:rtl/>
          <w:rPrChange w:id="3296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3297" w:author="yara ahmad" w:date="2021-04-18T08:34:00Z">
            <w:rPr>
              <w:rFonts w:hint="cs"/>
              <w:rtl/>
            </w:rPr>
          </w:rPrChange>
        </w:rPr>
        <w:t>מידע</w:t>
      </w:r>
      <w:r w:rsidRPr="00AE4B49">
        <w:rPr>
          <w:rFonts w:asciiTheme="majorBidi" w:hAnsiTheme="majorBidi" w:cstheme="majorBidi"/>
          <w:rtl/>
          <w:rPrChange w:id="3298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3299" w:author="yara ahmad" w:date="2021-04-18T08:34:00Z">
            <w:rPr>
              <w:rFonts w:hint="cs"/>
              <w:rtl/>
            </w:rPr>
          </w:rPrChange>
        </w:rPr>
        <w:t>על</w:t>
      </w:r>
      <w:r w:rsidRPr="00AE4B49">
        <w:rPr>
          <w:rFonts w:asciiTheme="majorBidi" w:hAnsiTheme="majorBidi" w:cstheme="majorBidi"/>
          <w:rtl/>
          <w:rPrChange w:id="3300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3301" w:author="yara ahmad" w:date="2021-04-18T08:34:00Z">
            <w:rPr>
              <w:rFonts w:hint="cs"/>
              <w:rtl/>
            </w:rPr>
          </w:rPrChange>
        </w:rPr>
        <w:t>החנות</w:t>
      </w:r>
      <w:r w:rsidRPr="00AE4B49">
        <w:rPr>
          <w:rFonts w:asciiTheme="majorBidi" w:hAnsiTheme="majorBidi" w:cstheme="majorBidi"/>
          <w:rtl/>
          <w:rPrChange w:id="3302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3303" w:author="yara ahmad" w:date="2021-04-18T08:34:00Z">
            <w:rPr>
              <w:rFonts w:hint="cs"/>
              <w:rtl/>
            </w:rPr>
          </w:rPrChange>
        </w:rPr>
        <w:t>ועל</w:t>
      </w:r>
      <w:r w:rsidRPr="00AE4B49">
        <w:rPr>
          <w:rFonts w:asciiTheme="majorBidi" w:hAnsiTheme="majorBidi" w:cstheme="majorBidi"/>
          <w:rtl/>
          <w:rPrChange w:id="3304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3305" w:author="yara ahmad" w:date="2021-04-18T08:34:00Z">
            <w:rPr>
              <w:rFonts w:hint="cs"/>
              <w:rtl/>
            </w:rPr>
          </w:rPrChange>
        </w:rPr>
        <w:t>המוצרים</w:t>
      </w:r>
      <w:r w:rsidRPr="00AE4B49">
        <w:rPr>
          <w:rFonts w:asciiTheme="majorBidi" w:hAnsiTheme="majorBidi" w:cstheme="majorBidi"/>
          <w:rtl/>
          <w:rPrChange w:id="3306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3307" w:author="yara ahmad" w:date="2021-04-18T08:34:00Z">
            <w:rPr>
              <w:rFonts w:hint="cs"/>
              <w:rtl/>
            </w:rPr>
          </w:rPrChange>
        </w:rPr>
        <w:t>שבחנות</w:t>
      </w:r>
      <w:r w:rsidRPr="00AE4B49">
        <w:rPr>
          <w:rFonts w:asciiTheme="majorBidi" w:hAnsiTheme="majorBidi" w:cstheme="majorBidi"/>
          <w:rtl/>
          <w:rPrChange w:id="3308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3309" w:author="yara ahmad" w:date="2021-04-18T08:34:00Z">
            <w:rPr>
              <w:rFonts w:hint="cs"/>
              <w:rtl/>
            </w:rPr>
          </w:rPrChange>
        </w:rPr>
        <w:t>בהתאם</w:t>
      </w:r>
      <w:r w:rsidRPr="00AE4B49">
        <w:rPr>
          <w:rFonts w:asciiTheme="majorBidi" w:hAnsiTheme="majorBidi" w:cstheme="majorBidi"/>
          <w:rtl/>
          <w:rPrChange w:id="3310" w:author="yara ahmad" w:date="2021-04-18T08:34:00Z">
            <w:rPr>
              <w:rtl/>
            </w:rPr>
          </w:rPrChange>
        </w:rPr>
        <w:t xml:space="preserve"> .</w:t>
      </w:r>
    </w:p>
    <w:p w14:paraId="1CC13030" w14:textId="77777777" w:rsidR="00F7195D" w:rsidRPr="00AE4B49" w:rsidRDefault="00F7195D" w:rsidP="00F7195D">
      <w:pPr>
        <w:rPr>
          <w:ins w:id="3311" w:author="jamil" w:date="2021-04-17T20:31:00Z"/>
          <w:rFonts w:asciiTheme="majorBidi" w:hAnsiTheme="majorBidi" w:cstheme="majorBidi"/>
          <w:rtl/>
          <w:rPrChange w:id="3312" w:author="yara ahmad" w:date="2021-04-18T08:34:00Z">
            <w:rPr>
              <w:ins w:id="3313" w:author="jamil" w:date="2021-04-17T20:31:00Z"/>
              <w:rtl/>
            </w:rPr>
          </w:rPrChange>
        </w:rPr>
      </w:pPr>
      <w:ins w:id="3314" w:author="jamil" w:date="2021-04-17T20:31:00Z">
        <w:r w:rsidRPr="00AE4B49">
          <w:rPr>
            <w:rFonts w:asciiTheme="majorBidi" w:hAnsiTheme="majorBidi" w:cstheme="majorBidi" w:hint="cs"/>
            <w:rtl/>
            <w:rPrChange w:id="3315" w:author="yara ahmad" w:date="2021-04-18T08:34:00Z">
              <w:rPr>
                <w:rFonts w:hint="cs"/>
                <w:rtl/>
              </w:rPr>
            </w:rPrChange>
          </w:rPr>
          <w:t>תרחיש</w:t>
        </w:r>
        <w:r w:rsidRPr="00AE4B49">
          <w:rPr>
            <w:rFonts w:asciiTheme="majorBidi" w:hAnsiTheme="majorBidi" w:cstheme="majorBidi"/>
            <w:rtl/>
            <w:rPrChange w:id="3316" w:author="yara ahmad" w:date="2021-04-18T08:34:00Z">
              <w:rPr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rtl/>
            <w:rPrChange w:id="3317" w:author="yara ahmad" w:date="2021-04-18T08:34:00Z">
              <w:rPr>
                <w:rFonts w:hint="cs"/>
                <w:rtl/>
              </w:rPr>
            </w:rPrChange>
          </w:rPr>
          <w:t>חילופי</w:t>
        </w:r>
        <w:r w:rsidRPr="00AE4B49">
          <w:rPr>
            <w:rFonts w:asciiTheme="majorBidi" w:hAnsiTheme="majorBidi" w:cstheme="majorBidi"/>
            <w:rtl/>
            <w:rPrChange w:id="3318" w:author="yara ahmad" w:date="2021-04-18T08:34:00Z">
              <w:rPr>
                <w:rtl/>
              </w:rPr>
            </w:rPrChange>
          </w:rPr>
          <w:t xml:space="preserve"> :</w:t>
        </w:r>
      </w:ins>
    </w:p>
    <w:p w14:paraId="41F9871D" w14:textId="39704470" w:rsidR="00F7195D" w:rsidRPr="00AE4B49" w:rsidRDefault="00F7195D" w:rsidP="001C795F">
      <w:pPr>
        <w:rPr>
          <w:ins w:id="3319" w:author="jamil" w:date="2021-04-17T20:32:00Z"/>
          <w:rFonts w:asciiTheme="majorBidi" w:hAnsiTheme="majorBidi" w:cstheme="majorBidi"/>
          <w:rtl/>
          <w:rPrChange w:id="3320" w:author="yara ahmad" w:date="2021-04-18T08:34:00Z">
            <w:rPr>
              <w:ins w:id="3321" w:author="jamil" w:date="2021-04-17T20:32:00Z"/>
              <w:rtl/>
            </w:rPr>
          </w:rPrChange>
        </w:rPr>
      </w:pPr>
      <w:ins w:id="3322" w:author="jamil" w:date="2021-04-17T20:32:00Z">
        <w:r w:rsidRPr="00AE4B49">
          <w:rPr>
            <w:rFonts w:asciiTheme="majorBidi" w:hAnsiTheme="majorBidi" w:cstheme="majorBidi"/>
            <w:rtl/>
            <w:rPrChange w:id="3323" w:author="yara ahmad" w:date="2021-04-18T08:34:00Z">
              <w:rPr>
                <w:rtl/>
              </w:rPr>
            </w:rPrChange>
          </w:rPr>
          <w:t xml:space="preserve">5. </w:t>
        </w:r>
        <w:r w:rsidRPr="00AE4B49">
          <w:rPr>
            <w:rFonts w:asciiTheme="majorBidi" w:hAnsiTheme="majorBidi" w:cstheme="majorBidi" w:hint="cs"/>
            <w:rtl/>
            <w:rPrChange w:id="3324" w:author="yara ahmad" w:date="2021-04-18T08:34:00Z">
              <w:rPr>
                <w:rFonts w:hint="cs"/>
                <w:rtl/>
              </w:rPr>
            </w:rPrChange>
          </w:rPr>
          <w:t>המערכת</w:t>
        </w:r>
        <w:r w:rsidRPr="00AE4B49">
          <w:rPr>
            <w:rFonts w:asciiTheme="majorBidi" w:hAnsiTheme="majorBidi" w:cstheme="majorBidi"/>
            <w:rtl/>
            <w:rPrChange w:id="3325" w:author="yara ahmad" w:date="2021-04-18T08:34:00Z">
              <w:rPr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rtl/>
            <w:rPrChange w:id="3326" w:author="yara ahmad" w:date="2021-04-18T08:34:00Z">
              <w:rPr>
                <w:rFonts w:hint="cs"/>
                <w:rtl/>
              </w:rPr>
            </w:rPrChange>
          </w:rPr>
          <w:t>לא</w:t>
        </w:r>
        <w:r w:rsidRPr="00AE4B49">
          <w:rPr>
            <w:rFonts w:asciiTheme="majorBidi" w:hAnsiTheme="majorBidi" w:cstheme="majorBidi"/>
            <w:rtl/>
            <w:rPrChange w:id="3327" w:author="yara ahmad" w:date="2021-04-18T08:34:00Z">
              <w:rPr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rtl/>
            <w:rPrChange w:id="3328" w:author="yara ahmad" w:date="2021-04-18T08:34:00Z">
              <w:rPr>
                <w:rFonts w:hint="cs"/>
                <w:rtl/>
              </w:rPr>
            </w:rPrChange>
          </w:rPr>
          <w:t>מוצאת</w:t>
        </w:r>
        <w:r w:rsidRPr="00AE4B49">
          <w:rPr>
            <w:rFonts w:asciiTheme="majorBidi" w:hAnsiTheme="majorBidi" w:cstheme="majorBidi"/>
            <w:rtl/>
            <w:rPrChange w:id="3329" w:author="yara ahmad" w:date="2021-04-18T08:34:00Z">
              <w:rPr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rtl/>
            <w:rPrChange w:id="3330" w:author="yara ahmad" w:date="2021-04-18T08:34:00Z">
              <w:rPr>
                <w:rFonts w:hint="cs"/>
                <w:rtl/>
              </w:rPr>
            </w:rPrChange>
          </w:rPr>
          <w:t>חנות</w:t>
        </w:r>
        <w:r w:rsidRPr="00AE4B49">
          <w:rPr>
            <w:rFonts w:asciiTheme="majorBidi" w:hAnsiTheme="majorBidi" w:cstheme="majorBidi"/>
            <w:rtl/>
            <w:rPrChange w:id="3331" w:author="yara ahmad" w:date="2021-04-18T08:34:00Z">
              <w:rPr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rtl/>
            <w:rPrChange w:id="3332" w:author="yara ahmad" w:date="2021-04-18T08:34:00Z">
              <w:rPr>
                <w:rFonts w:hint="cs"/>
                <w:rtl/>
              </w:rPr>
            </w:rPrChange>
          </w:rPr>
          <w:t>עם</w:t>
        </w:r>
        <w:r w:rsidRPr="00AE4B49">
          <w:rPr>
            <w:rFonts w:asciiTheme="majorBidi" w:hAnsiTheme="majorBidi" w:cstheme="majorBidi"/>
            <w:rtl/>
            <w:rPrChange w:id="3333" w:author="yara ahmad" w:date="2021-04-18T08:34:00Z">
              <w:rPr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rtl/>
            <w:rPrChange w:id="3334" w:author="yara ahmad" w:date="2021-04-18T08:34:00Z">
              <w:rPr>
                <w:rFonts w:hint="cs"/>
                <w:rtl/>
              </w:rPr>
            </w:rPrChange>
          </w:rPr>
          <w:t>השם</w:t>
        </w:r>
        <w:r w:rsidRPr="00AE4B49">
          <w:rPr>
            <w:rFonts w:asciiTheme="majorBidi" w:hAnsiTheme="majorBidi" w:cstheme="majorBidi"/>
            <w:rtl/>
            <w:rPrChange w:id="3335" w:author="yara ahmad" w:date="2021-04-18T08:34:00Z">
              <w:rPr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rtl/>
            <w:rPrChange w:id="3336" w:author="yara ahmad" w:date="2021-04-18T08:34:00Z">
              <w:rPr>
                <w:rFonts w:hint="cs"/>
                <w:rtl/>
              </w:rPr>
            </w:rPrChange>
          </w:rPr>
          <w:t>שמסר</w:t>
        </w:r>
        <w:r w:rsidRPr="00AE4B49">
          <w:rPr>
            <w:rFonts w:asciiTheme="majorBidi" w:hAnsiTheme="majorBidi" w:cstheme="majorBidi"/>
            <w:rtl/>
            <w:rPrChange w:id="3337" w:author="yara ahmad" w:date="2021-04-18T08:34:00Z">
              <w:rPr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rtl/>
            <w:rPrChange w:id="3338" w:author="yara ahmad" w:date="2021-04-18T08:34:00Z">
              <w:rPr>
                <w:rFonts w:hint="cs"/>
                <w:rtl/>
              </w:rPr>
            </w:rPrChange>
          </w:rPr>
          <w:t>המשתמש</w:t>
        </w:r>
        <w:r w:rsidRPr="00AE4B49">
          <w:rPr>
            <w:rFonts w:asciiTheme="majorBidi" w:hAnsiTheme="majorBidi" w:cstheme="majorBidi"/>
            <w:rtl/>
            <w:rPrChange w:id="3339" w:author="yara ahmad" w:date="2021-04-18T08:34:00Z">
              <w:rPr>
                <w:rtl/>
              </w:rPr>
            </w:rPrChange>
          </w:rPr>
          <w:t xml:space="preserve"> .</w:t>
        </w:r>
      </w:ins>
    </w:p>
    <w:p w14:paraId="22FE5508" w14:textId="7357B8EB" w:rsidR="00F7195D" w:rsidRPr="00AE4B49" w:rsidRDefault="00F7195D" w:rsidP="001C795F">
      <w:pPr>
        <w:rPr>
          <w:rFonts w:asciiTheme="majorBidi" w:hAnsiTheme="majorBidi" w:cstheme="majorBidi"/>
          <w:rtl/>
          <w:rPrChange w:id="3340" w:author="yara ahmad" w:date="2021-04-18T08:34:00Z">
            <w:rPr>
              <w:rtl/>
            </w:rPr>
          </w:rPrChange>
        </w:rPr>
      </w:pPr>
      <w:ins w:id="3341" w:author="jamil" w:date="2021-04-17T20:32:00Z">
        <w:r w:rsidRPr="00AE4B49">
          <w:rPr>
            <w:rFonts w:asciiTheme="majorBidi" w:hAnsiTheme="majorBidi" w:cstheme="majorBidi"/>
            <w:rtl/>
            <w:rPrChange w:id="3342" w:author="yara ahmad" w:date="2021-04-18T08:34:00Z">
              <w:rPr>
                <w:rtl/>
              </w:rPr>
            </w:rPrChange>
          </w:rPr>
          <w:t xml:space="preserve">6. </w:t>
        </w:r>
        <w:r w:rsidRPr="00AE4B49">
          <w:rPr>
            <w:rFonts w:asciiTheme="majorBidi" w:hAnsiTheme="majorBidi" w:cstheme="majorBidi" w:hint="cs"/>
            <w:rtl/>
            <w:rPrChange w:id="3343" w:author="yara ahmad" w:date="2021-04-18T08:34:00Z">
              <w:rPr>
                <w:rFonts w:hint="cs"/>
                <w:rtl/>
              </w:rPr>
            </w:rPrChange>
          </w:rPr>
          <w:t>המערכת</w:t>
        </w:r>
        <w:r w:rsidRPr="00AE4B49">
          <w:rPr>
            <w:rFonts w:asciiTheme="majorBidi" w:hAnsiTheme="majorBidi" w:cstheme="majorBidi"/>
            <w:rtl/>
            <w:rPrChange w:id="3344" w:author="yara ahmad" w:date="2021-04-18T08:34:00Z">
              <w:rPr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rtl/>
            <w:rPrChange w:id="3345" w:author="yara ahmad" w:date="2021-04-18T08:34:00Z">
              <w:rPr>
                <w:rFonts w:hint="cs"/>
                <w:rtl/>
              </w:rPr>
            </w:rPrChange>
          </w:rPr>
          <w:t>מחזירה</w:t>
        </w:r>
        <w:r w:rsidRPr="00AE4B49">
          <w:rPr>
            <w:rFonts w:asciiTheme="majorBidi" w:hAnsiTheme="majorBidi" w:cstheme="majorBidi"/>
            <w:rtl/>
            <w:rPrChange w:id="3346" w:author="yara ahmad" w:date="2021-04-18T08:34:00Z">
              <w:rPr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rtl/>
            <w:rPrChange w:id="3347" w:author="yara ahmad" w:date="2021-04-18T08:34:00Z">
              <w:rPr>
                <w:rFonts w:hint="cs"/>
                <w:rtl/>
              </w:rPr>
            </w:rPrChange>
          </w:rPr>
          <w:t>למשתמש</w:t>
        </w:r>
        <w:r w:rsidRPr="00AE4B49">
          <w:rPr>
            <w:rFonts w:asciiTheme="majorBidi" w:hAnsiTheme="majorBidi" w:cstheme="majorBidi"/>
            <w:rtl/>
            <w:rPrChange w:id="3348" w:author="yara ahmad" w:date="2021-04-18T08:34:00Z">
              <w:rPr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rtl/>
            <w:rPrChange w:id="3349" w:author="yara ahmad" w:date="2021-04-18T08:34:00Z">
              <w:rPr>
                <w:rFonts w:hint="cs"/>
                <w:rtl/>
              </w:rPr>
            </w:rPrChange>
          </w:rPr>
          <w:t>הודע</w:t>
        </w:r>
      </w:ins>
      <w:ins w:id="3350" w:author="jamil" w:date="2021-04-17T20:33:00Z">
        <w:r w:rsidRPr="00AE4B49">
          <w:rPr>
            <w:rFonts w:asciiTheme="majorBidi" w:hAnsiTheme="majorBidi" w:cstheme="majorBidi" w:hint="cs"/>
            <w:rtl/>
            <w:rPrChange w:id="3351" w:author="yara ahmad" w:date="2021-04-18T08:34:00Z">
              <w:rPr>
                <w:rFonts w:hint="cs"/>
                <w:rtl/>
              </w:rPr>
            </w:rPrChange>
          </w:rPr>
          <w:t>ה</w:t>
        </w:r>
        <w:r w:rsidRPr="00AE4B49">
          <w:rPr>
            <w:rFonts w:asciiTheme="majorBidi" w:hAnsiTheme="majorBidi" w:cstheme="majorBidi"/>
            <w:rtl/>
            <w:rPrChange w:id="3352" w:author="yara ahmad" w:date="2021-04-18T08:34:00Z">
              <w:rPr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rtl/>
            <w:rPrChange w:id="3353" w:author="yara ahmad" w:date="2021-04-18T08:34:00Z">
              <w:rPr>
                <w:rFonts w:hint="cs"/>
                <w:rtl/>
              </w:rPr>
            </w:rPrChange>
          </w:rPr>
          <w:t>שלא</w:t>
        </w:r>
        <w:r w:rsidRPr="00AE4B49">
          <w:rPr>
            <w:rFonts w:asciiTheme="majorBidi" w:hAnsiTheme="majorBidi" w:cstheme="majorBidi"/>
            <w:rtl/>
            <w:rPrChange w:id="3354" w:author="yara ahmad" w:date="2021-04-18T08:34:00Z">
              <w:rPr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rtl/>
            <w:rPrChange w:id="3355" w:author="yara ahmad" w:date="2021-04-18T08:34:00Z">
              <w:rPr>
                <w:rFonts w:hint="cs"/>
                <w:rtl/>
              </w:rPr>
            </w:rPrChange>
          </w:rPr>
          <w:t>נמצאה</w:t>
        </w:r>
        <w:r w:rsidRPr="00AE4B49">
          <w:rPr>
            <w:rFonts w:asciiTheme="majorBidi" w:hAnsiTheme="majorBidi" w:cstheme="majorBidi"/>
            <w:rtl/>
            <w:rPrChange w:id="3356" w:author="yara ahmad" w:date="2021-04-18T08:34:00Z">
              <w:rPr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rtl/>
            <w:rPrChange w:id="3357" w:author="yara ahmad" w:date="2021-04-18T08:34:00Z">
              <w:rPr>
                <w:rFonts w:hint="cs"/>
                <w:rtl/>
              </w:rPr>
            </w:rPrChange>
          </w:rPr>
          <w:t>חנות</w:t>
        </w:r>
        <w:r w:rsidRPr="00AE4B49">
          <w:rPr>
            <w:rFonts w:asciiTheme="majorBidi" w:hAnsiTheme="majorBidi" w:cstheme="majorBidi"/>
            <w:rtl/>
            <w:rPrChange w:id="3358" w:author="yara ahmad" w:date="2021-04-18T08:34:00Z">
              <w:rPr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rtl/>
            <w:rPrChange w:id="3359" w:author="yara ahmad" w:date="2021-04-18T08:34:00Z">
              <w:rPr>
                <w:rFonts w:hint="cs"/>
                <w:rtl/>
              </w:rPr>
            </w:rPrChange>
          </w:rPr>
          <w:t>עם</w:t>
        </w:r>
        <w:r w:rsidRPr="00AE4B49">
          <w:rPr>
            <w:rFonts w:asciiTheme="majorBidi" w:hAnsiTheme="majorBidi" w:cstheme="majorBidi"/>
            <w:rtl/>
            <w:rPrChange w:id="3360" w:author="yara ahmad" w:date="2021-04-18T08:34:00Z">
              <w:rPr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rtl/>
            <w:rPrChange w:id="3361" w:author="yara ahmad" w:date="2021-04-18T08:34:00Z">
              <w:rPr>
                <w:rFonts w:hint="cs"/>
                <w:rtl/>
              </w:rPr>
            </w:rPrChange>
          </w:rPr>
          <w:t>השם</w:t>
        </w:r>
        <w:r w:rsidRPr="00AE4B49">
          <w:rPr>
            <w:rFonts w:asciiTheme="majorBidi" w:hAnsiTheme="majorBidi" w:cstheme="majorBidi"/>
            <w:rtl/>
            <w:rPrChange w:id="3362" w:author="yara ahmad" w:date="2021-04-18T08:34:00Z">
              <w:rPr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rtl/>
            <w:rPrChange w:id="3363" w:author="yara ahmad" w:date="2021-04-18T08:34:00Z">
              <w:rPr>
                <w:rFonts w:hint="cs"/>
                <w:rtl/>
              </w:rPr>
            </w:rPrChange>
          </w:rPr>
          <w:t>שהקליט</w:t>
        </w:r>
        <w:r w:rsidRPr="00AE4B49">
          <w:rPr>
            <w:rFonts w:asciiTheme="majorBidi" w:hAnsiTheme="majorBidi" w:cstheme="majorBidi"/>
            <w:rtl/>
            <w:rPrChange w:id="3364" w:author="yara ahmad" w:date="2021-04-18T08:34:00Z">
              <w:rPr>
                <w:rtl/>
              </w:rPr>
            </w:rPrChange>
          </w:rPr>
          <w:t>.</w:t>
        </w:r>
      </w:ins>
    </w:p>
    <w:p w14:paraId="31DBDE2E" w14:textId="40517FB8" w:rsidR="001C795F" w:rsidRPr="00AE4B49" w:rsidRDefault="001C795F" w:rsidP="001C795F">
      <w:pPr>
        <w:rPr>
          <w:rFonts w:asciiTheme="majorBidi" w:hAnsiTheme="majorBidi" w:cstheme="majorBidi"/>
          <w:rtl/>
          <w:rPrChange w:id="3365" w:author="yara ahmad" w:date="2021-04-18T08:34:00Z">
            <w:rPr>
              <w:rtl/>
            </w:rPr>
          </w:rPrChange>
        </w:rPr>
      </w:pPr>
      <w:r w:rsidRPr="00AE4B49">
        <w:rPr>
          <w:rFonts w:asciiTheme="majorBidi" w:hAnsiTheme="majorBidi" w:cstheme="majorBidi" w:hint="cs"/>
          <w:rtl/>
          <w:rPrChange w:id="3366" w:author="yara ahmad" w:date="2021-04-18T08:34:00Z">
            <w:rPr>
              <w:rFonts w:hint="cs"/>
              <w:rtl/>
            </w:rPr>
          </w:rPrChange>
        </w:rPr>
        <w:t>בדיקות</w:t>
      </w:r>
      <w:r w:rsidRPr="00AE4B49">
        <w:rPr>
          <w:rFonts w:asciiTheme="majorBidi" w:hAnsiTheme="majorBidi" w:cstheme="majorBidi"/>
          <w:rtl/>
          <w:rPrChange w:id="3367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3368" w:author="yara ahmad" w:date="2021-04-18T08:34:00Z">
            <w:rPr>
              <w:rFonts w:hint="cs"/>
              <w:rtl/>
            </w:rPr>
          </w:rPrChange>
        </w:rPr>
        <w:t>קבלה</w:t>
      </w:r>
      <w:r w:rsidRPr="00AE4B49">
        <w:rPr>
          <w:rFonts w:asciiTheme="majorBidi" w:hAnsiTheme="majorBidi" w:cstheme="majorBidi"/>
          <w:rtl/>
          <w:rPrChange w:id="3369" w:author="yara ahmad" w:date="2021-04-18T08:34:00Z">
            <w:rPr>
              <w:rtl/>
            </w:rPr>
          </w:rPrChange>
        </w:rPr>
        <w:t xml:space="preserve"> :</w:t>
      </w:r>
    </w:p>
    <w:p w14:paraId="5AE751D1" w14:textId="5D6211F9" w:rsidR="001C795F" w:rsidRPr="00AE4B49" w:rsidRDefault="001C795F" w:rsidP="001C795F">
      <w:pPr>
        <w:rPr>
          <w:rFonts w:asciiTheme="majorBidi" w:hAnsiTheme="majorBidi" w:cstheme="majorBidi"/>
          <w:rtl/>
          <w:rPrChange w:id="3370" w:author="yara ahmad" w:date="2021-04-18T08:34:00Z">
            <w:rPr>
              <w:rtl/>
            </w:rPr>
          </w:rPrChange>
        </w:rPr>
      </w:pPr>
      <w:proofErr w:type="gramStart"/>
      <w:r w:rsidRPr="00AE4B49">
        <w:rPr>
          <w:rFonts w:asciiTheme="majorBidi" w:hAnsiTheme="majorBidi" w:cstheme="majorBidi"/>
          <w:rPrChange w:id="3371" w:author="yara ahmad" w:date="2021-04-18T08:34:00Z">
            <w:rPr/>
          </w:rPrChange>
        </w:rPr>
        <w:t>HAPPY</w:t>
      </w:r>
      <w:r w:rsidRPr="00AE4B49">
        <w:rPr>
          <w:rFonts w:asciiTheme="majorBidi" w:hAnsiTheme="majorBidi" w:cstheme="majorBidi"/>
          <w:rtl/>
          <w:rPrChange w:id="3372" w:author="yara ahmad" w:date="2021-04-18T08:34:00Z">
            <w:rPr>
              <w:rtl/>
            </w:rPr>
          </w:rPrChange>
        </w:rPr>
        <w:t xml:space="preserve"> :</w:t>
      </w:r>
      <w:proofErr w:type="gramEnd"/>
      <w:r w:rsidRPr="00AE4B49">
        <w:rPr>
          <w:rFonts w:asciiTheme="majorBidi" w:hAnsiTheme="majorBidi" w:cstheme="majorBidi"/>
          <w:rtl/>
          <w:rPrChange w:id="3373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3374" w:author="yara ahmad" w:date="2021-04-18T08:34:00Z">
            <w:rPr>
              <w:rFonts w:hint="cs"/>
              <w:rtl/>
            </w:rPr>
          </w:rPrChange>
        </w:rPr>
        <w:t>המשתמש</w:t>
      </w:r>
      <w:r w:rsidRPr="00AE4B49">
        <w:rPr>
          <w:rFonts w:asciiTheme="majorBidi" w:hAnsiTheme="majorBidi" w:cstheme="majorBidi"/>
          <w:rtl/>
          <w:rPrChange w:id="3375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3376" w:author="yara ahmad" w:date="2021-04-18T08:34:00Z">
            <w:rPr>
              <w:rFonts w:hint="cs"/>
              <w:rtl/>
            </w:rPr>
          </w:rPrChange>
        </w:rPr>
        <w:t>מזין</w:t>
      </w:r>
      <w:r w:rsidRPr="00AE4B49">
        <w:rPr>
          <w:rFonts w:asciiTheme="majorBidi" w:hAnsiTheme="majorBidi" w:cstheme="majorBidi"/>
          <w:rtl/>
          <w:rPrChange w:id="3377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3378" w:author="yara ahmad" w:date="2021-04-18T08:34:00Z">
            <w:rPr>
              <w:rFonts w:hint="cs"/>
              <w:rtl/>
            </w:rPr>
          </w:rPrChange>
        </w:rPr>
        <w:t>שם</w:t>
      </w:r>
      <w:r w:rsidRPr="00AE4B49">
        <w:rPr>
          <w:rFonts w:asciiTheme="majorBidi" w:hAnsiTheme="majorBidi" w:cstheme="majorBidi"/>
          <w:rtl/>
          <w:rPrChange w:id="3379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3380" w:author="yara ahmad" w:date="2021-04-18T08:34:00Z">
            <w:rPr>
              <w:rFonts w:hint="cs"/>
              <w:rtl/>
            </w:rPr>
          </w:rPrChange>
        </w:rPr>
        <w:t>חנות</w:t>
      </w:r>
      <w:r w:rsidRPr="00AE4B49">
        <w:rPr>
          <w:rFonts w:asciiTheme="majorBidi" w:hAnsiTheme="majorBidi" w:cstheme="majorBidi"/>
          <w:rtl/>
          <w:rPrChange w:id="3381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3382" w:author="yara ahmad" w:date="2021-04-18T08:34:00Z">
            <w:rPr>
              <w:rFonts w:hint="cs"/>
              <w:rtl/>
            </w:rPr>
          </w:rPrChange>
        </w:rPr>
        <w:t>שקיימת</w:t>
      </w:r>
      <w:r w:rsidRPr="00AE4B49">
        <w:rPr>
          <w:rFonts w:asciiTheme="majorBidi" w:hAnsiTheme="majorBidi" w:cstheme="majorBidi"/>
          <w:rtl/>
          <w:rPrChange w:id="3383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3384" w:author="yara ahmad" w:date="2021-04-18T08:34:00Z">
            <w:rPr>
              <w:rFonts w:hint="cs"/>
              <w:rtl/>
            </w:rPr>
          </w:rPrChange>
        </w:rPr>
        <w:t>ואז</w:t>
      </w:r>
      <w:r w:rsidRPr="00AE4B49">
        <w:rPr>
          <w:rFonts w:asciiTheme="majorBidi" w:hAnsiTheme="majorBidi" w:cstheme="majorBidi"/>
          <w:rtl/>
          <w:rPrChange w:id="3385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3386" w:author="yara ahmad" w:date="2021-04-18T08:34:00Z">
            <w:rPr>
              <w:rFonts w:hint="cs"/>
              <w:rtl/>
            </w:rPr>
          </w:rPrChange>
        </w:rPr>
        <w:t>הוא</w:t>
      </w:r>
      <w:r w:rsidRPr="00AE4B49">
        <w:rPr>
          <w:rFonts w:asciiTheme="majorBidi" w:hAnsiTheme="majorBidi" w:cstheme="majorBidi"/>
          <w:rtl/>
          <w:rPrChange w:id="3387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3388" w:author="yara ahmad" w:date="2021-04-18T08:34:00Z">
            <w:rPr>
              <w:rFonts w:hint="cs"/>
              <w:rtl/>
            </w:rPr>
          </w:rPrChange>
        </w:rPr>
        <w:t>מקבל</w:t>
      </w:r>
      <w:r w:rsidRPr="00AE4B49">
        <w:rPr>
          <w:rFonts w:asciiTheme="majorBidi" w:hAnsiTheme="majorBidi" w:cstheme="majorBidi"/>
          <w:rtl/>
          <w:rPrChange w:id="3389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3390" w:author="yara ahmad" w:date="2021-04-18T08:34:00Z">
            <w:rPr>
              <w:rFonts w:hint="cs"/>
              <w:rtl/>
            </w:rPr>
          </w:rPrChange>
        </w:rPr>
        <w:t>בהצלחה</w:t>
      </w:r>
      <w:r w:rsidRPr="00AE4B49">
        <w:rPr>
          <w:rFonts w:asciiTheme="majorBidi" w:hAnsiTheme="majorBidi" w:cstheme="majorBidi"/>
          <w:rtl/>
          <w:rPrChange w:id="3391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3392" w:author="yara ahmad" w:date="2021-04-18T08:34:00Z">
            <w:rPr>
              <w:rFonts w:hint="cs"/>
              <w:rtl/>
            </w:rPr>
          </w:rPrChange>
        </w:rPr>
        <w:t>את</w:t>
      </w:r>
      <w:r w:rsidRPr="00AE4B49">
        <w:rPr>
          <w:rFonts w:asciiTheme="majorBidi" w:hAnsiTheme="majorBidi" w:cstheme="majorBidi"/>
          <w:rtl/>
          <w:rPrChange w:id="3393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3394" w:author="yara ahmad" w:date="2021-04-18T08:34:00Z">
            <w:rPr>
              <w:rFonts w:hint="cs"/>
              <w:rtl/>
            </w:rPr>
          </w:rPrChange>
        </w:rPr>
        <w:t>המידע</w:t>
      </w:r>
      <w:r w:rsidRPr="00AE4B49">
        <w:rPr>
          <w:rFonts w:asciiTheme="majorBidi" w:hAnsiTheme="majorBidi" w:cstheme="majorBidi"/>
          <w:rtl/>
          <w:rPrChange w:id="3395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3396" w:author="yara ahmad" w:date="2021-04-18T08:34:00Z">
            <w:rPr>
              <w:rFonts w:hint="cs"/>
              <w:rtl/>
            </w:rPr>
          </w:rPrChange>
        </w:rPr>
        <w:t>הנדרש</w:t>
      </w:r>
      <w:r w:rsidRPr="00AE4B49">
        <w:rPr>
          <w:rFonts w:asciiTheme="majorBidi" w:hAnsiTheme="majorBidi" w:cstheme="majorBidi"/>
          <w:rtl/>
          <w:rPrChange w:id="3397" w:author="yara ahmad" w:date="2021-04-18T08:34:00Z">
            <w:rPr>
              <w:rtl/>
            </w:rPr>
          </w:rPrChange>
        </w:rPr>
        <w:t xml:space="preserve"> .</w:t>
      </w:r>
    </w:p>
    <w:p w14:paraId="773AA739" w14:textId="522BB07B" w:rsidR="001C795F" w:rsidRPr="00AE4B49" w:rsidDel="00C329DF" w:rsidRDefault="001C795F" w:rsidP="001C795F">
      <w:pPr>
        <w:rPr>
          <w:del w:id="3398" w:author="jamil" w:date="2021-04-17T19:04:00Z"/>
          <w:rFonts w:asciiTheme="majorBidi" w:hAnsiTheme="majorBidi" w:cstheme="majorBidi"/>
          <w:rtl/>
          <w:rPrChange w:id="3399" w:author="yara ahmad" w:date="2021-04-18T08:34:00Z">
            <w:rPr>
              <w:del w:id="3400" w:author="jamil" w:date="2021-04-17T19:04:00Z"/>
              <w:rtl/>
            </w:rPr>
          </w:rPrChange>
        </w:rPr>
      </w:pPr>
      <w:del w:id="3401" w:author="jamil" w:date="2021-04-17T19:04:00Z">
        <w:r w:rsidRPr="00AE4B49" w:rsidDel="00C329DF">
          <w:rPr>
            <w:rFonts w:asciiTheme="majorBidi" w:hAnsiTheme="majorBidi" w:cstheme="majorBidi"/>
            <w:rPrChange w:id="3402" w:author="yara ahmad" w:date="2021-04-18T08:34:00Z">
              <w:rPr/>
            </w:rPrChange>
          </w:rPr>
          <w:delText>SAD</w:delText>
        </w:r>
        <w:r w:rsidRPr="00AE4B49" w:rsidDel="00C329DF">
          <w:rPr>
            <w:rFonts w:asciiTheme="majorBidi" w:hAnsiTheme="majorBidi" w:cstheme="majorBidi"/>
            <w:rtl/>
            <w:rPrChange w:id="3403" w:author="yara ahmad" w:date="2021-04-18T08:34:00Z">
              <w:rPr>
                <w:rtl/>
              </w:rPr>
            </w:rPrChange>
          </w:rPr>
          <w:delText xml:space="preserve"> :  </w:delText>
        </w:r>
        <w:r w:rsidRPr="00AE4B49" w:rsidDel="00C329DF">
          <w:rPr>
            <w:rFonts w:asciiTheme="majorBidi" w:hAnsiTheme="majorBidi" w:cstheme="majorBidi" w:hint="cs"/>
            <w:rtl/>
            <w:rPrChange w:id="3404" w:author="yara ahmad" w:date="2021-04-18T08:34:00Z">
              <w:rPr>
                <w:rFonts w:hint="cs"/>
                <w:rtl/>
              </w:rPr>
            </w:rPrChange>
          </w:rPr>
          <w:delText>המשתמש</w:delText>
        </w:r>
        <w:r w:rsidRPr="00AE4B49" w:rsidDel="00C329DF">
          <w:rPr>
            <w:rFonts w:asciiTheme="majorBidi" w:hAnsiTheme="majorBidi" w:cstheme="majorBidi"/>
            <w:rtl/>
            <w:rPrChange w:id="3405" w:author="yara ahmad" w:date="2021-04-18T08:34:00Z">
              <w:rPr>
                <w:rtl/>
              </w:rPr>
            </w:rPrChange>
          </w:rPr>
          <w:delText xml:space="preserve"> </w:delText>
        </w:r>
        <w:r w:rsidRPr="00AE4B49" w:rsidDel="00C329DF">
          <w:rPr>
            <w:rFonts w:asciiTheme="majorBidi" w:hAnsiTheme="majorBidi" w:cstheme="majorBidi" w:hint="cs"/>
            <w:rtl/>
            <w:rPrChange w:id="3406" w:author="yara ahmad" w:date="2021-04-18T08:34:00Z">
              <w:rPr>
                <w:rFonts w:hint="cs"/>
                <w:rtl/>
              </w:rPr>
            </w:rPrChange>
          </w:rPr>
          <w:delText>כותב</w:delText>
        </w:r>
        <w:r w:rsidRPr="00AE4B49" w:rsidDel="00C329DF">
          <w:rPr>
            <w:rFonts w:asciiTheme="majorBidi" w:hAnsiTheme="majorBidi" w:cstheme="majorBidi"/>
            <w:rtl/>
            <w:rPrChange w:id="3407" w:author="yara ahmad" w:date="2021-04-18T08:34:00Z">
              <w:rPr>
                <w:rtl/>
              </w:rPr>
            </w:rPrChange>
          </w:rPr>
          <w:delText xml:space="preserve"> </w:delText>
        </w:r>
        <w:r w:rsidRPr="00AE4B49" w:rsidDel="00C329DF">
          <w:rPr>
            <w:rFonts w:asciiTheme="majorBidi" w:hAnsiTheme="majorBidi" w:cstheme="majorBidi" w:hint="cs"/>
            <w:rtl/>
            <w:rPrChange w:id="3408" w:author="yara ahmad" w:date="2021-04-18T08:34:00Z">
              <w:rPr>
                <w:rFonts w:hint="cs"/>
                <w:rtl/>
              </w:rPr>
            </w:rPrChange>
          </w:rPr>
          <w:delText>שם</w:delText>
        </w:r>
        <w:r w:rsidRPr="00AE4B49" w:rsidDel="00C329DF">
          <w:rPr>
            <w:rFonts w:asciiTheme="majorBidi" w:hAnsiTheme="majorBidi" w:cstheme="majorBidi"/>
            <w:rtl/>
            <w:rPrChange w:id="3409" w:author="yara ahmad" w:date="2021-04-18T08:34:00Z">
              <w:rPr>
                <w:rtl/>
              </w:rPr>
            </w:rPrChange>
          </w:rPr>
          <w:delText xml:space="preserve"> </w:delText>
        </w:r>
        <w:r w:rsidRPr="00AE4B49" w:rsidDel="00C329DF">
          <w:rPr>
            <w:rFonts w:asciiTheme="majorBidi" w:hAnsiTheme="majorBidi" w:cstheme="majorBidi" w:hint="cs"/>
            <w:rtl/>
            <w:rPrChange w:id="3410" w:author="yara ahmad" w:date="2021-04-18T08:34:00Z">
              <w:rPr>
                <w:rFonts w:hint="cs"/>
                <w:rtl/>
              </w:rPr>
            </w:rPrChange>
          </w:rPr>
          <w:delText>חנות</w:delText>
        </w:r>
        <w:r w:rsidRPr="00AE4B49" w:rsidDel="00C329DF">
          <w:rPr>
            <w:rFonts w:asciiTheme="majorBidi" w:hAnsiTheme="majorBidi" w:cstheme="majorBidi"/>
            <w:rtl/>
            <w:rPrChange w:id="3411" w:author="yara ahmad" w:date="2021-04-18T08:34:00Z">
              <w:rPr>
                <w:rtl/>
              </w:rPr>
            </w:rPrChange>
          </w:rPr>
          <w:delText xml:space="preserve"> </w:delText>
        </w:r>
        <w:r w:rsidRPr="00AE4B49" w:rsidDel="00C329DF">
          <w:rPr>
            <w:rFonts w:asciiTheme="majorBidi" w:hAnsiTheme="majorBidi" w:cstheme="majorBidi" w:hint="cs"/>
            <w:rtl/>
            <w:rPrChange w:id="3412" w:author="yara ahmad" w:date="2021-04-18T08:34:00Z">
              <w:rPr>
                <w:rFonts w:hint="cs"/>
                <w:rtl/>
              </w:rPr>
            </w:rPrChange>
          </w:rPr>
          <w:delText>שאינה</w:delText>
        </w:r>
        <w:r w:rsidRPr="00AE4B49" w:rsidDel="00C329DF">
          <w:rPr>
            <w:rFonts w:asciiTheme="majorBidi" w:hAnsiTheme="majorBidi" w:cstheme="majorBidi"/>
            <w:rtl/>
            <w:rPrChange w:id="3413" w:author="yara ahmad" w:date="2021-04-18T08:34:00Z">
              <w:rPr>
                <w:rtl/>
              </w:rPr>
            </w:rPrChange>
          </w:rPr>
          <w:delText xml:space="preserve"> </w:delText>
        </w:r>
        <w:r w:rsidRPr="00AE4B49" w:rsidDel="00C329DF">
          <w:rPr>
            <w:rFonts w:asciiTheme="majorBidi" w:hAnsiTheme="majorBidi" w:cstheme="majorBidi" w:hint="cs"/>
            <w:rtl/>
            <w:rPrChange w:id="3414" w:author="yara ahmad" w:date="2021-04-18T08:34:00Z">
              <w:rPr>
                <w:rFonts w:hint="cs"/>
                <w:rtl/>
              </w:rPr>
            </w:rPrChange>
          </w:rPr>
          <w:delText>קיימת</w:delText>
        </w:r>
        <w:r w:rsidRPr="00AE4B49" w:rsidDel="00C329DF">
          <w:rPr>
            <w:rFonts w:asciiTheme="majorBidi" w:hAnsiTheme="majorBidi" w:cstheme="majorBidi"/>
            <w:rtl/>
            <w:rPrChange w:id="3415" w:author="yara ahmad" w:date="2021-04-18T08:34:00Z">
              <w:rPr>
                <w:rtl/>
              </w:rPr>
            </w:rPrChange>
          </w:rPr>
          <w:delText xml:space="preserve"> </w:delText>
        </w:r>
        <w:r w:rsidRPr="00AE4B49" w:rsidDel="00C329DF">
          <w:rPr>
            <w:rFonts w:asciiTheme="majorBidi" w:hAnsiTheme="majorBidi" w:cstheme="majorBidi" w:hint="cs"/>
            <w:rtl/>
            <w:rPrChange w:id="3416" w:author="yara ahmad" w:date="2021-04-18T08:34:00Z">
              <w:rPr>
                <w:rFonts w:hint="cs"/>
                <w:rtl/>
              </w:rPr>
            </w:rPrChange>
          </w:rPr>
          <w:delText>ואז</w:delText>
        </w:r>
        <w:r w:rsidRPr="00AE4B49" w:rsidDel="00C329DF">
          <w:rPr>
            <w:rFonts w:asciiTheme="majorBidi" w:hAnsiTheme="majorBidi" w:cstheme="majorBidi"/>
            <w:rtl/>
            <w:rPrChange w:id="3417" w:author="yara ahmad" w:date="2021-04-18T08:34:00Z">
              <w:rPr>
                <w:rtl/>
              </w:rPr>
            </w:rPrChange>
          </w:rPr>
          <w:delText xml:space="preserve"> </w:delText>
        </w:r>
        <w:r w:rsidRPr="00AE4B49" w:rsidDel="00C329DF">
          <w:rPr>
            <w:rFonts w:asciiTheme="majorBidi" w:hAnsiTheme="majorBidi" w:cstheme="majorBidi" w:hint="cs"/>
            <w:rtl/>
            <w:rPrChange w:id="3418" w:author="yara ahmad" w:date="2021-04-18T08:34:00Z">
              <w:rPr>
                <w:rFonts w:hint="cs"/>
                <w:rtl/>
              </w:rPr>
            </w:rPrChange>
          </w:rPr>
          <w:delText>הוא</w:delText>
        </w:r>
        <w:r w:rsidRPr="00AE4B49" w:rsidDel="00C329DF">
          <w:rPr>
            <w:rFonts w:asciiTheme="majorBidi" w:hAnsiTheme="majorBidi" w:cstheme="majorBidi"/>
            <w:rtl/>
            <w:rPrChange w:id="3419" w:author="yara ahmad" w:date="2021-04-18T08:34:00Z">
              <w:rPr>
                <w:rtl/>
              </w:rPr>
            </w:rPrChange>
          </w:rPr>
          <w:delText xml:space="preserve"> </w:delText>
        </w:r>
        <w:r w:rsidRPr="00AE4B49" w:rsidDel="00C329DF">
          <w:rPr>
            <w:rFonts w:asciiTheme="majorBidi" w:hAnsiTheme="majorBidi" w:cstheme="majorBidi" w:hint="cs"/>
            <w:rtl/>
            <w:rPrChange w:id="3420" w:author="yara ahmad" w:date="2021-04-18T08:34:00Z">
              <w:rPr>
                <w:rFonts w:hint="cs"/>
                <w:rtl/>
              </w:rPr>
            </w:rPrChange>
          </w:rPr>
          <w:delText>מקבל</w:delText>
        </w:r>
        <w:r w:rsidRPr="00AE4B49" w:rsidDel="00C329DF">
          <w:rPr>
            <w:rFonts w:asciiTheme="majorBidi" w:hAnsiTheme="majorBidi" w:cstheme="majorBidi"/>
            <w:rtl/>
            <w:rPrChange w:id="3421" w:author="yara ahmad" w:date="2021-04-18T08:34:00Z">
              <w:rPr>
                <w:rtl/>
              </w:rPr>
            </w:rPrChange>
          </w:rPr>
          <w:delText xml:space="preserve"> </w:delText>
        </w:r>
        <w:r w:rsidRPr="00AE4B49" w:rsidDel="00C329DF">
          <w:rPr>
            <w:rFonts w:asciiTheme="majorBidi" w:hAnsiTheme="majorBidi" w:cstheme="majorBidi" w:hint="cs"/>
            <w:rtl/>
            <w:rPrChange w:id="3422" w:author="yara ahmad" w:date="2021-04-18T08:34:00Z">
              <w:rPr>
                <w:rFonts w:hint="cs"/>
                <w:rtl/>
              </w:rPr>
            </w:rPrChange>
          </w:rPr>
          <w:delText>מידע</w:delText>
        </w:r>
        <w:r w:rsidRPr="00AE4B49" w:rsidDel="00C329DF">
          <w:rPr>
            <w:rFonts w:asciiTheme="majorBidi" w:hAnsiTheme="majorBidi" w:cstheme="majorBidi"/>
            <w:rtl/>
            <w:rPrChange w:id="3423" w:author="yara ahmad" w:date="2021-04-18T08:34:00Z">
              <w:rPr>
                <w:rtl/>
              </w:rPr>
            </w:rPrChange>
          </w:rPr>
          <w:delText xml:space="preserve"> </w:delText>
        </w:r>
        <w:r w:rsidRPr="00AE4B49" w:rsidDel="00C329DF">
          <w:rPr>
            <w:rFonts w:asciiTheme="majorBidi" w:hAnsiTheme="majorBidi" w:cstheme="majorBidi" w:hint="cs"/>
            <w:rtl/>
            <w:rPrChange w:id="3424" w:author="yara ahmad" w:date="2021-04-18T08:34:00Z">
              <w:rPr>
                <w:rFonts w:hint="cs"/>
                <w:rtl/>
              </w:rPr>
            </w:rPrChange>
          </w:rPr>
          <w:delText>על</w:delText>
        </w:r>
        <w:r w:rsidRPr="00AE4B49" w:rsidDel="00C329DF">
          <w:rPr>
            <w:rFonts w:asciiTheme="majorBidi" w:hAnsiTheme="majorBidi" w:cstheme="majorBidi"/>
            <w:rtl/>
            <w:rPrChange w:id="3425" w:author="yara ahmad" w:date="2021-04-18T08:34:00Z">
              <w:rPr>
                <w:rtl/>
              </w:rPr>
            </w:rPrChange>
          </w:rPr>
          <w:delText xml:space="preserve"> </w:delText>
        </w:r>
        <w:r w:rsidRPr="00AE4B49" w:rsidDel="00C329DF">
          <w:rPr>
            <w:rFonts w:asciiTheme="majorBidi" w:hAnsiTheme="majorBidi" w:cstheme="majorBidi" w:hint="cs"/>
            <w:rtl/>
            <w:rPrChange w:id="3426" w:author="yara ahmad" w:date="2021-04-18T08:34:00Z">
              <w:rPr>
                <w:rFonts w:hint="cs"/>
                <w:rtl/>
              </w:rPr>
            </w:rPrChange>
          </w:rPr>
          <w:delText>חנות</w:delText>
        </w:r>
        <w:r w:rsidRPr="00AE4B49" w:rsidDel="00C329DF">
          <w:rPr>
            <w:rFonts w:asciiTheme="majorBidi" w:hAnsiTheme="majorBidi" w:cstheme="majorBidi"/>
            <w:rtl/>
            <w:rPrChange w:id="3427" w:author="yara ahmad" w:date="2021-04-18T08:34:00Z">
              <w:rPr>
                <w:rtl/>
              </w:rPr>
            </w:rPrChange>
          </w:rPr>
          <w:delText xml:space="preserve"> </w:delText>
        </w:r>
        <w:r w:rsidRPr="00AE4B49" w:rsidDel="00C329DF">
          <w:rPr>
            <w:rFonts w:asciiTheme="majorBidi" w:hAnsiTheme="majorBidi" w:cstheme="majorBidi" w:hint="cs"/>
            <w:rtl/>
            <w:rPrChange w:id="3428" w:author="yara ahmad" w:date="2021-04-18T08:34:00Z">
              <w:rPr>
                <w:rFonts w:hint="cs"/>
                <w:rtl/>
              </w:rPr>
            </w:rPrChange>
          </w:rPr>
          <w:delText>אחר</w:delText>
        </w:r>
        <w:r w:rsidRPr="00AE4B49" w:rsidDel="00C329DF">
          <w:rPr>
            <w:rFonts w:asciiTheme="majorBidi" w:hAnsiTheme="majorBidi" w:cstheme="majorBidi"/>
            <w:rtl/>
            <w:rPrChange w:id="3429" w:author="yara ahmad" w:date="2021-04-18T08:34:00Z">
              <w:rPr>
                <w:rtl/>
              </w:rPr>
            </w:rPrChange>
          </w:rPr>
          <w:delText xml:space="preserve"> .</w:delText>
        </w:r>
      </w:del>
    </w:p>
    <w:p w14:paraId="202E2FEB" w14:textId="2B48C59E" w:rsidR="001C795F" w:rsidRPr="00AE4B49" w:rsidRDefault="001C795F" w:rsidP="001C795F">
      <w:pPr>
        <w:rPr>
          <w:rFonts w:asciiTheme="majorBidi" w:hAnsiTheme="majorBidi" w:cstheme="majorBidi"/>
          <w:rtl/>
          <w:rPrChange w:id="3430" w:author="yara ahmad" w:date="2021-04-18T08:34:00Z">
            <w:rPr>
              <w:rtl/>
            </w:rPr>
          </w:rPrChange>
        </w:rPr>
      </w:pPr>
      <w:del w:id="3431" w:author="jamil" w:date="2021-04-17T19:04:00Z">
        <w:r w:rsidRPr="00AE4B49" w:rsidDel="00C329DF">
          <w:rPr>
            <w:rFonts w:asciiTheme="majorBidi" w:hAnsiTheme="majorBidi" w:cstheme="majorBidi"/>
            <w:rPrChange w:id="3432" w:author="yara ahmad" w:date="2021-04-18T08:34:00Z">
              <w:rPr/>
            </w:rPrChange>
          </w:rPr>
          <w:delText>BAD</w:delText>
        </w:r>
        <w:r w:rsidRPr="00AE4B49" w:rsidDel="00C329DF">
          <w:rPr>
            <w:rFonts w:asciiTheme="majorBidi" w:hAnsiTheme="majorBidi" w:cstheme="majorBidi"/>
            <w:rtl/>
            <w:rPrChange w:id="3433" w:author="yara ahmad" w:date="2021-04-18T08:34:00Z">
              <w:rPr>
                <w:rtl/>
              </w:rPr>
            </w:rPrChange>
          </w:rPr>
          <w:delText xml:space="preserve"> </w:delText>
        </w:r>
      </w:del>
      <w:proofErr w:type="gramStart"/>
      <w:ins w:id="3434" w:author="jamil" w:date="2021-04-17T19:04:00Z">
        <w:r w:rsidR="00C329DF" w:rsidRPr="00AE4B49">
          <w:rPr>
            <w:rFonts w:asciiTheme="majorBidi" w:hAnsiTheme="majorBidi" w:cstheme="majorBidi"/>
            <w:rPrChange w:id="3435" w:author="yara ahmad" w:date="2021-04-18T08:34:00Z">
              <w:rPr/>
            </w:rPrChange>
          </w:rPr>
          <w:t>SAD</w:t>
        </w:r>
        <w:r w:rsidR="00C329DF" w:rsidRPr="00AE4B49">
          <w:rPr>
            <w:rFonts w:asciiTheme="majorBidi" w:hAnsiTheme="majorBidi" w:cstheme="majorBidi"/>
            <w:rtl/>
            <w:rPrChange w:id="3436" w:author="yara ahmad" w:date="2021-04-18T08:34:00Z">
              <w:rPr>
                <w:rtl/>
              </w:rPr>
            </w:rPrChange>
          </w:rPr>
          <w:t xml:space="preserve"> </w:t>
        </w:r>
      </w:ins>
      <w:r w:rsidRPr="00AE4B49">
        <w:rPr>
          <w:rFonts w:asciiTheme="majorBidi" w:hAnsiTheme="majorBidi" w:cstheme="majorBidi"/>
          <w:rtl/>
          <w:rPrChange w:id="3437" w:author="yara ahmad" w:date="2021-04-18T08:34:00Z">
            <w:rPr>
              <w:rtl/>
            </w:rPr>
          </w:rPrChange>
        </w:rPr>
        <w:t>:</w:t>
      </w:r>
      <w:proofErr w:type="gramEnd"/>
      <w:r w:rsidRPr="00AE4B49">
        <w:rPr>
          <w:rFonts w:asciiTheme="majorBidi" w:hAnsiTheme="majorBidi" w:cstheme="majorBidi"/>
          <w:rtl/>
          <w:rPrChange w:id="3438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3439" w:author="yara ahmad" w:date="2021-04-18T08:34:00Z">
            <w:rPr>
              <w:rFonts w:hint="cs"/>
              <w:rtl/>
            </w:rPr>
          </w:rPrChange>
        </w:rPr>
        <w:t>לעומת</w:t>
      </w:r>
      <w:r w:rsidRPr="00AE4B49">
        <w:rPr>
          <w:rFonts w:asciiTheme="majorBidi" w:hAnsiTheme="majorBidi" w:cstheme="majorBidi"/>
          <w:rtl/>
          <w:rPrChange w:id="3440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3441" w:author="yara ahmad" w:date="2021-04-18T08:34:00Z">
            <w:rPr>
              <w:rFonts w:hint="cs"/>
              <w:rtl/>
            </w:rPr>
          </w:rPrChange>
        </w:rPr>
        <w:t>שהמשתמש</w:t>
      </w:r>
      <w:r w:rsidRPr="00AE4B49">
        <w:rPr>
          <w:rFonts w:asciiTheme="majorBidi" w:hAnsiTheme="majorBidi" w:cstheme="majorBidi"/>
          <w:rtl/>
          <w:rPrChange w:id="3442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3443" w:author="yara ahmad" w:date="2021-04-18T08:34:00Z">
            <w:rPr>
              <w:rFonts w:hint="cs"/>
              <w:rtl/>
            </w:rPr>
          </w:rPrChange>
        </w:rPr>
        <w:t>הזין</w:t>
      </w:r>
      <w:r w:rsidRPr="00AE4B49">
        <w:rPr>
          <w:rFonts w:asciiTheme="majorBidi" w:hAnsiTheme="majorBidi" w:cstheme="majorBidi"/>
          <w:rtl/>
          <w:rPrChange w:id="3444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3445" w:author="yara ahmad" w:date="2021-04-18T08:34:00Z">
            <w:rPr>
              <w:rFonts w:hint="cs"/>
              <w:rtl/>
            </w:rPr>
          </w:rPrChange>
        </w:rPr>
        <w:t>שם</w:t>
      </w:r>
      <w:r w:rsidRPr="00AE4B49">
        <w:rPr>
          <w:rFonts w:asciiTheme="majorBidi" w:hAnsiTheme="majorBidi" w:cstheme="majorBidi"/>
          <w:rtl/>
          <w:rPrChange w:id="3446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3447" w:author="yara ahmad" w:date="2021-04-18T08:34:00Z">
            <w:rPr>
              <w:rFonts w:hint="cs"/>
              <w:rtl/>
            </w:rPr>
          </w:rPrChange>
        </w:rPr>
        <w:t>חנות</w:t>
      </w:r>
      <w:r w:rsidRPr="00AE4B49">
        <w:rPr>
          <w:rFonts w:asciiTheme="majorBidi" w:hAnsiTheme="majorBidi" w:cstheme="majorBidi"/>
          <w:rtl/>
          <w:rPrChange w:id="3448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3449" w:author="yara ahmad" w:date="2021-04-18T08:34:00Z">
            <w:rPr>
              <w:rFonts w:hint="cs"/>
              <w:rtl/>
            </w:rPr>
          </w:rPrChange>
        </w:rPr>
        <w:t>קיימת</w:t>
      </w:r>
      <w:r w:rsidRPr="00AE4B49">
        <w:rPr>
          <w:rFonts w:asciiTheme="majorBidi" w:hAnsiTheme="majorBidi" w:cstheme="majorBidi"/>
          <w:rtl/>
          <w:rPrChange w:id="3450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3451" w:author="yara ahmad" w:date="2021-04-18T08:34:00Z">
            <w:rPr>
              <w:rFonts w:hint="cs"/>
              <w:rtl/>
            </w:rPr>
          </w:rPrChange>
        </w:rPr>
        <w:t>המערכת</w:t>
      </w:r>
      <w:r w:rsidRPr="00AE4B49">
        <w:rPr>
          <w:rFonts w:asciiTheme="majorBidi" w:hAnsiTheme="majorBidi" w:cstheme="majorBidi"/>
          <w:rtl/>
          <w:rPrChange w:id="3452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3453" w:author="yara ahmad" w:date="2021-04-18T08:34:00Z">
            <w:rPr>
              <w:rFonts w:hint="cs"/>
              <w:rtl/>
            </w:rPr>
          </w:rPrChange>
        </w:rPr>
        <w:t>לא</w:t>
      </w:r>
      <w:r w:rsidRPr="00AE4B49">
        <w:rPr>
          <w:rFonts w:asciiTheme="majorBidi" w:hAnsiTheme="majorBidi" w:cstheme="majorBidi"/>
          <w:rtl/>
          <w:rPrChange w:id="3454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3455" w:author="yara ahmad" w:date="2021-04-18T08:34:00Z">
            <w:rPr>
              <w:rFonts w:hint="cs"/>
              <w:rtl/>
            </w:rPr>
          </w:rPrChange>
        </w:rPr>
        <w:t>מציגה</w:t>
      </w:r>
      <w:r w:rsidRPr="00AE4B49">
        <w:rPr>
          <w:rFonts w:asciiTheme="majorBidi" w:hAnsiTheme="majorBidi" w:cstheme="majorBidi"/>
          <w:rtl/>
          <w:rPrChange w:id="3456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3457" w:author="yara ahmad" w:date="2021-04-18T08:34:00Z">
            <w:rPr>
              <w:rFonts w:hint="cs"/>
              <w:rtl/>
            </w:rPr>
          </w:rPrChange>
        </w:rPr>
        <w:t>לו</w:t>
      </w:r>
      <w:r w:rsidRPr="00AE4B49">
        <w:rPr>
          <w:rFonts w:asciiTheme="majorBidi" w:hAnsiTheme="majorBidi" w:cstheme="majorBidi"/>
          <w:rtl/>
          <w:rPrChange w:id="3458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3459" w:author="yara ahmad" w:date="2021-04-18T08:34:00Z">
            <w:rPr>
              <w:rFonts w:hint="cs"/>
              <w:rtl/>
            </w:rPr>
          </w:rPrChange>
        </w:rPr>
        <w:t>את</w:t>
      </w:r>
      <w:r w:rsidRPr="00AE4B49">
        <w:rPr>
          <w:rFonts w:asciiTheme="majorBidi" w:hAnsiTheme="majorBidi" w:cstheme="majorBidi"/>
          <w:rtl/>
          <w:rPrChange w:id="3460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3461" w:author="yara ahmad" w:date="2021-04-18T08:34:00Z">
            <w:rPr>
              <w:rFonts w:hint="cs"/>
              <w:rtl/>
            </w:rPr>
          </w:rPrChange>
        </w:rPr>
        <w:t>הנתונים</w:t>
      </w:r>
      <w:r w:rsidRPr="00AE4B49">
        <w:rPr>
          <w:rFonts w:asciiTheme="majorBidi" w:hAnsiTheme="majorBidi" w:cstheme="majorBidi"/>
          <w:rtl/>
          <w:rPrChange w:id="3462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3463" w:author="yara ahmad" w:date="2021-04-18T08:34:00Z">
            <w:rPr>
              <w:rFonts w:hint="cs"/>
              <w:rtl/>
            </w:rPr>
          </w:rPrChange>
        </w:rPr>
        <w:t>הנכונים</w:t>
      </w:r>
      <w:r w:rsidRPr="00AE4B49">
        <w:rPr>
          <w:rFonts w:asciiTheme="majorBidi" w:hAnsiTheme="majorBidi" w:cstheme="majorBidi"/>
          <w:rtl/>
          <w:rPrChange w:id="3464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3465" w:author="yara ahmad" w:date="2021-04-18T08:34:00Z">
            <w:rPr>
              <w:rFonts w:hint="cs"/>
              <w:rtl/>
            </w:rPr>
          </w:rPrChange>
        </w:rPr>
        <w:t>שלה</w:t>
      </w:r>
      <w:r w:rsidRPr="00AE4B49">
        <w:rPr>
          <w:rFonts w:asciiTheme="majorBidi" w:hAnsiTheme="majorBidi" w:cstheme="majorBidi"/>
          <w:rtl/>
          <w:rPrChange w:id="3466" w:author="yara ahmad" w:date="2021-04-18T08:34:00Z">
            <w:rPr>
              <w:rtl/>
            </w:rPr>
          </w:rPrChange>
        </w:rPr>
        <w:t xml:space="preserve"> . </w:t>
      </w:r>
    </w:p>
    <w:p w14:paraId="711E318D" w14:textId="77777777" w:rsidR="00C329DF" w:rsidRPr="00AE4B49" w:rsidRDefault="00C329DF" w:rsidP="00C329DF">
      <w:pPr>
        <w:rPr>
          <w:ins w:id="3467" w:author="jamil" w:date="2021-04-17T19:04:00Z"/>
          <w:rFonts w:asciiTheme="majorBidi" w:hAnsiTheme="majorBidi" w:cstheme="majorBidi"/>
          <w:rtl/>
          <w:rPrChange w:id="3468" w:author="yara ahmad" w:date="2021-04-18T08:34:00Z">
            <w:rPr>
              <w:ins w:id="3469" w:author="jamil" w:date="2021-04-17T19:04:00Z"/>
              <w:rtl/>
            </w:rPr>
          </w:rPrChange>
        </w:rPr>
      </w:pPr>
      <w:proofErr w:type="gramStart"/>
      <w:ins w:id="3470" w:author="jamil" w:date="2021-04-17T19:04:00Z">
        <w:r w:rsidRPr="00AE4B49">
          <w:rPr>
            <w:rFonts w:asciiTheme="majorBidi" w:hAnsiTheme="majorBidi" w:cstheme="majorBidi"/>
            <w:rPrChange w:id="3471" w:author="yara ahmad" w:date="2021-04-18T08:34:00Z">
              <w:rPr/>
            </w:rPrChange>
          </w:rPr>
          <w:t>BAD</w:t>
        </w:r>
        <w:r w:rsidRPr="00AE4B49">
          <w:rPr>
            <w:rFonts w:asciiTheme="majorBidi" w:hAnsiTheme="majorBidi" w:cstheme="majorBidi"/>
            <w:rtl/>
            <w:rPrChange w:id="3472" w:author="yara ahmad" w:date="2021-04-18T08:34:00Z">
              <w:rPr>
                <w:rtl/>
              </w:rPr>
            </w:rPrChange>
          </w:rPr>
          <w:t xml:space="preserve"> :</w:t>
        </w:r>
        <w:proofErr w:type="gramEnd"/>
        <w:r w:rsidRPr="00AE4B49">
          <w:rPr>
            <w:rFonts w:asciiTheme="majorBidi" w:hAnsiTheme="majorBidi" w:cstheme="majorBidi"/>
            <w:rtl/>
            <w:rPrChange w:id="3473" w:author="yara ahmad" w:date="2021-04-18T08:34:00Z">
              <w:rPr>
                <w:rtl/>
              </w:rPr>
            </w:rPrChange>
          </w:rPr>
          <w:t xml:space="preserve">  </w:t>
        </w:r>
        <w:r w:rsidRPr="00AE4B49">
          <w:rPr>
            <w:rFonts w:asciiTheme="majorBidi" w:hAnsiTheme="majorBidi" w:cstheme="majorBidi" w:hint="cs"/>
            <w:rtl/>
            <w:rPrChange w:id="3474" w:author="yara ahmad" w:date="2021-04-18T08:34:00Z">
              <w:rPr>
                <w:rFonts w:hint="cs"/>
                <w:rtl/>
              </w:rPr>
            </w:rPrChange>
          </w:rPr>
          <w:t>המשתמש</w:t>
        </w:r>
        <w:r w:rsidRPr="00AE4B49">
          <w:rPr>
            <w:rFonts w:asciiTheme="majorBidi" w:hAnsiTheme="majorBidi" w:cstheme="majorBidi"/>
            <w:rtl/>
            <w:rPrChange w:id="3475" w:author="yara ahmad" w:date="2021-04-18T08:34:00Z">
              <w:rPr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rtl/>
            <w:rPrChange w:id="3476" w:author="yara ahmad" w:date="2021-04-18T08:34:00Z">
              <w:rPr>
                <w:rFonts w:hint="cs"/>
                <w:rtl/>
              </w:rPr>
            </w:rPrChange>
          </w:rPr>
          <w:t>כותב</w:t>
        </w:r>
        <w:r w:rsidRPr="00AE4B49">
          <w:rPr>
            <w:rFonts w:asciiTheme="majorBidi" w:hAnsiTheme="majorBidi" w:cstheme="majorBidi"/>
            <w:rtl/>
            <w:rPrChange w:id="3477" w:author="yara ahmad" w:date="2021-04-18T08:34:00Z">
              <w:rPr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rtl/>
            <w:rPrChange w:id="3478" w:author="yara ahmad" w:date="2021-04-18T08:34:00Z">
              <w:rPr>
                <w:rFonts w:hint="cs"/>
                <w:rtl/>
              </w:rPr>
            </w:rPrChange>
          </w:rPr>
          <w:t>שם</w:t>
        </w:r>
        <w:r w:rsidRPr="00AE4B49">
          <w:rPr>
            <w:rFonts w:asciiTheme="majorBidi" w:hAnsiTheme="majorBidi" w:cstheme="majorBidi"/>
            <w:rtl/>
            <w:rPrChange w:id="3479" w:author="yara ahmad" w:date="2021-04-18T08:34:00Z">
              <w:rPr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rtl/>
            <w:rPrChange w:id="3480" w:author="yara ahmad" w:date="2021-04-18T08:34:00Z">
              <w:rPr>
                <w:rFonts w:hint="cs"/>
                <w:rtl/>
              </w:rPr>
            </w:rPrChange>
          </w:rPr>
          <w:t>חנות</w:t>
        </w:r>
        <w:r w:rsidRPr="00AE4B49">
          <w:rPr>
            <w:rFonts w:asciiTheme="majorBidi" w:hAnsiTheme="majorBidi" w:cstheme="majorBidi"/>
            <w:rtl/>
            <w:rPrChange w:id="3481" w:author="yara ahmad" w:date="2021-04-18T08:34:00Z">
              <w:rPr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rtl/>
            <w:rPrChange w:id="3482" w:author="yara ahmad" w:date="2021-04-18T08:34:00Z">
              <w:rPr>
                <w:rFonts w:hint="cs"/>
                <w:rtl/>
              </w:rPr>
            </w:rPrChange>
          </w:rPr>
          <w:t>שאינה</w:t>
        </w:r>
        <w:r w:rsidRPr="00AE4B49">
          <w:rPr>
            <w:rFonts w:asciiTheme="majorBidi" w:hAnsiTheme="majorBidi" w:cstheme="majorBidi"/>
            <w:rtl/>
            <w:rPrChange w:id="3483" w:author="yara ahmad" w:date="2021-04-18T08:34:00Z">
              <w:rPr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rtl/>
            <w:rPrChange w:id="3484" w:author="yara ahmad" w:date="2021-04-18T08:34:00Z">
              <w:rPr>
                <w:rFonts w:hint="cs"/>
                <w:rtl/>
              </w:rPr>
            </w:rPrChange>
          </w:rPr>
          <w:t>קיימת</w:t>
        </w:r>
        <w:r w:rsidRPr="00AE4B49">
          <w:rPr>
            <w:rFonts w:asciiTheme="majorBidi" w:hAnsiTheme="majorBidi" w:cstheme="majorBidi"/>
            <w:rtl/>
            <w:rPrChange w:id="3485" w:author="yara ahmad" w:date="2021-04-18T08:34:00Z">
              <w:rPr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rtl/>
            <w:rPrChange w:id="3486" w:author="yara ahmad" w:date="2021-04-18T08:34:00Z">
              <w:rPr>
                <w:rFonts w:hint="cs"/>
                <w:rtl/>
              </w:rPr>
            </w:rPrChange>
          </w:rPr>
          <w:t>ואז</w:t>
        </w:r>
        <w:r w:rsidRPr="00AE4B49">
          <w:rPr>
            <w:rFonts w:asciiTheme="majorBidi" w:hAnsiTheme="majorBidi" w:cstheme="majorBidi"/>
            <w:rtl/>
            <w:rPrChange w:id="3487" w:author="yara ahmad" w:date="2021-04-18T08:34:00Z">
              <w:rPr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rtl/>
            <w:rPrChange w:id="3488" w:author="yara ahmad" w:date="2021-04-18T08:34:00Z">
              <w:rPr>
                <w:rFonts w:hint="cs"/>
                <w:rtl/>
              </w:rPr>
            </w:rPrChange>
          </w:rPr>
          <w:t>הוא</w:t>
        </w:r>
        <w:r w:rsidRPr="00AE4B49">
          <w:rPr>
            <w:rFonts w:asciiTheme="majorBidi" w:hAnsiTheme="majorBidi" w:cstheme="majorBidi"/>
            <w:rtl/>
            <w:rPrChange w:id="3489" w:author="yara ahmad" w:date="2021-04-18T08:34:00Z">
              <w:rPr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rtl/>
            <w:rPrChange w:id="3490" w:author="yara ahmad" w:date="2021-04-18T08:34:00Z">
              <w:rPr>
                <w:rFonts w:hint="cs"/>
                <w:rtl/>
              </w:rPr>
            </w:rPrChange>
          </w:rPr>
          <w:t>מקבל</w:t>
        </w:r>
        <w:r w:rsidRPr="00AE4B49">
          <w:rPr>
            <w:rFonts w:asciiTheme="majorBidi" w:hAnsiTheme="majorBidi" w:cstheme="majorBidi"/>
            <w:rtl/>
            <w:rPrChange w:id="3491" w:author="yara ahmad" w:date="2021-04-18T08:34:00Z">
              <w:rPr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rtl/>
            <w:rPrChange w:id="3492" w:author="yara ahmad" w:date="2021-04-18T08:34:00Z">
              <w:rPr>
                <w:rFonts w:hint="cs"/>
                <w:rtl/>
              </w:rPr>
            </w:rPrChange>
          </w:rPr>
          <w:t>מידע</w:t>
        </w:r>
        <w:r w:rsidRPr="00AE4B49">
          <w:rPr>
            <w:rFonts w:asciiTheme="majorBidi" w:hAnsiTheme="majorBidi" w:cstheme="majorBidi"/>
            <w:rtl/>
            <w:rPrChange w:id="3493" w:author="yara ahmad" w:date="2021-04-18T08:34:00Z">
              <w:rPr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rtl/>
            <w:rPrChange w:id="3494" w:author="yara ahmad" w:date="2021-04-18T08:34:00Z">
              <w:rPr>
                <w:rFonts w:hint="cs"/>
                <w:rtl/>
              </w:rPr>
            </w:rPrChange>
          </w:rPr>
          <w:t>על</w:t>
        </w:r>
        <w:r w:rsidRPr="00AE4B49">
          <w:rPr>
            <w:rFonts w:asciiTheme="majorBidi" w:hAnsiTheme="majorBidi" w:cstheme="majorBidi"/>
            <w:rtl/>
            <w:rPrChange w:id="3495" w:author="yara ahmad" w:date="2021-04-18T08:34:00Z">
              <w:rPr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rtl/>
            <w:rPrChange w:id="3496" w:author="yara ahmad" w:date="2021-04-18T08:34:00Z">
              <w:rPr>
                <w:rFonts w:hint="cs"/>
                <w:rtl/>
              </w:rPr>
            </w:rPrChange>
          </w:rPr>
          <w:t>חנות</w:t>
        </w:r>
        <w:r w:rsidRPr="00AE4B49">
          <w:rPr>
            <w:rFonts w:asciiTheme="majorBidi" w:hAnsiTheme="majorBidi" w:cstheme="majorBidi"/>
            <w:rtl/>
            <w:rPrChange w:id="3497" w:author="yara ahmad" w:date="2021-04-18T08:34:00Z">
              <w:rPr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rtl/>
            <w:rPrChange w:id="3498" w:author="yara ahmad" w:date="2021-04-18T08:34:00Z">
              <w:rPr>
                <w:rFonts w:hint="cs"/>
                <w:rtl/>
              </w:rPr>
            </w:rPrChange>
          </w:rPr>
          <w:t>אחר</w:t>
        </w:r>
        <w:r w:rsidRPr="00AE4B49">
          <w:rPr>
            <w:rFonts w:asciiTheme="majorBidi" w:hAnsiTheme="majorBidi" w:cstheme="majorBidi"/>
            <w:rtl/>
            <w:rPrChange w:id="3499" w:author="yara ahmad" w:date="2021-04-18T08:34:00Z">
              <w:rPr>
                <w:rtl/>
              </w:rPr>
            </w:rPrChange>
          </w:rPr>
          <w:t xml:space="preserve"> .</w:t>
        </w:r>
      </w:ins>
    </w:p>
    <w:p w14:paraId="26F107BD" w14:textId="5EDCD910" w:rsidR="001C795F" w:rsidRPr="00AE4B49" w:rsidRDefault="001C795F" w:rsidP="001C795F">
      <w:pPr>
        <w:rPr>
          <w:rFonts w:asciiTheme="majorBidi" w:hAnsiTheme="majorBidi" w:cstheme="majorBidi"/>
          <w:rtl/>
          <w:rPrChange w:id="3500" w:author="yara ahmad" w:date="2021-04-18T08:34:00Z">
            <w:rPr>
              <w:rtl/>
            </w:rPr>
          </w:rPrChange>
        </w:rPr>
      </w:pPr>
    </w:p>
    <w:p w14:paraId="07C2AE70" w14:textId="59801639" w:rsidR="001C795F" w:rsidRPr="00AE4B49" w:rsidRDefault="00C15F90" w:rsidP="001C795F">
      <w:pPr>
        <w:rPr>
          <w:rFonts w:asciiTheme="majorBidi" w:hAnsiTheme="majorBidi" w:cstheme="majorBidi"/>
          <w:rtl/>
          <w:rPrChange w:id="3501" w:author="yara ahmad" w:date="2021-04-18T08:34:00Z">
            <w:rPr>
              <w:rtl/>
            </w:rPr>
          </w:rPrChange>
        </w:rPr>
      </w:pPr>
      <w:r w:rsidRPr="00AE4B49">
        <w:rPr>
          <w:rFonts w:asciiTheme="majorBidi" w:hAnsiTheme="majorBidi" w:cstheme="majorBidi"/>
          <w:noProof/>
          <w:rtl/>
          <w:rPrChange w:id="3502" w:author="yara ahmad" w:date="2021-04-18T08:34:00Z">
            <w:rPr>
              <w:noProof/>
              <w:rtl/>
            </w:rPr>
          </w:rPrChange>
        </w:rPr>
        <w:drawing>
          <wp:anchor distT="0" distB="0" distL="114300" distR="114300" simplePos="0" relativeHeight="251683840" behindDoc="0" locked="0" layoutInCell="1" allowOverlap="1" wp14:anchorId="338CB9FA" wp14:editId="3A1D8296">
            <wp:simplePos x="0" y="0"/>
            <wp:positionH relativeFrom="column">
              <wp:posOffset>1252785</wp:posOffset>
            </wp:positionH>
            <wp:positionV relativeFrom="paragraph">
              <wp:posOffset>12912</wp:posOffset>
            </wp:positionV>
            <wp:extent cx="3971691" cy="3057313"/>
            <wp:effectExtent l="0" t="0" r="3810" b="3810"/>
            <wp:wrapSquare wrapText="bothSides"/>
            <wp:docPr id="20" name="Picture 2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Diagram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1691" cy="30573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2AAAAD2" w14:textId="3C5CD948" w:rsidR="001C795F" w:rsidRPr="00AE4B49" w:rsidRDefault="001C795F" w:rsidP="001C795F">
      <w:pPr>
        <w:rPr>
          <w:rFonts w:asciiTheme="majorBidi" w:hAnsiTheme="majorBidi" w:cstheme="majorBidi"/>
          <w:rtl/>
          <w:rPrChange w:id="3503" w:author="yara ahmad" w:date="2021-04-18T08:34:00Z">
            <w:rPr>
              <w:rtl/>
            </w:rPr>
          </w:rPrChange>
        </w:rPr>
      </w:pPr>
    </w:p>
    <w:p w14:paraId="7868139A" w14:textId="10E33E12" w:rsidR="001C795F" w:rsidRPr="00AE4B49" w:rsidRDefault="001C795F" w:rsidP="001C795F">
      <w:pPr>
        <w:rPr>
          <w:rFonts w:asciiTheme="majorBidi" w:hAnsiTheme="majorBidi" w:cstheme="majorBidi"/>
          <w:rtl/>
          <w:rPrChange w:id="3504" w:author="yara ahmad" w:date="2021-04-18T08:34:00Z">
            <w:rPr>
              <w:rtl/>
            </w:rPr>
          </w:rPrChange>
        </w:rPr>
      </w:pPr>
    </w:p>
    <w:p w14:paraId="4BC4E891" w14:textId="28FDC6A7" w:rsidR="001C795F" w:rsidRPr="00AE4B49" w:rsidRDefault="001C795F" w:rsidP="001C795F">
      <w:pPr>
        <w:rPr>
          <w:rFonts w:asciiTheme="majorBidi" w:hAnsiTheme="majorBidi" w:cstheme="majorBidi"/>
          <w:rtl/>
          <w:rPrChange w:id="3505" w:author="yara ahmad" w:date="2021-04-18T08:34:00Z">
            <w:rPr>
              <w:rtl/>
            </w:rPr>
          </w:rPrChange>
        </w:rPr>
      </w:pPr>
    </w:p>
    <w:p w14:paraId="5C1AD29F" w14:textId="3350D912" w:rsidR="001C795F" w:rsidRPr="00AE4B49" w:rsidRDefault="001C795F" w:rsidP="001C795F">
      <w:pPr>
        <w:rPr>
          <w:rFonts w:asciiTheme="majorBidi" w:hAnsiTheme="majorBidi" w:cstheme="majorBidi"/>
          <w:rtl/>
          <w:rPrChange w:id="3506" w:author="yara ahmad" w:date="2021-04-18T08:34:00Z">
            <w:rPr>
              <w:rtl/>
            </w:rPr>
          </w:rPrChange>
        </w:rPr>
      </w:pPr>
    </w:p>
    <w:p w14:paraId="0C0F16B3" w14:textId="11CE194F" w:rsidR="001C795F" w:rsidRPr="00AE4B49" w:rsidRDefault="001C795F" w:rsidP="001C795F">
      <w:pPr>
        <w:rPr>
          <w:rFonts w:asciiTheme="majorBidi" w:hAnsiTheme="majorBidi" w:cstheme="majorBidi"/>
          <w:rtl/>
          <w:rPrChange w:id="3507" w:author="yara ahmad" w:date="2021-04-18T08:34:00Z">
            <w:rPr>
              <w:rtl/>
            </w:rPr>
          </w:rPrChange>
        </w:rPr>
      </w:pPr>
    </w:p>
    <w:p w14:paraId="39E68AF3" w14:textId="420CB6EE" w:rsidR="001C795F" w:rsidRPr="00AE4B49" w:rsidRDefault="001C795F" w:rsidP="001C795F">
      <w:pPr>
        <w:rPr>
          <w:rFonts w:asciiTheme="majorBidi" w:hAnsiTheme="majorBidi" w:cstheme="majorBidi"/>
          <w:rtl/>
          <w:rPrChange w:id="3508" w:author="yara ahmad" w:date="2021-04-18T08:34:00Z">
            <w:rPr>
              <w:rtl/>
            </w:rPr>
          </w:rPrChange>
        </w:rPr>
      </w:pPr>
    </w:p>
    <w:p w14:paraId="5C6D4F69" w14:textId="121C138D" w:rsidR="001C795F" w:rsidRPr="00AE4B49" w:rsidRDefault="001C795F" w:rsidP="001C795F">
      <w:pPr>
        <w:rPr>
          <w:rFonts w:asciiTheme="majorBidi" w:hAnsiTheme="majorBidi" w:cstheme="majorBidi"/>
          <w:rtl/>
          <w:rPrChange w:id="3509" w:author="yara ahmad" w:date="2021-04-18T08:34:00Z">
            <w:rPr>
              <w:rtl/>
            </w:rPr>
          </w:rPrChange>
        </w:rPr>
      </w:pPr>
    </w:p>
    <w:p w14:paraId="688C65C1" w14:textId="77777777" w:rsidR="001C795F" w:rsidRPr="00AE4B49" w:rsidRDefault="001C795F" w:rsidP="001C795F">
      <w:pPr>
        <w:rPr>
          <w:rFonts w:asciiTheme="majorBidi" w:hAnsiTheme="majorBidi" w:cstheme="majorBidi"/>
          <w:rtl/>
          <w:rPrChange w:id="3510" w:author="yara ahmad" w:date="2021-04-18T08:34:00Z">
            <w:rPr>
              <w:rtl/>
            </w:rPr>
          </w:rPrChange>
        </w:rPr>
      </w:pPr>
    </w:p>
    <w:p w14:paraId="6D288B8E" w14:textId="77777777" w:rsidR="001C795F" w:rsidRPr="00AE4B49" w:rsidRDefault="001C795F" w:rsidP="001C795F">
      <w:pPr>
        <w:rPr>
          <w:rFonts w:asciiTheme="majorBidi" w:hAnsiTheme="majorBidi" w:cstheme="majorBidi"/>
          <w:rtl/>
          <w:rPrChange w:id="3511" w:author="yara ahmad" w:date="2021-04-18T08:34:00Z">
            <w:rPr>
              <w:rtl/>
            </w:rPr>
          </w:rPrChange>
        </w:rPr>
      </w:pPr>
    </w:p>
    <w:p w14:paraId="477EBCBF" w14:textId="77777777" w:rsidR="001C795F" w:rsidRPr="00AE4B49" w:rsidRDefault="001C795F" w:rsidP="001C795F">
      <w:pPr>
        <w:rPr>
          <w:rFonts w:asciiTheme="majorBidi" w:hAnsiTheme="majorBidi" w:cstheme="majorBidi"/>
          <w:rtl/>
          <w:rPrChange w:id="3512" w:author="yara ahmad" w:date="2021-04-18T08:34:00Z">
            <w:rPr>
              <w:rtl/>
            </w:rPr>
          </w:rPrChange>
        </w:rPr>
      </w:pPr>
    </w:p>
    <w:p w14:paraId="641BD675" w14:textId="77777777" w:rsidR="001C795F" w:rsidRPr="00AE4B49" w:rsidDel="008D79C5" w:rsidRDefault="001C795F" w:rsidP="001C795F">
      <w:pPr>
        <w:rPr>
          <w:del w:id="3513" w:author="yara ahmad" w:date="2021-04-18T08:36:00Z"/>
          <w:rFonts w:asciiTheme="majorBidi" w:hAnsiTheme="majorBidi" w:cstheme="majorBidi"/>
          <w:rtl/>
          <w:rPrChange w:id="3514" w:author="yara ahmad" w:date="2021-04-18T08:34:00Z">
            <w:rPr>
              <w:del w:id="3515" w:author="yara ahmad" w:date="2021-04-18T08:36:00Z"/>
              <w:rtl/>
            </w:rPr>
          </w:rPrChange>
        </w:rPr>
      </w:pPr>
    </w:p>
    <w:p w14:paraId="1AFF3600" w14:textId="6A97D9C5" w:rsidR="001C795F" w:rsidRPr="00AE4B49" w:rsidDel="008D79C5" w:rsidRDefault="001C795F" w:rsidP="001C795F">
      <w:pPr>
        <w:rPr>
          <w:del w:id="3516" w:author="yara ahmad" w:date="2021-04-18T08:36:00Z"/>
          <w:rFonts w:asciiTheme="majorBidi" w:hAnsiTheme="majorBidi" w:cstheme="majorBidi"/>
          <w:rtl/>
          <w:rPrChange w:id="3517" w:author="yara ahmad" w:date="2021-04-18T08:34:00Z">
            <w:rPr>
              <w:del w:id="3518" w:author="yara ahmad" w:date="2021-04-18T08:36:00Z"/>
              <w:rtl/>
            </w:rPr>
          </w:rPrChange>
        </w:rPr>
      </w:pPr>
    </w:p>
    <w:p w14:paraId="4BC75C44" w14:textId="5E8A5CB7" w:rsidR="001C795F" w:rsidRPr="00AE4B49" w:rsidDel="008D79C5" w:rsidRDefault="001C795F" w:rsidP="001C795F">
      <w:pPr>
        <w:rPr>
          <w:del w:id="3519" w:author="yara ahmad" w:date="2021-04-18T08:36:00Z"/>
          <w:rFonts w:asciiTheme="majorBidi" w:hAnsiTheme="majorBidi" w:cstheme="majorBidi"/>
          <w:rPrChange w:id="3520" w:author="yara ahmad" w:date="2021-04-18T08:34:00Z">
            <w:rPr>
              <w:del w:id="3521" w:author="yara ahmad" w:date="2021-04-18T08:36:00Z"/>
            </w:rPr>
          </w:rPrChange>
        </w:rPr>
      </w:pPr>
    </w:p>
    <w:p w14:paraId="520B7213" w14:textId="1C243146" w:rsidR="001C795F" w:rsidRPr="00AE4B49" w:rsidDel="008D79C5" w:rsidRDefault="001C795F" w:rsidP="001C795F">
      <w:pPr>
        <w:rPr>
          <w:del w:id="3522" w:author="yara ahmad" w:date="2021-04-18T08:36:00Z"/>
          <w:rFonts w:asciiTheme="majorBidi" w:hAnsiTheme="majorBidi" w:cstheme="majorBidi"/>
          <w:rPrChange w:id="3523" w:author="yara ahmad" w:date="2021-04-18T08:34:00Z">
            <w:rPr>
              <w:del w:id="3524" w:author="yara ahmad" w:date="2021-04-18T08:36:00Z"/>
            </w:rPr>
          </w:rPrChange>
        </w:rPr>
      </w:pPr>
    </w:p>
    <w:p w14:paraId="33831343" w14:textId="77777777" w:rsidR="001C795F" w:rsidRPr="00AE4B49" w:rsidRDefault="001C795F" w:rsidP="001C795F">
      <w:pPr>
        <w:rPr>
          <w:rFonts w:asciiTheme="majorBidi" w:hAnsiTheme="majorBidi" w:cstheme="majorBidi"/>
          <w:rtl/>
          <w:rPrChange w:id="3525" w:author="yara ahmad" w:date="2021-04-18T08:34:00Z">
            <w:rPr>
              <w:rtl/>
            </w:rPr>
          </w:rPrChange>
        </w:rPr>
      </w:pPr>
    </w:p>
    <w:p w14:paraId="3A2B745F" w14:textId="77777777" w:rsidR="001C795F" w:rsidRPr="00AE4B49" w:rsidRDefault="001C795F" w:rsidP="001C795F">
      <w:pPr>
        <w:rPr>
          <w:rFonts w:asciiTheme="majorBidi" w:hAnsiTheme="majorBidi" w:cstheme="majorBidi"/>
          <w:b/>
          <w:bCs/>
          <w:u w:val="single"/>
          <w:rtl/>
          <w:rPrChange w:id="3526" w:author="yara ahmad" w:date="2021-04-18T08:34:00Z">
            <w:rPr>
              <w:b/>
              <w:bCs/>
              <w:u w:val="single"/>
              <w:rtl/>
            </w:rPr>
          </w:rPrChange>
        </w:rPr>
      </w:pPr>
      <w:r w:rsidRPr="00AE4B49">
        <w:rPr>
          <w:rFonts w:asciiTheme="majorBidi" w:hAnsiTheme="majorBidi" w:cstheme="majorBidi"/>
          <w:b/>
          <w:bCs/>
          <w:u w:val="single"/>
          <w:rtl/>
          <w:rPrChange w:id="3527" w:author="yara ahmad" w:date="2021-04-18T08:34:00Z">
            <w:rPr>
              <w:b/>
              <w:bCs/>
              <w:u w:val="single"/>
              <w:rtl/>
            </w:rPr>
          </w:rPrChange>
        </w:rPr>
        <w:lastRenderedPageBreak/>
        <w:t xml:space="preserve">2.6) </w:t>
      </w:r>
      <w:r w:rsidRPr="00AE4B49">
        <w:rPr>
          <w:rFonts w:asciiTheme="majorBidi" w:hAnsiTheme="majorBidi" w:cstheme="majorBidi" w:hint="cs"/>
          <w:b/>
          <w:bCs/>
          <w:u w:val="single"/>
          <w:rtl/>
          <w:rPrChange w:id="3528" w:author="yara ahmad" w:date="2021-04-18T08:34:00Z">
            <w:rPr>
              <w:rFonts w:hint="cs"/>
              <w:b/>
              <w:bCs/>
              <w:u w:val="single"/>
              <w:rtl/>
            </w:rPr>
          </w:rPrChange>
        </w:rPr>
        <w:t>חיפוש</w:t>
      </w:r>
      <w:r w:rsidRPr="00AE4B49">
        <w:rPr>
          <w:rFonts w:asciiTheme="majorBidi" w:hAnsiTheme="majorBidi" w:cstheme="majorBidi"/>
          <w:b/>
          <w:bCs/>
          <w:u w:val="single"/>
          <w:rtl/>
          <w:rPrChange w:id="3529" w:author="yara ahmad" w:date="2021-04-18T08:34:00Z">
            <w:rPr>
              <w:b/>
              <w:bCs/>
              <w:u w:val="single"/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b/>
          <w:bCs/>
          <w:u w:val="single"/>
          <w:rtl/>
          <w:rPrChange w:id="3530" w:author="yara ahmad" w:date="2021-04-18T08:34:00Z">
            <w:rPr>
              <w:rFonts w:hint="cs"/>
              <w:b/>
              <w:bCs/>
              <w:u w:val="single"/>
              <w:rtl/>
            </w:rPr>
          </w:rPrChange>
        </w:rPr>
        <w:t>מוצרים</w:t>
      </w:r>
      <w:r w:rsidRPr="00AE4B49">
        <w:rPr>
          <w:rFonts w:asciiTheme="majorBidi" w:hAnsiTheme="majorBidi" w:cstheme="majorBidi"/>
          <w:b/>
          <w:bCs/>
          <w:u w:val="single"/>
          <w:rtl/>
          <w:rPrChange w:id="3531" w:author="yara ahmad" w:date="2021-04-18T08:34:00Z">
            <w:rPr>
              <w:b/>
              <w:bCs/>
              <w:u w:val="single"/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b/>
          <w:bCs/>
          <w:u w:val="single"/>
          <w:rtl/>
          <w:rPrChange w:id="3532" w:author="yara ahmad" w:date="2021-04-18T08:34:00Z">
            <w:rPr>
              <w:rFonts w:hint="cs"/>
              <w:b/>
              <w:bCs/>
              <w:u w:val="single"/>
              <w:rtl/>
            </w:rPr>
          </w:rPrChange>
        </w:rPr>
        <w:t>וסינון</w:t>
      </w:r>
      <w:r w:rsidRPr="00AE4B49">
        <w:rPr>
          <w:rFonts w:asciiTheme="majorBidi" w:hAnsiTheme="majorBidi" w:cstheme="majorBidi"/>
          <w:b/>
          <w:bCs/>
          <w:u w:val="single"/>
          <w:rtl/>
          <w:rPrChange w:id="3533" w:author="yara ahmad" w:date="2021-04-18T08:34:00Z">
            <w:rPr>
              <w:b/>
              <w:bCs/>
              <w:u w:val="single"/>
              <w:rtl/>
            </w:rPr>
          </w:rPrChange>
        </w:rPr>
        <w:t xml:space="preserve"> :</w:t>
      </w:r>
    </w:p>
    <w:p w14:paraId="301C27EB" w14:textId="77777777" w:rsidR="001C795F" w:rsidRPr="00AE4B49" w:rsidRDefault="001C795F" w:rsidP="001C795F">
      <w:pPr>
        <w:rPr>
          <w:rFonts w:asciiTheme="majorBidi" w:hAnsiTheme="majorBidi" w:cstheme="majorBidi"/>
          <w:rtl/>
          <w:rPrChange w:id="3534" w:author="yara ahmad" w:date="2021-04-18T08:34:00Z">
            <w:rPr>
              <w:rtl/>
            </w:rPr>
          </w:rPrChange>
        </w:rPr>
      </w:pPr>
      <w:r w:rsidRPr="00AE4B49">
        <w:rPr>
          <w:rFonts w:asciiTheme="majorBidi" w:hAnsiTheme="majorBidi" w:cstheme="majorBidi" w:hint="cs"/>
          <w:rtl/>
          <w:rPrChange w:id="3535" w:author="yara ahmad" w:date="2021-04-18T08:34:00Z">
            <w:rPr>
              <w:rFonts w:hint="cs"/>
              <w:rtl/>
            </w:rPr>
          </w:rPrChange>
        </w:rPr>
        <w:t>תיאור</w:t>
      </w:r>
      <w:r w:rsidRPr="00AE4B49">
        <w:rPr>
          <w:rFonts w:asciiTheme="majorBidi" w:hAnsiTheme="majorBidi" w:cstheme="majorBidi"/>
          <w:rtl/>
          <w:rPrChange w:id="3536" w:author="yara ahmad" w:date="2021-04-18T08:34:00Z">
            <w:rPr>
              <w:rtl/>
            </w:rPr>
          </w:rPrChange>
        </w:rPr>
        <w:t xml:space="preserve"> : </w:t>
      </w:r>
      <w:r w:rsidRPr="00AE4B49">
        <w:rPr>
          <w:rFonts w:asciiTheme="majorBidi" w:hAnsiTheme="majorBidi" w:cstheme="majorBidi" w:hint="cs"/>
          <w:rtl/>
          <w:rPrChange w:id="3537" w:author="yara ahmad" w:date="2021-04-18T08:34:00Z">
            <w:rPr>
              <w:rFonts w:hint="cs"/>
              <w:rtl/>
            </w:rPr>
          </w:rPrChange>
        </w:rPr>
        <w:t>חיפוש</w:t>
      </w:r>
      <w:r w:rsidRPr="00AE4B49">
        <w:rPr>
          <w:rFonts w:asciiTheme="majorBidi" w:hAnsiTheme="majorBidi" w:cstheme="majorBidi"/>
          <w:rtl/>
          <w:rPrChange w:id="3538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3539" w:author="yara ahmad" w:date="2021-04-18T08:34:00Z">
            <w:rPr>
              <w:rFonts w:hint="cs"/>
              <w:rtl/>
            </w:rPr>
          </w:rPrChange>
        </w:rPr>
        <w:t>מוצרים</w:t>
      </w:r>
      <w:r w:rsidRPr="00AE4B49">
        <w:rPr>
          <w:rFonts w:asciiTheme="majorBidi" w:hAnsiTheme="majorBidi" w:cstheme="majorBidi"/>
          <w:rtl/>
          <w:rPrChange w:id="3540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3541" w:author="yara ahmad" w:date="2021-04-18T08:34:00Z">
            <w:rPr>
              <w:rFonts w:hint="cs"/>
              <w:rtl/>
            </w:rPr>
          </w:rPrChange>
        </w:rPr>
        <w:t>ללא</w:t>
      </w:r>
      <w:r w:rsidRPr="00AE4B49">
        <w:rPr>
          <w:rFonts w:asciiTheme="majorBidi" w:hAnsiTheme="majorBidi" w:cstheme="majorBidi"/>
          <w:rtl/>
          <w:rPrChange w:id="3542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3543" w:author="yara ahmad" w:date="2021-04-18T08:34:00Z">
            <w:rPr>
              <w:rFonts w:hint="cs"/>
              <w:rtl/>
            </w:rPr>
          </w:rPrChange>
        </w:rPr>
        <w:t>התמקדות</w:t>
      </w:r>
      <w:r w:rsidRPr="00AE4B49">
        <w:rPr>
          <w:rFonts w:asciiTheme="majorBidi" w:hAnsiTheme="majorBidi" w:cstheme="majorBidi"/>
          <w:rtl/>
          <w:rPrChange w:id="3544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3545" w:author="yara ahmad" w:date="2021-04-18T08:34:00Z">
            <w:rPr>
              <w:rFonts w:hint="cs"/>
              <w:rtl/>
            </w:rPr>
          </w:rPrChange>
        </w:rPr>
        <w:t>בחנות</w:t>
      </w:r>
      <w:r w:rsidRPr="00AE4B49">
        <w:rPr>
          <w:rFonts w:asciiTheme="majorBidi" w:hAnsiTheme="majorBidi" w:cstheme="majorBidi"/>
          <w:rtl/>
          <w:rPrChange w:id="3546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3547" w:author="yara ahmad" w:date="2021-04-18T08:34:00Z">
            <w:rPr>
              <w:rFonts w:hint="cs"/>
              <w:rtl/>
            </w:rPr>
          </w:rPrChange>
        </w:rPr>
        <w:t>ספציפית</w:t>
      </w:r>
      <w:r w:rsidRPr="00AE4B49">
        <w:rPr>
          <w:rFonts w:asciiTheme="majorBidi" w:hAnsiTheme="majorBidi" w:cstheme="majorBidi"/>
          <w:rtl/>
          <w:rPrChange w:id="3548" w:author="yara ahmad" w:date="2021-04-18T08:34:00Z">
            <w:rPr>
              <w:rtl/>
            </w:rPr>
          </w:rPrChange>
        </w:rPr>
        <w:t xml:space="preserve">, </w:t>
      </w:r>
      <w:r w:rsidRPr="00AE4B49">
        <w:rPr>
          <w:rFonts w:asciiTheme="majorBidi" w:hAnsiTheme="majorBidi" w:cstheme="majorBidi" w:hint="cs"/>
          <w:rtl/>
          <w:rPrChange w:id="3549" w:author="yara ahmad" w:date="2021-04-18T08:34:00Z">
            <w:rPr>
              <w:rFonts w:hint="cs"/>
              <w:rtl/>
            </w:rPr>
          </w:rPrChange>
        </w:rPr>
        <w:t>לפי</w:t>
      </w:r>
      <w:r w:rsidRPr="00AE4B49">
        <w:rPr>
          <w:rFonts w:asciiTheme="majorBidi" w:hAnsiTheme="majorBidi" w:cstheme="majorBidi"/>
          <w:rtl/>
          <w:rPrChange w:id="3550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3551" w:author="yara ahmad" w:date="2021-04-18T08:34:00Z">
            <w:rPr>
              <w:rFonts w:hint="cs"/>
              <w:rtl/>
            </w:rPr>
          </w:rPrChange>
        </w:rPr>
        <w:t>שם</w:t>
      </w:r>
      <w:r w:rsidRPr="00AE4B49">
        <w:rPr>
          <w:rFonts w:asciiTheme="majorBidi" w:hAnsiTheme="majorBidi" w:cstheme="majorBidi"/>
          <w:rtl/>
          <w:rPrChange w:id="3552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3553" w:author="yara ahmad" w:date="2021-04-18T08:34:00Z">
            <w:rPr>
              <w:rFonts w:hint="cs"/>
              <w:rtl/>
            </w:rPr>
          </w:rPrChange>
        </w:rPr>
        <w:t>המוצר</w:t>
      </w:r>
      <w:r w:rsidRPr="00AE4B49">
        <w:rPr>
          <w:rFonts w:asciiTheme="majorBidi" w:hAnsiTheme="majorBidi" w:cstheme="majorBidi"/>
          <w:rtl/>
          <w:rPrChange w:id="3554" w:author="yara ahmad" w:date="2021-04-18T08:34:00Z">
            <w:rPr>
              <w:rtl/>
            </w:rPr>
          </w:rPrChange>
        </w:rPr>
        <w:t xml:space="preserve">, </w:t>
      </w:r>
      <w:r w:rsidRPr="00AE4B49">
        <w:rPr>
          <w:rFonts w:asciiTheme="majorBidi" w:hAnsiTheme="majorBidi" w:cstheme="majorBidi" w:hint="cs"/>
          <w:rtl/>
          <w:rPrChange w:id="3555" w:author="yara ahmad" w:date="2021-04-18T08:34:00Z">
            <w:rPr>
              <w:rFonts w:hint="cs"/>
              <w:rtl/>
            </w:rPr>
          </w:rPrChange>
        </w:rPr>
        <w:t>קטגוריה</w:t>
      </w:r>
      <w:r w:rsidRPr="00AE4B49">
        <w:rPr>
          <w:rFonts w:asciiTheme="majorBidi" w:hAnsiTheme="majorBidi" w:cstheme="majorBidi"/>
          <w:rtl/>
          <w:rPrChange w:id="3556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3557" w:author="yara ahmad" w:date="2021-04-18T08:34:00Z">
            <w:rPr>
              <w:rFonts w:hint="cs"/>
              <w:rtl/>
            </w:rPr>
          </w:rPrChange>
        </w:rPr>
        <w:t>או</w:t>
      </w:r>
      <w:r w:rsidRPr="00AE4B49">
        <w:rPr>
          <w:rFonts w:asciiTheme="majorBidi" w:hAnsiTheme="majorBidi" w:cstheme="majorBidi"/>
          <w:rtl/>
          <w:rPrChange w:id="3558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3559" w:author="yara ahmad" w:date="2021-04-18T08:34:00Z">
            <w:rPr>
              <w:rFonts w:hint="cs"/>
              <w:rtl/>
            </w:rPr>
          </w:rPrChange>
        </w:rPr>
        <w:t>מילות</w:t>
      </w:r>
      <w:r w:rsidRPr="00AE4B49">
        <w:rPr>
          <w:rFonts w:asciiTheme="majorBidi" w:hAnsiTheme="majorBidi" w:cstheme="majorBidi"/>
          <w:rtl/>
          <w:rPrChange w:id="3560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3561" w:author="yara ahmad" w:date="2021-04-18T08:34:00Z">
            <w:rPr>
              <w:rFonts w:hint="cs"/>
              <w:rtl/>
            </w:rPr>
          </w:rPrChange>
        </w:rPr>
        <w:t>מפתח</w:t>
      </w:r>
      <w:r w:rsidRPr="00AE4B49">
        <w:rPr>
          <w:rFonts w:asciiTheme="majorBidi" w:hAnsiTheme="majorBidi" w:cstheme="majorBidi"/>
          <w:rtl/>
          <w:rPrChange w:id="3562" w:author="yara ahmad" w:date="2021-04-18T08:34:00Z">
            <w:rPr>
              <w:rtl/>
            </w:rPr>
          </w:rPrChange>
        </w:rPr>
        <w:t xml:space="preserve">. </w:t>
      </w:r>
      <w:r w:rsidRPr="00AE4B49">
        <w:rPr>
          <w:rFonts w:asciiTheme="majorBidi" w:hAnsiTheme="majorBidi" w:cstheme="majorBidi" w:hint="cs"/>
          <w:rtl/>
          <w:rPrChange w:id="3563" w:author="yara ahmad" w:date="2021-04-18T08:34:00Z">
            <w:rPr>
              <w:rFonts w:hint="cs"/>
              <w:rtl/>
            </w:rPr>
          </w:rPrChange>
        </w:rPr>
        <w:t>כמו</w:t>
      </w:r>
      <w:r w:rsidRPr="00AE4B49">
        <w:rPr>
          <w:rFonts w:asciiTheme="majorBidi" w:hAnsiTheme="majorBidi" w:cstheme="majorBidi"/>
          <w:rtl/>
          <w:rPrChange w:id="3564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3565" w:author="yara ahmad" w:date="2021-04-18T08:34:00Z">
            <w:rPr>
              <w:rFonts w:hint="cs"/>
              <w:rtl/>
            </w:rPr>
          </w:rPrChange>
        </w:rPr>
        <w:t>כן</w:t>
      </w:r>
      <w:r w:rsidRPr="00AE4B49">
        <w:rPr>
          <w:rFonts w:asciiTheme="majorBidi" w:hAnsiTheme="majorBidi" w:cstheme="majorBidi"/>
          <w:rtl/>
          <w:rPrChange w:id="3566" w:author="yara ahmad" w:date="2021-04-18T08:34:00Z">
            <w:rPr>
              <w:rtl/>
            </w:rPr>
          </w:rPrChange>
        </w:rPr>
        <w:t xml:space="preserve">, </w:t>
      </w:r>
      <w:r w:rsidRPr="00AE4B49">
        <w:rPr>
          <w:rFonts w:asciiTheme="majorBidi" w:hAnsiTheme="majorBidi" w:cstheme="majorBidi" w:hint="cs"/>
          <w:rtl/>
          <w:rPrChange w:id="3567" w:author="yara ahmad" w:date="2021-04-18T08:34:00Z">
            <w:rPr>
              <w:rFonts w:hint="cs"/>
              <w:rtl/>
            </w:rPr>
          </w:rPrChange>
        </w:rPr>
        <w:t>ניתן</w:t>
      </w:r>
      <w:r w:rsidRPr="00AE4B49">
        <w:rPr>
          <w:rFonts w:asciiTheme="majorBidi" w:hAnsiTheme="majorBidi" w:cstheme="majorBidi"/>
          <w:rtl/>
          <w:rPrChange w:id="3568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3569" w:author="yara ahmad" w:date="2021-04-18T08:34:00Z">
            <w:rPr>
              <w:rFonts w:hint="cs"/>
              <w:rtl/>
            </w:rPr>
          </w:rPrChange>
        </w:rPr>
        <w:t>לסנן</w:t>
      </w:r>
      <w:r w:rsidRPr="00AE4B49">
        <w:rPr>
          <w:rFonts w:asciiTheme="majorBidi" w:hAnsiTheme="majorBidi" w:cstheme="majorBidi"/>
          <w:rtl/>
          <w:rPrChange w:id="3570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3571" w:author="yara ahmad" w:date="2021-04-18T08:34:00Z">
            <w:rPr>
              <w:rFonts w:hint="cs"/>
              <w:rtl/>
            </w:rPr>
          </w:rPrChange>
        </w:rPr>
        <w:t>את</w:t>
      </w:r>
      <w:r w:rsidRPr="00AE4B49">
        <w:rPr>
          <w:rFonts w:asciiTheme="majorBidi" w:hAnsiTheme="majorBidi" w:cstheme="majorBidi"/>
          <w:rtl/>
          <w:rPrChange w:id="3572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3573" w:author="yara ahmad" w:date="2021-04-18T08:34:00Z">
            <w:rPr>
              <w:rFonts w:hint="cs"/>
              <w:rtl/>
            </w:rPr>
          </w:rPrChange>
        </w:rPr>
        <w:t>התוצאות</w:t>
      </w:r>
      <w:r w:rsidRPr="00AE4B49">
        <w:rPr>
          <w:rFonts w:asciiTheme="majorBidi" w:hAnsiTheme="majorBidi" w:cstheme="majorBidi"/>
          <w:rtl/>
          <w:rPrChange w:id="3574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3575" w:author="yara ahmad" w:date="2021-04-18T08:34:00Z">
            <w:rPr>
              <w:rFonts w:hint="cs"/>
              <w:rtl/>
            </w:rPr>
          </w:rPrChange>
        </w:rPr>
        <w:t>בהתאם</w:t>
      </w:r>
      <w:r w:rsidRPr="00AE4B49">
        <w:rPr>
          <w:rFonts w:asciiTheme="majorBidi" w:hAnsiTheme="majorBidi" w:cstheme="majorBidi"/>
          <w:rtl/>
          <w:rPrChange w:id="3576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3577" w:author="yara ahmad" w:date="2021-04-18T08:34:00Z">
            <w:rPr>
              <w:rFonts w:hint="cs"/>
              <w:rtl/>
            </w:rPr>
          </w:rPrChange>
        </w:rPr>
        <w:t>למאפיינים</w:t>
      </w:r>
      <w:r w:rsidRPr="00AE4B49">
        <w:rPr>
          <w:rFonts w:asciiTheme="majorBidi" w:hAnsiTheme="majorBidi" w:cstheme="majorBidi"/>
          <w:rtl/>
          <w:rPrChange w:id="3578" w:author="yara ahmad" w:date="2021-04-18T08:34:00Z">
            <w:rPr>
              <w:rtl/>
            </w:rPr>
          </w:rPrChange>
        </w:rPr>
        <w:t xml:space="preserve"> </w:t>
      </w:r>
      <w:proofErr w:type="spellStart"/>
      <w:r w:rsidRPr="00AE4B49">
        <w:rPr>
          <w:rFonts w:asciiTheme="majorBidi" w:hAnsiTheme="majorBidi" w:cstheme="majorBidi" w:hint="cs"/>
          <w:rtl/>
          <w:rPrChange w:id="3579" w:author="yara ahmad" w:date="2021-04-18T08:34:00Z">
            <w:rPr>
              <w:rFonts w:hint="cs"/>
              <w:rtl/>
            </w:rPr>
          </w:rPrChange>
        </w:rPr>
        <w:t>מסויימים</w:t>
      </w:r>
      <w:proofErr w:type="spellEnd"/>
      <w:r w:rsidRPr="00AE4B49">
        <w:rPr>
          <w:rFonts w:asciiTheme="majorBidi" w:hAnsiTheme="majorBidi" w:cstheme="majorBidi"/>
          <w:rtl/>
          <w:rPrChange w:id="3580" w:author="yara ahmad" w:date="2021-04-18T08:34:00Z">
            <w:rPr>
              <w:rtl/>
            </w:rPr>
          </w:rPrChange>
        </w:rPr>
        <w:t>.</w:t>
      </w:r>
    </w:p>
    <w:p w14:paraId="4334402E" w14:textId="38C3E10F" w:rsidR="001C795F" w:rsidRPr="00AE4B49" w:rsidRDefault="001C795F" w:rsidP="001C795F">
      <w:pPr>
        <w:rPr>
          <w:ins w:id="3581" w:author="jamil" w:date="2021-04-17T19:12:00Z"/>
          <w:rFonts w:asciiTheme="majorBidi" w:hAnsiTheme="majorBidi" w:cstheme="majorBidi"/>
          <w:rtl/>
          <w:rPrChange w:id="3582" w:author="yara ahmad" w:date="2021-04-18T08:34:00Z">
            <w:rPr>
              <w:ins w:id="3583" w:author="jamil" w:date="2021-04-17T19:12:00Z"/>
              <w:rtl/>
            </w:rPr>
          </w:rPrChange>
        </w:rPr>
      </w:pPr>
      <w:r w:rsidRPr="00AE4B49">
        <w:rPr>
          <w:rFonts w:asciiTheme="majorBidi" w:hAnsiTheme="majorBidi" w:cstheme="majorBidi" w:hint="cs"/>
          <w:rtl/>
          <w:rPrChange w:id="3584" w:author="yara ahmad" w:date="2021-04-18T08:34:00Z">
            <w:rPr>
              <w:rFonts w:hint="cs"/>
              <w:rtl/>
            </w:rPr>
          </w:rPrChange>
        </w:rPr>
        <w:t>שחקנים</w:t>
      </w:r>
      <w:r w:rsidRPr="00AE4B49">
        <w:rPr>
          <w:rFonts w:asciiTheme="majorBidi" w:hAnsiTheme="majorBidi" w:cstheme="majorBidi"/>
          <w:rtl/>
          <w:rPrChange w:id="3585" w:author="yara ahmad" w:date="2021-04-18T08:34:00Z">
            <w:rPr>
              <w:rtl/>
            </w:rPr>
          </w:rPrChange>
        </w:rPr>
        <w:t xml:space="preserve"> : </w:t>
      </w:r>
      <w:r w:rsidRPr="00AE4B49">
        <w:rPr>
          <w:rFonts w:asciiTheme="majorBidi" w:hAnsiTheme="majorBidi" w:cstheme="majorBidi" w:hint="cs"/>
          <w:rtl/>
          <w:rPrChange w:id="3586" w:author="yara ahmad" w:date="2021-04-18T08:34:00Z">
            <w:rPr>
              <w:rFonts w:hint="cs"/>
              <w:rtl/>
            </w:rPr>
          </w:rPrChange>
        </w:rPr>
        <w:t>המערכת</w:t>
      </w:r>
      <w:r w:rsidRPr="00AE4B49">
        <w:rPr>
          <w:rFonts w:asciiTheme="majorBidi" w:hAnsiTheme="majorBidi" w:cstheme="majorBidi"/>
          <w:rtl/>
          <w:rPrChange w:id="3587" w:author="yara ahmad" w:date="2021-04-18T08:34:00Z">
            <w:rPr>
              <w:rtl/>
            </w:rPr>
          </w:rPrChange>
        </w:rPr>
        <w:t xml:space="preserve"> , </w:t>
      </w:r>
      <w:r w:rsidRPr="00AE4B49">
        <w:rPr>
          <w:rFonts w:asciiTheme="majorBidi" w:hAnsiTheme="majorBidi" w:cstheme="majorBidi" w:hint="cs"/>
          <w:rtl/>
          <w:rPrChange w:id="3588" w:author="yara ahmad" w:date="2021-04-18T08:34:00Z">
            <w:rPr>
              <w:rFonts w:hint="cs"/>
              <w:rtl/>
            </w:rPr>
          </w:rPrChange>
        </w:rPr>
        <w:t>המשתמש</w:t>
      </w:r>
    </w:p>
    <w:p w14:paraId="4D9DD0AB" w14:textId="64277FA8" w:rsidR="005F61F5" w:rsidRPr="00AE4B49" w:rsidRDefault="005F61F5">
      <w:pPr>
        <w:rPr>
          <w:rFonts w:asciiTheme="majorBidi" w:hAnsiTheme="majorBidi" w:cstheme="majorBidi"/>
          <w:rtl/>
          <w:rPrChange w:id="3589" w:author="yara ahmad" w:date="2021-04-18T08:34:00Z">
            <w:rPr>
              <w:rtl/>
            </w:rPr>
          </w:rPrChange>
        </w:rPr>
        <w:pPrChange w:id="3590" w:author="jamil" w:date="2021-04-17T19:12:00Z">
          <w:pPr/>
        </w:pPrChange>
      </w:pPr>
      <w:ins w:id="3591" w:author="jamil" w:date="2021-04-17T19:12:00Z">
        <w:r w:rsidRPr="00AE4B49">
          <w:rPr>
            <w:rFonts w:asciiTheme="majorBidi" w:hAnsiTheme="majorBidi" w:cstheme="majorBidi" w:hint="cs"/>
            <w:rtl/>
            <w:rPrChange w:id="3592" w:author="yara ahmad" w:date="2021-04-18T08:34:00Z">
              <w:rPr>
                <w:rFonts w:hint="cs"/>
                <w:rtl/>
              </w:rPr>
            </w:rPrChange>
          </w:rPr>
          <w:t>פרמטרים</w:t>
        </w:r>
        <w:r w:rsidRPr="00AE4B49">
          <w:rPr>
            <w:rFonts w:asciiTheme="majorBidi" w:hAnsiTheme="majorBidi" w:cstheme="majorBidi"/>
            <w:rtl/>
            <w:rPrChange w:id="3593" w:author="yara ahmad" w:date="2021-04-18T08:34:00Z">
              <w:rPr>
                <w:rtl/>
              </w:rPr>
            </w:rPrChange>
          </w:rPr>
          <w:t xml:space="preserve"> : </w:t>
        </w:r>
      </w:ins>
      <w:ins w:id="3594" w:author="jamil" w:date="2021-04-17T19:15:00Z">
        <w:r w:rsidRPr="00AE4B49">
          <w:rPr>
            <w:rFonts w:asciiTheme="majorBidi" w:hAnsiTheme="majorBidi" w:cstheme="majorBidi" w:hint="cs"/>
            <w:rtl/>
            <w:rPrChange w:id="3595" w:author="yara ahmad" w:date="2021-04-18T08:34:00Z">
              <w:rPr>
                <w:rFonts w:hint="cs"/>
                <w:rtl/>
              </w:rPr>
            </w:rPrChange>
          </w:rPr>
          <w:t>כמה</w:t>
        </w:r>
        <w:r w:rsidRPr="00AE4B49">
          <w:rPr>
            <w:rFonts w:asciiTheme="majorBidi" w:hAnsiTheme="majorBidi" w:cstheme="majorBidi"/>
            <w:rtl/>
            <w:rPrChange w:id="3596" w:author="yara ahmad" w:date="2021-04-18T08:34:00Z">
              <w:rPr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rtl/>
            <w:rPrChange w:id="3597" w:author="yara ahmad" w:date="2021-04-18T08:34:00Z">
              <w:rPr>
                <w:rFonts w:hint="cs"/>
                <w:rtl/>
              </w:rPr>
            </w:rPrChange>
          </w:rPr>
          <w:t>מהבאים</w:t>
        </w:r>
        <w:r w:rsidRPr="00AE4B49">
          <w:rPr>
            <w:rFonts w:asciiTheme="majorBidi" w:hAnsiTheme="majorBidi" w:cstheme="majorBidi"/>
            <w:rtl/>
            <w:rPrChange w:id="3598" w:author="yara ahmad" w:date="2021-04-18T08:34:00Z">
              <w:rPr>
                <w:rtl/>
              </w:rPr>
            </w:rPrChange>
          </w:rPr>
          <w:t xml:space="preserve"> </w:t>
        </w:r>
      </w:ins>
      <w:ins w:id="3599" w:author="jamil" w:date="2021-04-17T19:14:00Z">
        <w:r w:rsidRPr="00AE4B49">
          <w:rPr>
            <w:rFonts w:asciiTheme="majorBidi" w:hAnsiTheme="majorBidi" w:cstheme="majorBidi"/>
            <w:rtl/>
            <w:rPrChange w:id="3600" w:author="yara ahmad" w:date="2021-04-18T08:34:00Z">
              <w:rPr>
                <w:rtl/>
              </w:rPr>
            </w:rPrChange>
          </w:rPr>
          <w:t xml:space="preserve">( </w:t>
        </w:r>
        <w:r w:rsidRPr="00AE4B49">
          <w:rPr>
            <w:rFonts w:asciiTheme="majorBidi" w:hAnsiTheme="majorBidi" w:cstheme="majorBidi" w:hint="cs"/>
            <w:rtl/>
            <w:rPrChange w:id="3601" w:author="yara ahmad" w:date="2021-04-18T08:34:00Z">
              <w:rPr>
                <w:rFonts w:hint="cs"/>
                <w:rtl/>
              </w:rPr>
            </w:rPrChange>
          </w:rPr>
          <w:t>שם</w:t>
        </w:r>
        <w:r w:rsidRPr="00AE4B49">
          <w:rPr>
            <w:rFonts w:asciiTheme="majorBidi" w:hAnsiTheme="majorBidi" w:cstheme="majorBidi"/>
            <w:rtl/>
            <w:rPrChange w:id="3602" w:author="yara ahmad" w:date="2021-04-18T08:34:00Z">
              <w:rPr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rtl/>
            <w:rPrChange w:id="3603" w:author="yara ahmad" w:date="2021-04-18T08:34:00Z">
              <w:rPr>
                <w:rFonts w:hint="cs"/>
                <w:rtl/>
              </w:rPr>
            </w:rPrChange>
          </w:rPr>
          <w:t>מוצר</w:t>
        </w:r>
        <w:r w:rsidRPr="00AE4B49">
          <w:rPr>
            <w:rFonts w:asciiTheme="majorBidi" w:hAnsiTheme="majorBidi" w:cstheme="majorBidi"/>
            <w:rtl/>
            <w:rPrChange w:id="3604" w:author="yara ahmad" w:date="2021-04-18T08:34:00Z">
              <w:rPr>
                <w:rtl/>
              </w:rPr>
            </w:rPrChange>
          </w:rPr>
          <w:t xml:space="preserve"> , </w:t>
        </w:r>
        <w:r w:rsidRPr="00AE4B49">
          <w:rPr>
            <w:rFonts w:asciiTheme="majorBidi" w:hAnsiTheme="majorBidi" w:cstheme="majorBidi" w:hint="cs"/>
            <w:rtl/>
            <w:rPrChange w:id="3605" w:author="yara ahmad" w:date="2021-04-18T08:34:00Z">
              <w:rPr>
                <w:rFonts w:hint="cs"/>
                <w:rtl/>
              </w:rPr>
            </w:rPrChange>
          </w:rPr>
          <w:t>קטגוריה</w:t>
        </w:r>
        <w:r w:rsidRPr="00AE4B49">
          <w:rPr>
            <w:rFonts w:asciiTheme="majorBidi" w:hAnsiTheme="majorBidi" w:cstheme="majorBidi"/>
            <w:rtl/>
            <w:rPrChange w:id="3606" w:author="yara ahmad" w:date="2021-04-18T08:34:00Z">
              <w:rPr>
                <w:rtl/>
              </w:rPr>
            </w:rPrChange>
          </w:rPr>
          <w:t xml:space="preserve"> , </w:t>
        </w:r>
        <w:r w:rsidRPr="00AE4B49">
          <w:rPr>
            <w:rFonts w:asciiTheme="majorBidi" w:hAnsiTheme="majorBidi" w:cstheme="majorBidi" w:hint="cs"/>
            <w:rtl/>
            <w:rPrChange w:id="3607" w:author="yara ahmad" w:date="2021-04-18T08:34:00Z">
              <w:rPr>
                <w:rFonts w:hint="cs"/>
                <w:rtl/>
              </w:rPr>
            </w:rPrChange>
          </w:rPr>
          <w:t>מילות</w:t>
        </w:r>
        <w:r w:rsidRPr="00AE4B49">
          <w:rPr>
            <w:rFonts w:asciiTheme="majorBidi" w:hAnsiTheme="majorBidi" w:cstheme="majorBidi"/>
            <w:rtl/>
            <w:rPrChange w:id="3608" w:author="yara ahmad" w:date="2021-04-18T08:34:00Z">
              <w:rPr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rtl/>
            <w:rPrChange w:id="3609" w:author="yara ahmad" w:date="2021-04-18T08:34:00Z">
              <w:rPr>
                <w:rFonts w:hint="cs"/>
                <w:rtl/>
              </w:rPr>
            </w:rPrChange>
          </w:rPr>
          <w:t>מפתח</w:t>
        </w:r>
        <w:r w:rsidRPr="00AE4B49">
          <w:rPr>
            <w:rFonts w:asciiTheme="majorBidi" w:hAnsiTheme="majorBidi" w:cstheme="majorBidi"/>
            <w:rtl/>
            <w:rPrChange w:id="3610" w:author="yara ahmad" w:date="2021-04-18T08:34:00Z">
              <w:rPr>
                <w:rtl/>
              </w:rPr>
            </w:rPrChange>
          </w:rPr>
          <w:t xml:space="preserve"> ) , </w:t>
        </w:r>
      </w:ins>
      <w:ins w:id="3611" w:author="jamil" w:date="2021-04-17T19:12:00Z">
        <w:r w:rsidRPr="00AE4B49">
          <w:rPr>
            <w:rFonts w:asciiTheme="majorBidi" w:hAnsiTheme="majorBidi" w:cstheme="majorBidi" w:hint="cs"/>
            <w:rtl/>
            <w:rPrChange w:id="3612" w:author="yara ahmad" w:date="2021-04-18T08:34:00Z">
              <w:rPr>
                <w:rFonts w:hint="cs"/>
                <w:rtl/>
              </w:rPr>
            </w:rPrChange>
          </w:rPr>
          <w:t>שיטת</w:t>
        </w:r>
        <w:r w:rsidRPr="00AE4B49">
          <w:rPr>
            <w:rFonts w:asciiTheme="majorBidi" w:hAnsiTheme="majorBidi" w:cstheme="majorBidi"/>
            <w:rtl/>
            <w:rPrChange w:id="3613" w:author="yara ahmad" w:date="2021-04-18T08:34:00Z">
              <w:rPr>
                <w:rtl/>
              </w:rPr>
            </w:rPrChange>
          </w:rPr>
          <w:t xml:space="preserve"> </w:t>
        </w:r>
      </w:ins>
      <w:ins w:id="3614" w:author="jamil" w:date="2021-04-17T19:14:00Z">
        <w:r w:rsidRPr="00AE4B49">
          <w:rPr>
            <w:rFonts w:asciiTheme="majorBidi" w:hAnsiTheme="majorBidi" w:cstheme="majorBidi"/>
            <w:rtl/>
            <w:rPrChange w:id="3615" w:author="yara ahmad" w:date="2021-04-18T08:34:00Z">
              <w:rPr>
                <w:rtl/>
              </w:rPr>
            </w:rPrChange>
          </w:rPr>
          <w:t xml:space="preserve">( </w:t>
        </w:r>
        <w:r w:rsidRPr="00AE4B49">
          <w:rPr>
            <w:rFonts w:asciiTheme="majorBidi" w:hAnsiTheme="majorBidi" w:cstheme="majorBidi" w:hint="cs"/>
            <w:rtl/>
            <w:rPrChange w:id="3616" w:author="yara ahmad" w:date="2021-04-18T08:34:00Z">
              <w:rPr>
                <w:rFonts w:hint="cs"/>
                <w:rtl/>
              </w:rPr>
            </w:rPrChange>
          </w:rPr>
          <w:t>או</w:t>
        </w:r>
        <w:r w:rsidRPr="00AE4B49">
          <w:rPr>
            <w:rFonts w:asciiTheme="majorBidi" w:hAnsiTheme="majorBidi" w:cstheme="majorBidi"/>
            <w:rtl/>
            <w:rPrChange w:id="3617" w:author="yara ahmad" w:date="2021-04-18T08:34:00Z">
              <w:rPr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rtl/>
            <w:rPrChange w:id="3618" w:author="yara ahmad" w:date="2021-04-18T08:34:00Z">
              <w:rPr>
                <w:rFonts w:hint="cs"/>
                <w:rtl/>
              </w:rPr>
            </w:rPrChange>
          </w:rPr>
          <w:t>שיטות</w:t>
        </w:r>
        <w:r w:rsidRPr="00AE4B49">
          <w:rPr>
            <w:rFonts w:asciiTheme="majorBidi" w:hAnsiTheme="majorBidi" w:cstheme="majorBidi"/>
            <w:rtl/>
            <w:rPrChange w:id="3619" w:author="yara ahmad" w:date="2021-04-18T08:34:00Z">
              <w:rPr>
                <w:rtl/>
              </w:rPr>
            </w:rPrChange>
          </w:rPr>
          <w:t xml:space="preserve"> ) </w:t>
        </w:r>
        <w:r w:rsidRPr="00AE4B49">
          <w:rPr>
            <w:rFonts w:asciiTheme="majorBidi" w:hAnsiTheme="majorBidi" w:cstheme="majorBidi" w:hint="cs"/>
            <w:rtl/>
            <w:rPrChange w:id="3620" w:author="yara ahmad" w:date="2021-04-18T08:34:00Z">
              <w:rPr>
                <w:rFonts w:hint="cs"/>
                <w:rtl/>
              </w:rPr>
            </w:rPrChange>
          </w:rPr>
          <w:t>סינון</w:t>
        </w:r>
        <w:r w:rsidRPr="00AE4B49">
          <w:rPr>
            <w:rFonts w:asciiTheme="majorBidi" w:hAnsiTheme="majorBidi" w:cstheme="majorBidi"/>
            <w:rtl/>
            <w:rPrChange w:id="3621" w:author="yara ahmad" w:date="2021-04-18T08:34:00Z">
              <w:rPr>
                <w:rtl/>
              </w:rPr>
            </w:rPrChange>
          </w:rPr>
          <w:t>.</w:t>
        </w:r>
      </w:ins>
      <w:ins w:id="3622" w:author="jamil" w:date="2021-04-17T19:13:00Z">
        <w:r w:rsidRPr="00AE4B49">
          <w:rPr>
            <w:rFonts w:asciiTheme="majorBidi" w:hAnsiTheme="majorBidi" w:cstheme="majorBidi"/>
            <w:rtl/>
            <w:rPrChange w:id="3623" w:author="yara ahmad" w:date="2021-04-18T08:34:00Z">
              <w:rPr>
                <w:rtl/>
              </w:rPr>
            </w:rPrChange>
          </w:rPr>
          <w:t xml:space="preserve"> </w:t>
        </w:r>
      </w:ins>
    </w:p>
    <w:p w14:paraId="468F0E6F" w14:textId="77777777" w:rsidR="001C795F" w:rsidRPr="00AE4B49" w:rsidRDefault="001C795F" w:rsidP="001C795F">
      <w:pPr>
        <w:rPr>
          <w:rFonts w:asciiTheme="majorBidi" w:hAnsiTheme="majorBidi" w:cstheme="majorBidi"/>
          <w:rtl/>
          <w:rPrChange w:id="3624" w:author="yara ahmad" w:date="2021-04-18T08:34:00Z">
            <w:rPr>
              <w:rtl/>
            </w:rPr>
          </w:rPrChange>
        </w:rPr>
      </w:pPr>
      <w:proofErr w:type="spellStart"/>
      <w:r w:rsidRPr="00AE4B49">
        <w:rPr>
          <w:rFonts w:asciiTheme="majorBidi" w:hAnsiTheme="majorBidi" w:cstheme="majorBidi"/>
          <w:rPrChange w:id="3625" w:author="yara ahmad" w:date="2021-04-18T08:34:00Z">
            <w:rPr/>
          </w:rPrChange>
        </w:rPr>
        <w:t xml:space="preserve">pre </w:t>
      </w:r>
      <w:proofErr w:type="gramStart"/>
      <w:r w:rsidRPr="00AE4B49">
        <w:rPr>
          <w:rFonts w:asciiTheme="majorBidi" w:hAnsiTheme="majorBidi" w:cstheme="majorBidi"/>
          <w:rPrChange w:id="3626" w:author="yara ahmad" w:date="2021-04-18T08:34:00Z">
            <w:rPr/>
          </w:rPrChange>
        </w:rPr>
        <w:t>condition</w:t>
      </w:r>
      <w:proofErr w:type="spellEnd"/>
      <w:r w:rsidRPr="00AE4B49">
        <w:rPr>
          <w:rFonts w:asciiTheme="majorBidi" w:hAnsiTheme="majorBidi" w:cstheme="majorBidi"/>
          <w:rtl/>
          <w:rPrChange w:id="3627" w:author="yara ahmad" w:date="2021-04-18T08:34:00Z">
            <w:rPr>
              <w:rtl/>
            </w:rPr>
          </w:rPrChange>
        </w:rPr>
        <w:t xml:space="preserve"> :</w:t>
      </w:r>
      <w:proofErr w:type="gramEnd"/>
      <w:r w:rsidRPr="00AE4B49">
        <w:rPr>
          <w:rFonts w:asciiTheme="majorBidi" w:hAnsiTheme="majorBidi" w:cstheme="majorBidi"/>
          <w:rtl/>
          <w:rPrChange w:id="3628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3629" w:author="yara ahmad" w:date="2021-04-18T08:34:00Z">
            <w:rPr>
              <w:rFonts w:hint="cs"/>
              <w:rtl/>
            </w:rPr>
          </w:rPrChange>
        </w:rPr>
        <w:t>המשתמש</w:t>
      </w:r>
      <w:r w:rsidRPr="00AE4B49">
        <w:rPr>
          <w:rFonts w:asciiTheme="majorBidi" w:hAnsiTheme="majorBidi" w:cstheme="majorBidi"/>
          <w:rtl/>
          <w:rPrChange w:id="3630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3631" w:author="yara ahmad" w:date="2021-04-18T08:34:00Z">
            <w:rPr>
              <w:rFonts w:hint="cs"/>
              <w:rtl/>
            </w:rPr>
          </w:rPrChange>
        </w:rPr>
        <w:t>מחובר</w:t>
      </w:r>
      <w:r w:rsidRPr="00AE4B49">
        <w:rPr>
          <w:rFonts w:asciiTheme="majorBidi" w:hAnsiTheme="majorBidi" w:cstheme="majorBidi"/>
          <w:rtl/>
          <w:rPrChange w:id="3632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3633" w:author="yara ahmad" w:date="2021-04-18T08:34:00Z">
            <w:rPr>
              <w:rFonts w:hint="cs"/>
              <w:rtl/>
            </w:rPr>
          </w:rPrChange>
        </w:rPr>
        <w:t>למערכת</w:t>
      </w:r>
    </w:p>
    <w:p w14:paraId="79299D79" w14:textId="77777777" w:rsidR="001C795F" w:rsidRPr="00AE4B49" w:rsidRDefault="001C795F" w:rsidP="001C795F">
      <w:pPr>
        <w:rPr>
          <w:rFonts w:asciiTheme="majorBidi" w:hAnsiTheme="majorBidi" w:cstheme="majorBidi"/>
          <w:rtl/>
          <w:rPrChange w:id="3634" w:author="yara ahmad" w:date="2021-04-18T08:34:00Z">
            <w:rPr>
              <w:rtl/>
            </w:rPr>
          </w:rPrChange>
        </w:rPr>
      </w:pPr>
      <w:r w:rsidRPr="00AE4B49">
        <w:rPr>
          <w:rFonts w:asciiTheme="majorBidi" w:hAnsiTheme="majorBidi" w:cstheme="majorBidi"/>
          <w:rPrChange w:id="3635" w:author="yara ahmad" w:date="2021-04-18T08:34:00Z">
            <w:rPr/>
          </w:rPrChange>
        </w:rPr>
        <w:t xml:space="preserve">post </w:t>
      </w:r>
      <w:proofErr w:type="gramStart"/>
      <w:r w:rsidRPr="00AE4B49">
        <w:rPr>
          <w:rFonts w:asciiTheme="majorBidi" w:hAnsiTheme="majorBidi" w:cstheme="majorBidi"/>
          <w:rPrChange w:id="3636" w:author="yara ahmad" w:date="2021-04-18T08:34:00Z">
            <w:rPr/>
          </w:rPrChange>
        </w:rPr>
        <w:t>condition</w:t>
      </w:r>
      <w:r w:rsidRPr="00AE4B49">
        <w:rPr>
          <w:rFonts w:asciiTheme="majorBidi" w:hAnsiTheme="majorBidi" w:cstheme="majorBidi"/>
          <w:rtl/>
          <w:rPrChange w:id="3637" w:author="yara ahmad" w:date="2021-04-18T08:34:00Z">
            <w:rPr>
              <w:rtl/>
            </w:rPr>
          </w:rPrChange>
        </w:rPr>
        <w:t xml:space="preserve"> :</w:t>
      </w:r>
      <w:proofErr w:type="gramEnd"/>
      <w:r w:rsidRPr="00AE4B49">
        <w:rPr>
          <w:rFonts w:asciiTheme="majorBidi" w:hAnsiTheme="majorBidi" w:cstheme="majorBidi"/>
          <w:rtl/>
          <w:rPrChange w:id="3638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3639" w:author="yara ahmad" w:date="2021-04-18T08:34:00Z">
            <w:rPr>
              <w:rFonts w:hint="cs"/>
              <w:rtl/>
            </w:rPr>
          </w:rPrChange>
        </w:rPr>
        <w:t>המשתמש</w:t>
      </w:r>
      <w:r w:rsidRPr="00AE4B49">
        <w:rPr>
          <w:rFonts w:asciiTheme="majorBidi" w:hAnsiTheme="majorBidi" w:cstheme="majorBidi"/>
          <w:rtl/>
          <w:rPrChange w:id="3640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3641" w:author="yara ahmad" w:date="2021-04-18T08:34:00Z">
            <w:rPr>
              <w:rFonts w:hint="cs"/>
              <w:rtl/>
            </w:rPr>
          </w:rPrChange>
        </w:rPr>
        <w:t>מקבל</w:t>
      </w:r>
      <w:r w:rsidRPr="00AE4B49">
        <w:rPr>
          <w:rFonts w:asciiTheme="majorBidi" w:hAnsiTheme="majorBidi" w:cstheme="majorBidi"/>
          <w:rtl/>
          <w:rPrChange w:id="3642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3643" w:author="yara ahmad" w:date="2021-04-18T08:34:00Z">
            <w:rPr>
              <w:rFonts w:hint="cs"/>
              <w:rtl/>
            </w:rPr>
          </w:rPrChange>
        </w:rPr>
        <w:t>רשימת</w:t>
      </w:r>
      <w:r w:rsidRPr="00AE4B49">
        <w:rPr>
          <w:rFonts w:asciiTheme="majorBidi" w:hAnsiTheme="majorBidi" w:cstheme="majorBidi"/>
          <w:rtl/>
          <w:rPrChange w:id="3644" w:author="yara ahmad" w:date="2021-04-18T08:34:00Z">
            <w:rPr>
              <w:rtl/>
            </w:rPr>
          </w:rPrChange>
        </w:rPr>
        <w:t>/</w:t>
      </w:r>
      <w:r w:rsidRPr="00AE4B49">
        <w:rPr>
          <w:rFonts w:asciiTheme="majorBidi" w:hAnsiTheme="majorBidi" w:cstheme="majorBidi" w:hint="cs"/>
          <w:rtl/>
          <w:rPrChange w:id="3645" w:author="yara ahmad" w:date="2021-04-18T08:34:00Z">
            <w:rPr>
              <w:rFonts w:hint="cs"/>
              <w:rtl/>
            </w:rPr>
          </w:rPrChange>
        </w:rPr>
        <w:t>תפריט</w:t>
      </w:r>
      <w:r w:rsidRPr="00AE4B49">
        <w:rPr>
          <w:rFonts w:asciiTheme="majorBidi" w:hAnsiTheme="majorBidi" w:cstheme="majorBidi"/>
          <w:rtl/>
          <w:rPrChange w:id="3646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3647" w:author="yara ahmad" w:date="2021-04-18T08:34:00Z">
            <w:rPr>
              <w:rFonts w:hint="cs"/>
              <w:rtl/>
            </w:rPr>
          </w:rPrChange>
        </w:rPr>
        <w:t>על</w:t>
      </w:r>
      <w:r w:rsidRPr="00AE4B49">
        <w:rPr>
          <w:rFonts w:asciiTheme="majorBidi" w:hAnsiTheme="majorBidi" w:cstheme="majorBidi"/>
          <w:rtl/>
          <w:rPrChange w:id="3648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3649" w:author="yara ahmad" w:date="2021-04-18T08:34:00Z">
            <w:rPr>
              <w:rFonts w:hint="cs"/>
              <w:rtl/>
            </w:rPr>
          </w:rPrChange>
        </w:rPr>
        <w:t>מוצרים</w:t>
      </w:r>
      <w:r w:rsidRPr="00AE4B49">
        <w:rPr>
          <w:rFonts w:asciiTheme="majorBidi" w:hAnsiTheme="majorBidi" w:cstheme="majorBidi"/>
          <w:rtl/>
          <w:rPrChange w:id="3650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3651" w:author="yara ahmad" w:date="2021-04-18T08:34:00Z">
            <w:rPr>
              <w:rFonts w:hint="cs"/>
              <w:rtl/>
            </w:rPr>
          </w:rPrChange>
        </w:rPr>
        <w:t>לפי</w:t>
      </w:r>
      <w:r w:rsidRPr="00AE4B49">
        <w:rPr>
          <w:rFonts w:asciiTheme="majorBidi" w:hAnsiTheme="majorBidi" w:cstheme="majorBidi"/>
          <w:rtl/>
          <w:rPrChange w:id="3652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3653" w:author="yara ahmad" w:date="2021-04-18T08:34:00Z">
            <w:rPr>
              <w:rFonts w:hint="cs"/>
              <w:rtl/>
            </w:rPr>
          </w:rPrChange>
        </w:rPr>
        <w:t>הפרמטרים</w:t>
      </w:r>
      <w:r w:rsidRPr="00AE4B49">
        <w:rPr>
          <w:rFonts w:asciiTheme="majorBidi" w:hAnsiTheme="majorBidi" w:cstheme="majorBidi"/>
          <w:rtl/>
          <w:rPrChange w:id="3654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3655" w:author="yara ahmad" w:date="2021-04-18T08:34:00Z">
            <w:rPr>
              <w:rFonts w:hint="cs"/>
              <w:rtl/>
            </w:rPr>
          </w:rPrChange>
        </w:rPr>
        <w:t>שמסר</w:t>
      </w:r>
      <w:r w:rsidRPr="00AE4B49">
        <w:rPr>
          <w:rFonts w:asciiTheme="majorBidi" w:hAnsiTheme="majorBidi" w:cstheme="majorBidi"/>
          <w:rtl/>
          <w:rPrChange w:id="3656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3657" w:author="yara ahmad" w:date="2021-04-18T08:34:00Z">
            <w:rPr>
              <w:rFonts w:hint="cs"/>
              <w:rtl/>
            </w:rPr>
          </w:rPrChange>
        </w:rPr>
        <w:t>למערכת</w:t>
      </w:r>
      <w:r w:rsidRPr="00AE4B49">
        <w:rPr>
          <w:rFonts w:asciiTheme="majorBidi" w:hAnsiTheme="majorBidi" w:cstheme="majorBidi"/>
          <w:rtl/>
          <w:rPrChange w:id="3658" w:author="yara ahmad" w:date="2021-04-18T08:34:00Z">
            <w:rPr>
              <w:rtl/>
            </w:rPr>
          </w:rPrChange>
        </w:rPr>
        <w:t xml:space="preserve"> .</w:t>
      </w:r>
    </w:p>
    <w:p w14:paraId="4C8B3367" w14:textId="77777777" w:rsidR="001C795F" w:rsidRPr="00AE4B49" w:rsidRDefault="001C795F" w:rsidP="001C795F">
      <w:pPr>
        <w:rPr>
          <w:rFonts w:asciiTheme="majorBidi" w:hAnsiTheme="majorBidi" w:cstheme="majorBidi"/>
          <w:rtl/>
          <w:rPrChange w:id="3659" w:author="yara ahmad" w:date="2021-04-18T08:34:00Z">
            <w:rPr>
              <w:rtl/>
            </w:rPr>
          </w:rPrChange>
        </w:rPr>
      </w:pPr>
      <w:r w:rsidRPr="00AE4B49">
        <w:rPr>
          <w:rFonts w:asciiTheme="majorBidi" w:hAnsiTheme="majorBidi" w:cstheme="majorBidi" w:hint="cs"/>
          <w:rtl/>
          <w:rPrChange w:id="3660" w:author="yara ahmad" w:date="2021-04-18T08:34:00Z">
            <w:rPr>
              <w:rFonts w:hint="cs"/>
              <w:rtl/>
            </w:rPr>
          </w:rPrChange>
        </w:rPr>
        <w:t>תהליך</w:t>
      </w:r>
      <w:r w:rsidRPr="00AE4B49">
        <w:rPr>
          <w:rFonts w:asciiTheme="majorBidi" w:hAnsiTheme="majorBidi" w:cstheme="majorBidi"/>
          <w:rtl/>
          <w:rPrChange w:id="3661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3662" w:author="yara ahmad" w:date="2021-04-18T08:34:00Z">
            <w:rPr>
              <w:rFonts w:hint="cs"/>
              <w:rtl/>
            </w:rPr>
          </w:rPrChange>
        </w:rPr>
        <w:t>התרחיש</w:t>
      </w:r>
      <w:r w:rsidRPr="00AE4B49">
        <w:rPr>
          <w:rFonts w:asciiTheme="majorBidi" w:hAnsiTheme="majorBidi" w:cstheme="majorBidi"/>
          <w:rtl/>
          <w:rPrChange w:id="3663" w:author="yara ahmad" w:date="2021-04-18T08:34:00Z">
            <w:rPr>
              <w:rtl/>
            </w:rPr>
          </w:rPrChange>
        </w:rPr>
        <w:t xml:space="preserve"> :</w:t>
      </w:r>
    </w:p>
    <w:p w14:paraId="133FC76B" w14:textId="77777777" w:rsidR="001C795F" w:rsidRPr="00AE4B49" w:rsidRDefault="001C795F" w:rsidP="001C795F">
      <w:pPr>
        <w:rPr>
          <w:rFonts w:asciiTheme="majorBidi" w:hAnsiTheme="majorBidi" w:cstheme="majorBidi"/>
          <w:rtl/>
          <w:rPrChange w:id="3664" w:author="yara ahmad" w:date="2021-04-18T08:34:00Z">
            <w:rPr>
              <w:rtl/>
            </w:rPr>
          </w:rPrChange>
        </w:rPr>
      </w:pPr>
      <w:r w:rsidRPr="00AE4B49">
        <w:rPr>
          <w:rFonts w:asciiTheme="majorBidi" w:hAnsiTheme="majorBidi" w:cstheme="majorBidi"/>
          <w:rtl/>
          <w:rPrChange w:id="3665" w:author="yara ahmad" w:date="2021-04-18T08:34:00Z">
            <w:rPr>
              <w:rtl/>
            </w:rPr>
          </w:rPrChange>
        </w:rPr>
        <w:t xml:space="preserve">1. </w:t>
      </w:r>
      <w:r w:rsidRPr="00AE4B49">
        <w:rPr>
          <w:rFonts w:asciiTheme="majorBidi" w:hAnsiTheme="majorBidi" w:cstheme="majorBidi" w:hint="cs"/>
          <w:rtl/>
          <w:rPrChange w:id="3666" w:author="yara ahmad" w:date="2021-04-18T08:34:00Z">
            <w:rPr>
              <w:rFonts w:hint="cs"/>
              <w:rtl/>
            </w:rPr>
          </w:rPrChange>
        </w:rPr>
        <w:t>במערכת</w:t>
      </w:r>
      <w:r w:rsidRPr="00AE4B49">
        <w:rPr>
          <w:rFonts w:asciiTheme="majorBidi" w:hAnsiTheme="majorBidi" w:cstheme="majorBidi"/>
          <w:rtl/>
          <w:rPrChange w:id="3667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3668" w:author="yara ahmad" w:date="2021-04-18T08:34:00Z">
            <w:rPr>
              <w:rFonts w:hint="cs"/>
              <w:rtl/>
            </w:rPr>
          </w:rPrChange>
        </w:rPr>
        <w:t>יש</w:t>
      </w:r>
      <w:r w:rsidRPr="00AE4B49">
        <w:rPr>
          <w:rFonts w:asciiTheme="majorBidi" w:hAnsiTheme="majorBidi" w:cstheme="majorBidi"/>
          <w:rtl/>
          <w:rPrChange w:id="3669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3670" w:author="yara ahmad" w:date="2021-04-18T08:34:00Z">
            <w:rPr>
              <w:rFonts w:hint="cs"/>
              <w:rtl/>
            </w:rPr>
          </w:rPrChange>
        </w:rPr>
        <w:t>אפשרות</w:t>
      </w:r>
      <w:r w:rsidRPr="00AE4B49">
        <w:rPr>
          <w:rFonts w:asciiTheme="majorBidi" w:hAnsiTheme="majorBidi" w:cstheme="majorBidi"/>
          <w:rtl/>
          <w:rPrChange w:id="3671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3672" w:author="yara ahmad" w:date="2021-04-18T08:34:00Z">
            <w:rPr>
              <w:rFonts w:hint="cs"/>
              <w:rtl/>
            </w:rPr>
          </w:rPrChange>
        </w:rPr>
        <w:t>זמינה</w:t>
      </w:r>
      <w:r w:rsidRPr="00AE4B49">
        <w:rPr>
          <w:rFonts w:asciiTheme="majorBidi" w:hAnsiTheme="majorBidi" w:cstheme="majorBidi"/>
          <w:rtl/>
          <w:rPrChange w:id="3673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3674" w:author="yara ahmad" w:date="2021-04-18T08:34:00Z">
            <w:rPr>
              <w:rFonts w:hint="cs"/>
              <w:rtl/>
            </w:rPr>
          </w:rPrChange>
        </w:rPr>
        <w:t>למשתמש</w:t>
      </w:r>
      <w:r w:rsidRPr="00AE4B49">
        <w:rPr>
          <w:rFonts w:asciiTheme="majorBidi" w:hAnsiTheme="majorBidi" w:cstheme="majorBidi"/>
          <w:rtl/>
          <w:rPrChange w:id="3675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3676" w:author="yara ahmad" w:date="2021-04-18T08:34:00Z">
            <w:rPr>
              <w:rFonts w:hint="cs"/>
              <w:rtl/>
            </w:rPr>
          </w:rPrChange>
        </w:rPr>
        <w:t>לקבל</w:t>
      </w:r>
      <w:r w:rsidRPr="00AE4B49">
        <w:rPr>
          <w:rFonts w:asciiTheme="majorBidi" w:hAnsiTheme="majorBidi" w:cstheme="majorBidi"/>
          <w:rtl/>
          <w:rPrChange w:id="3677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3678" w:author="yara ahmad" w:date="2021-04-18T08:34:00Z">
            <w:rPr>
              <w:rFonts w:hint="cs"/>
              <w:rtl/>
            </w:rPr>
          </w:rPrChange>
        </w:rPr>
        <w:t>תפריט</w:t>
      </w:r>
      <w:r w:rsidRPr="00AE4B49">
        <w:rPr>
          <w:rFonts w:asciiTheme="majorBidi" w:hAnsiTheme="majorBidi" w:cstheme="majorBidi"/>
          <w:rtl/>
          <w:rPrChange w:id="3679" w:author="yara ahmad" w:date="2021-04-18T08:34:00Z">
            <w:rPr>
              <w:rtl/>
            </w:rPr>
          </w:rPrChange>
        </w:rPr>
        <w:t>/</w:t>
      </w:r>
      <w:r w:rsidRPr="00AE4B49">
        <w:rPr>
          <w:rFonts w:asciiTheme="majorBidi" w:hAnsiTheme="majorBidi" w:cstheme="majorBidi" w:hint="cs"/>
          <w:rtl/>
          <w:rPrChange w:id="3680" w:author="yara ahmad" w:date="2021-04-18T08:34:00Z">
            <w:rPr>
              <w:rFonts w:hint="cs"/>
              <w:rtl/>
            </w:rPr>
          </w:rPrChange>
        </w:rPr>
        <w:t>מידע</w:t>
      </w:r>
      <w:r w:rsidRPr="00AE4B49">
        <w:rPr>
          <w:rFonts w:asciiTheme="majorBidi" w:hAnsiTheme="majorBidi" w:cstheme="majorBidi"/>
          <w:rtl/>
          <w:rPrChange w:id="3681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3682" w:author="yara ahmad" w:date="2021-04-18T08:34:00Z">
            <w:rPr>
              <w:rFonts w:hint="cs"/>
              <w:rtl/>
            </w:rPr>
          </w:rPrChange>
        </w:rPr>
        <w:t>מסונן</w:t>
      </w:r>
      <w:r w:rsidRPr="00AE4B49">
        <w:rPr>
          <w:rFonts w:asciiTheme="majorBidi" w:hAnsiTheme="majorBidi" w:cstheme="majorBidi"/>
          <w:rtl/>
          <w:rPrChange w:id="3683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3684" w:author="yara ahmad" w:date="2021-04-18T08:34:00Z">
            <w:rPr>
              <w:rFonts w:hint="cs"/>
              <w:rtl/>
            </w:rPr>
          </w:rPrChange>
        </w:rPr>
        <w:t>על</w:t>
      </w:r>
      <w:r w:rsidRPr="00AE4B49">
        <w:rPr>
          <w:rFonts w:asciiTheme="majorBidi" w:hAnsiTheme="majorBidi" w:cstheme="majorBidi"/>
          <w:rtl/>
          <w:rPrChange w:id="3685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3686" w:author="yara ahmad" w:date="2021-04-18T08:34:00Z">
            <w:rPr>
              <w:rFonts w:hint="cs"/>
              <w:rtl/>
            </w:rPr>
          </w:rPrChange>
        </w:rPr>
        <w:t>מוצרים</w:t>
      </w:r>
      <w:r w:rsidRPr="00AE4B49">
        <w:rPr>
          <w:rFonts w:asciiTheme="majorBidi" w:hAnsiTheme="majorBidi" w:cstheme="majorBidi"/>
          <w:rtl/>
          <w:rPrChange w:id="3687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3688" w:author="yara ahmad" w:date="2021-04-18T08:34:00Z">
            <w:rPr>
              <w:rFonts w:hint="cs"/>
              <w:rtl/>
            </w:rPr>
          </w:rPrChange>
        </w:rPr>
        <w:t>לפי</w:t>
      </w:r>
      <w:r w:rsidRPr="00AE4B49">
        <w:rPr>
          <w:rFonts w:asciiTheme="majorBidi" w:hAnsiTheme="majorBidi" w:cstheme="majorBidi"/>
          <w:rtl/>
          <w:rPrChange w:id="3689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3690" w:author="yara ahmad" w:date="2021-04-18T08:34:00Z">
            <w:rPr>
              <w:rFonts w:hint="cs"/>
              <w:rtl/>
            </w:rPr>
          </w:rPrChange>
        </w:rPr>
        <w:t>בחירת</w:t>
      </w:r>
      <w:r w:rsidRPr="00AE4B49">
        <w:rPr>
          <w:rFonts w:asciiTheme="majorBidi" w:hAnsiTheme="majorBidi" w:cstheme="majorBidi"/>
          <w:rtl/>
          <w:rPrChange w:id="3691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3692" w:author="yara ahmad" w:date="2021-04-18T08:34:00Z">
            <w:rPr>
              <w:rFonts w:hint="cs"/>
              <w:rtl/>
            </w:rPr>
          </w:rPrChange>
        </w:rPr>
        <w:t>המשתמש</w:t>
      </w:r>
      <w:r w:rsidRPr="00AE4B49">
        <w:rPr>
          <w:rFonts w:asciiTheme="majorBidi" w:hAnsiTheme="majorBidi" w:cstheme="majorBidi"/>
          <w:rtl/>
          <w:rPrChange w:id="3693" w:author="yara ahmad" w:date="2021-04-18T08:34:00Z">
            <w:rPr>
              <w:rtl/>
            </w:rPr>
          </w:rPrChange>
        </w:rPr>
        <w:t xml:space="preserve"> .</w:t>
      </w:r>
    </w:p>
    <w:p w14:paraId="10D214E9" w14:textId="77777777" w:rsidR="001C795F" w:rsidRPr="00AE4B49" w:rsidRDefault="001C795F" w:rsidP="001C795F">
      <w:pPr>
        <w:rPr>
          <w:rFonts w:asciiTheme="majorBidi" w:hAnsiTheme="majorBidi" w:cstheme="majorBidi"/>
          <w:rtl/>
          <w:rPrChange w:id="3694" w:author="yara ahmad" w:date="2021-04-18T08:34:00Z">
            <w:rPr>
              <w:rtl/>
            </w:rPr>
          </w:rPrChange>
        </w:rPr>
      </w:pPr>
      <w:r w:rsidRPr="00AE4B49">
        <w:rPr>
          <w:rFonts w:asciiTheme="majorBidi" w:hAnsiTheme="majorBidi" w:cstheme="majorBidi"/>
          <w:rtl/>
          <w:rPrChange w:id="3695" w:author="yara ahmad" w:date="2021-04-18T08:34:00Z">
            <w:rPr>
              <w:rtl/>
            </w:rPr>
          </w:rPrChange>
        </w:rPr>
        <w:t xml:space="preserve">2. </w:t>
      </w:r>
      <w:r w:rsidRPr="00AE4B49">
        <w:rPr>
          <w:rFonts w:asciiTheme="majorBidi" w:hAnsiTheme="majorBidi" w:cstheme="majorBidi" w:hint="cs"/>
          <w:rtl/>
          <w:rPrChange w:id="3696" w:author="yara ahmad" w:date="2021-04-18T08:34:00Z">
            <w:rPr>
              <w:rFonts w:hint="cs"/>
              <w:rtl/>
            </w:rPr>
          </w:rPrChange>
        </w:rPr>
        <w:t>הצרכן</w:t>
      </w:r>
      <w:r w:rsidRPr="00AE4B49">
        <w:rPr>
          <w:rFonts w:asciiTheme="majorBidi" w:hAnsiTheme="majorBidi" w:cstheme="majorBidi"/>
          <w:rtl/>
          <w:rPrChange w:id="3697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3698" w:author="yara ahmad" w:date="2021-04-18T08:34:00Z">
            <w:rPr>
              <w:rFonts w:hint="cs"/>
              <w:rtl/>
            </w:rPr>
          </w:rPrChange>
        </w:rPr>
        <w:t>משתמש</w:t>
      </w:r>
      <w:r w:rsidRPr="00AE4B49">
        <w:rPr>
          <w:rFonts w:asciiTheme="majorBidi" w:hAnsiTheme="majorBidi" w:cstheme="majorBidi"/>
          <w:rtl/>
          <w:rPrChange w:id="3699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3700" w:author="yara ahmad" w:date="2021-04-18T08:34:00Z">
            <w:rPr>
              <w:rFonts w:hint="cs"/>
              <w:rtl/>
            </w:rPr>
          </w:rPrChange>
        </w:rPr>
        <w:t>באופציה</w:t>
      </w:r>
      <w:r w:rsidRPr="00AE4B49">
        <w:rPr>
          <w:rFonts w:asciiTheme="majorBidi" w:hAnsiTheme="majorBidi" w:cstheme="majorBidi"/>
          <w:rtl/>
          <w:rPrChange w:id="3701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3702" w:author="yara ahmad" w:date="2021-04-18T08:34:00Z">
            <w:rPr>
              <w:rFonts w:hint="cs"/>
              <w:rtl/>
            </w:rPr>
          </w:rPrChange>
        </w:rPr>
        <w:t>זו</w:t>
      </w:r>
      <w:r w:rsidRPr="00AE4B49">
        <w:rPr>
          <w:rFonts w:asciiTheme="majorBidi" w:hAnsiTheme="majorBidi" w:cstheme="majorBidi"/>
          <w:rtl/>
          <w:rPrChange w:id="3703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3704" w:author="yara ahmad" w:date="2021-04-18T08:34:00Z">
            <w:rPr>
              <w:rFonts w:hint="cs"/>
              <w:rtl/>
            </w:rPr>
          </w:rPrChange>
        </w:rPr>
        <w:t>ובוחר</w:t>
      </w:r>
      <w:r w:rsidRPr="00AE4B49">
        <w:rPr>
          <w:rFonts w:asciiTheme="majorBidi" w:hAnsiTheme="majorBidi" w:cstheme="majorBidi"/>
          <w:rtl/>
          <w:rPrChange w:id="3705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3706" w:author="yara ahmad" w:date="2021-04-18T08:34:00Z">
            <w:rPr>
              <w:rFonts w:hint="cs"/>
              <w:rtl/>
            </w:rPr>
          </w:rPrChange>
        </w:rPr>
        <w:t>את</w:t>
      </w:r>
      <w:r w:rsidRPr="00AE4B49">
        <w:rPr>
          <w:rFonts w:asciiTheme="majorBidi" w:hAnsiTheme="majorBidi" w:cstheme="majorBidi"/>
          <w:rtl/>
          <w:rPrChange w:id="3707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3708" w:author="yara ahmad" w:date="2021-04-18T08:34:00Z">
            <w:rPr>
              <w:rFonts w:hint="cs"/>
              <w:rtl/>
            </w:rPr>
          </w:rPrChange>
        </w:rPr>
        <w:t>שיטת</w:t>
      </w:r>
      <w:r w:rsidRPr="00AE4B49">
        <w:rPr>
          <w:rFonts w:asciiTheme="majorBidi" w:hAnsiTheme="majorBidi" w:cstheme="majorBidi"/>
          <w:rtl/>
          <w:rPrChange w:id="3709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3710" w:author="yara ahmad" w:date="2021-04-18T08:34:00Z">
            <w:rPr>
              <w:rFonts w:hint="cs"/>
              <w:rtl/>
            </w:rPr>
          </w:rPrChange>
        </w:rPr>
        <w:t>החיפוש</w:t>
      </w:r>
      <w:r w:rsidRPr="00AE4B49">
        <w:rPr>
          <w:rFonts w:asciiTheme="majorBidi" w:hAnsiTheme="majorBidi" w:cstheme="majorBidi"/>
          <w:rtl/>
          <w:rPrChange w:id="3711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3712" w:author="yara ahmad" w:date="2021-04-18T08:34:00Z">
            <w:rPr>
              <w:rFonts w:hint="cs"/>
              <w:rtl/>
            </w:rPr>
          </w:rPrChange>
        </w:rPr>
        <w:t>שלו</w:t>
      </w:r>
      <w:r w:rsidRPr="00AE4B49">
        <w:rPr>
          <w:rFonts w:asciiTheme="majorBidi" w:hAnsiTheme="majorBidi" w:cstheme="majorBidi"/>
          <w:rtl/>
          <w:rPrChange w:id="3713" w:author="yara ahmad" w:date="2021-04-18T08:34:00Z">
            <w:rPr>
              <w:rtl/>
            </w:rPr>
          </w:rPrChange>
        </w:rPr>
        <w:t xml:space="preserve"> ( </w:t>
      </w:r>
      <w:r w:rsidRPr="00AE4B49">
        <w:rPr>
          <w:rFonts w:asciiTheme="majorBidi" w:hAnsiTheme="majorBidi" w:cstheme="majorBidi" w:hint="cs"/>
          <w:rtl/>
          <w:rPrChange w:id="3714" w:author="yara ahmad" w:date="2021-04-18T08:34:00Z">
            <w:rPr>
              <w:rFonts w:hint="cs"/>
              <w:rtl/>
            </w:rPr>
          </w:rPrChange>
        </w:rPr>
        <w:t>שם</w:t>
      </w:r>
      <w:r w:rsidRPr="00AE4B49">
        <w:rPr>
          <w:rFonts w:asciiTheme="majorBidi" w:hAnsiTheme="majorBidi" w:cstheme="majorBidi"/>
          <w:rtl/>
          <w:rPrChange w:id="3715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3716" w:author="yara ahmad" w:date="2021-04-18T08:34:00Z">
            <w:rPr>
              <w:rFonts w:hint="cs"/>
              <w:rtl/>
            </w:rPr>
          </w:rPrChange>
        </w:rPr>
        <w:t>מוצר</w:t>
      </w:r>
      <w:r w:rsidRPr="00AE4B49">
        <w:rPr>
          <w:rFonts w:asciiTheme="majorBidi" w:hAnsiTheme="majorBidi" w:cstheme="majorBidi"/>
          <w:rtl/>
          <w:rPrChange w:id="3717" w:author="yara ahmad" w:date="2021-04-18T08:34:00Z">
            <w:rPr>
              <w:rtl/>
            </w:rPr>
          </w:rPrChange>
        </w:rPr>
        <w:t xml:space="preserve"> , </w:t>
      </w:r>
      <w:r w:rsidRPr="00AE4B49">
        <w:rPr>
          <w:rFonts w:asciiTheme="majorBidi" w:hAnsiTheme="majorBidi" w:cstheme="majorBidi" w:hint="cs"/>
          <w:rtl/>
          <w:rPrChange w:id="3718" w:author="yara ahmad" w:date="2021-04-18T08:34:00Z">
            <w:rPr>
              <w:rFonts w:hint="cs"/>
              <w:rtl/>
            </w:rPr>
          </w:rPrChange>
        </w:rPr>
        <w:t>מילות</w:t>
      </w:r>
      <w:r w:rsidRPr="00AE4B49">
        <w:rPr>
          <w:rFonts w:asciiTheme="majorBidi" w:hAnsiTheme="majorBidi" w:cstheme="majorBidi"/>
          <w:rtl/>
          <w:rPrChange w:id="3719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3720" w:author="yara ahmad" w:date="2021-04-18T08:34:00Z">
            <w:rPr>
              <w:rFonts w:hint="cs"/>
              <w:rtl/>
            </w:rPr>
          </w:rPrChange>
        </w:rPr>
        <w:t>מפתיח</w:t>
      </w:r>
      <w:r w:rsidRPr="00AE4B49">
        <w:rPr>
          <w:rFonts w:asciiTheme="majorBidi" w:hAnsiTheme="majorBidi" w:cstheme="majorBidi"/>
          <w:rtl/>
          <w:rPrChange w:id="3721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3722" w:author="yara ahmad" w:date="2021-04-18T08:34:00Z">
            <w:rPr>
              <w:rFonts w:hint="cs"/>
              <w:rtl/>
            </w:rPr>
          </w:rPrChange>
        </w:rPr>
        <w:t>וכדו</w:t>
      </w:r>
      <w:r w:rsidRPr="00AE4B49">
        <w:rPr>
          <w:rFonts w:asciiTheme="majorBidi" w:hAnsiTheme="majorBidi" w:cstheme="majorBidi"/>
          <w:rtl/>
          <w:rPrChange w:id="3723" w:author="yara ahmad" w:date="2021-04-18T08:34:00Z">
            <w:rPr>
              <w:rtl/>
            </w:rPr>
          </w:rPrChange>
        </w:rPr>
        <w:t xml:space="preserve">.. ) </w:t>
      </w:r>
      <w:r w:rsidRPr="00AE4B49">
        <w:rPr>
          <w:rFonts w:asciiTheme="majorBidi" w:hAnsiTheme="majorBidi" w:cstheme="majorBidi" w:hint="cs"/>
          <w:rtl/>
          <w:rPrChange w:id="3724" w:author="yara ahmad" w:date="2021-04-18T08:34:00Z">
            <w:rPr>
              <w:rFonts w:hint="cs"/>
              <w:rtl/>
            </w:rPr>
          </w:rPrChange>
        </w:rPr>
        <w:t>ואם</w:t>
      </w:r>
      <w:r w:rsidRPr="00AE4B49">
        <w:rPr>
          <w:rFonts w:asciiTheme="majorBidi" w:hAnsiTheme="majorBidi" w:cstheme="majorBidi"/>
          <w:rtl/>
          <w:rPrChange w:id="3725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3726" w:author="yara ahmad" w:date="2021-04-18T08:34:00Z">
            <w:rPr>
              <w:rFonts w:hint="cs"/>
              <w:rtl/>
            </w:rPr>
          </w:rPrChange>
        </w:rPr>
        <w:t>הוא</w:t>
      </w:r>
      <w:r w:rsidRPr="00AE4B49">
        <w:rPr>
          <w:rFonts w:asciiTheme="majorBidi" w:hAnsiTheme="majorBidi" w:cstheme="majorBidi"/>
          <w:rtl/>
          <w:rPrChange w:id="3727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3728" w:author="yara ahmad" w:date="2021-04-18T08:34:00Z">
            <w:rPr>
              <w:rFonts w:hint="cs"/>
              <w:rtl/>
            </w:rPr>
          </w:rPrChange>
        </w:rPr>
        <w:t>רוצה</w:t>
      </w:r>
      <w:r w:rsidRPr="00AE4B49">
        <w:rPr>
          <w:rFonts w:asciiTheme="majorBidi" w:hAnsiTheme="majorBidi" w:cstheme="majorBidi"/>
          <w:rtl/>
          <w:rPrChange w:id="3729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3730" w:author="yara ahmad" w:date="2021-04-18T08:34:00Z">
            <w:rPr>
              <w:rFonts w:hint="cs"/>
              <w:rtl/>
            </w:rPr>
          </w:rPrChange>
        </w:rPr>
        <w:t>לסנן</w:t>
      </w:r>
      <w:r w:rsidRPr="00AE4B49">
        <w:rPr>
          <w:rFonts w:asciiTheme="majorBidi" w:hAnsiTheme="majorBidi" w:cstheme="majorBidi"/>
          <w:rtl/>
          <w:rPrChange w:id="3731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3732" w:author="yara ahmad" w:date="2021-04-18T08:34:00Z">
            <w:rPr>
              <w:rFonts w:hint="cs"/>
              <w:rtl/>
            </w:rPr>
          </w:rPrChange>
        </w:rPr>
        <w:t>את</w:t>
      </w:r>
      <w:r w:rsidRPr="00AE4B49">
        <w:rPr>
          <w:rFonts w:asciiTheme="majorBidi" w:hAnsiTheme="majorBidi" w:cstheme="majorBidi"/>
          <w:rtl/>
          <w:rPrChange w:id="3733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3734" w:author="yara ahmad" w:date="2021-04-18T08:34:00Z">
            <w:rPr>
              <w:rFonts w:hint="cs"/>
              <w:rtl/>
            </w:rPr>
          </w:rPrChange>
        </w:rPr>
        <w:t>התוצאות</w:t>
      </w:r>
      <w:r w:rsidRPr="00AE4B49">
        <w:rPr>
          <w:rFonts w:asciiTheme="majorBidi" w:hAnsiTheme="majorBidi" w:cstheme="majorBidi"/>
          <w:rtl/>
          <w:rPrChange w:id="3735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3736" w:author="yara ahmad" w:date="2021-04-18T08:34:00Z">
            <w:rPr>
              <w:rFonts w:hint="cs"/>
              <w:rtl/>
            </w:rPr>
          </w:rPrChange>
        </w:rPr>
        <w:t>לפי</w:t>
      </w:r>
      <w:r w:rsidRPr="00AE4B49">
        <w:rPr>
          <w:rFonts w:asciiTheme="majorBidi" w:hAnsiTheme="majorBidi" w:cstheme="majorBidi"/>
          <w:rtl/>
          <w:rPrChange w:id="3737" w:author="yara ahmad" w:date="2021-04-18T08:34:00Z">
            <w:rPr>
              <w:rtl/>
            </w:rPr>
          </w:rPrChange>
        </w:rPr>
        <w:t xml:space="preserve"> </w:t>
      </w:r>
      <w:proofErr w:type="spellStart"/>
      <w:r w:rsidRPr="00AE4B49">
        <w:rPr>
          <w:rFonts w:asciiTheme="majorBidi" w:hAnsiTheme="majorBidi" w:cstheme="majorBidi" w:hint="cs"/>
          <w:rtl/>
          <w:rPrChange w:id="3738" w:author="yara ahmad" w:date="2021-04-18T08:34:00Z">
            <w:rPr>
              <w:rFonts w:hint="cs"/>
              <w:rtl/>
            </w:rPr>
          </w:rPrChange>
        </w:rPr>
        <w:t>פלטר</w:t>
      </w:r>
      <w:proofErr w:type="spellEnd"/>
      <w:r w:rsidRPr="00AE4B49">
        <w:rPr>
          <w:rFonts w:asciiTheme="majorBidi" w:hAnsiTheme="majorBidi" w:cstheme="majorBidi"/>
          <w:rtl/>
          <w:rPrChange w:id="3739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3740" w:author="yara ahmad" w:date="2021-04-18T08:34:00Z">
            <w:rPr>
              <w:rFonts w:hint="cs"/>
              <w:rtl/>
            </w:rPr>
          </w:rPrChange>
        </w:rPr>
        <w:t>מסוים</w:t>
      </w:r>
      <w:r w:rsidRPr="00AE4B49">
        <w:rPr>
          <w:rFonts w:asciiTheme="majorBidi" w:hAnsiTheme="majorBidi" w:cstheme="majorBidi"/>
          <w:rtl/>
          <w:rPrChange w:id="3741" w:author="yara ahmad" w:date="2021-04-18T08:34:00Z">
            <w:rPr>
              <w:rtl/>
            </w:rPr>
          </w:rPrChange>
        </w:rPr>
        <w:t xml:space="preserve"> . </w:t>
      </w:r>
    </w:p>
    <w:p w14:paraId="6678FB98" w14:textId="075DFAE6" w:rsidR="001C795F" w:rsidRPr="00AE4B49" w:rsidRDefault="001C795F" w:rsidP="001C795F">
      <w:pPr>
        <w:rPr>
          <w:ins w:id="3742" w:author="jamil" w:date="2021-04-17T20:38:00Z"/>
          <w:rFonts w:asciiTheme="majorBidi" w:hAnsiTheme="majorBidi" w:cstheme="majorBidi"/>
          <w:rtl/>
          <w:rPrChange w:id="3743" w:author="yara ahmad" w:date="2021-04-18T08:34:00Z">
            <w:rPr>
              <w:ins w:id="3744" w:author="jamil" w:date="2021-04-17T20:38:00Z"/>
              <w:rtl/>
            </w:rPr>
          </w:rPrChange>
        </w:rPr>
      </w:pPr>
      <w:r w:rsidRPr="00AE4B49">
        <w:rPr>
          <w:rFonts w:asciiTheme="majorBidi" w:hAnsiTheme="majorBidi" w:cstheme="majorBidi"/>
          <w:rtl/>
          <w:rPrChange w:id="3745" w:author="yara ahmad" w:date="2021-04-18T08:34:00Z">
            <w:rPr>
              <w:rtl/>
            </w:rPr>
          </w:rPrChange>
        </w:rPr>
        <w:t xml:space="preserve">3. </w:t>
      </w:r>
      <w:r w:rsidRPr="00AE4B49">
        <w:rPr>
          <w:rFonts w:asciiTheme="majorBidi" w:hAnsiTheme="majorBidi" w:cstheme="majorBidi" w:hint="cs"/>
          <w:rtl/>
          <w:rPrChange w:id="3746" w:author="yara ahmad" w:date="2021-04-18T08:34:00Z">
            <w:rPr>
              <w:rFonts w:hint="cs"/>
              <w:rtl/>
            </w:rPr>
          </w:rPrChange>
        </w:rPr>
        <w:t>המערכת</w:t>
      </w:r>
      <w:r w:rsidRPr="00AE4B49">
        <w:rPr>
          <w:rFonts w:asciiTheme="majorBidi" w:hAnsiTheme="majorBidi" w:cstheme="majorBidi"/>
          <w:rtl/>
          <w:rPrChange w:id="3747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3748" w:author="yara ahmad" w:date="2021-04-18T08:34:00Z">
            <w:rPr>
              <w:rFonts w:hint="cs"/>
              <w:rtl/>
            </w:rPr>
          </w:rPrChange>
        </w:rPr>
        <w:t>מדפיסה</w:t>
      </w:r>
      <w:r w:rsidRPr="00AE4B49">
        <w:rPr>
          <w:rFonts w:asciiTheme="majorBidi" w:hAnsiTheme="majorBidi" w:cstheme="majorBidi"/>
          <w:rtl/>
          <w:rPrChange w:id="3749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3750" w:author="yara ahmad" w:date="2021-04-18T08:34:00Z">
            <w:rPr>
              <w:rFonts w:hint="cs"/>
              <w:rtl/>
            </w:rPr>
          </w:rPrChange>
        </w:rPr>
        <w:t>את</w:t>
      </w:r>
      <w:r w:rsidRPr="00AE4B49">
        <w:rPr>
          <w:rFonts w:asciiTheme="majorBidi" w:hAnsiTheme="majorBidi" w:cstheme="majorBidi"/>
          <w:rtl/>
          <w:rPrChange w:id="3751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3752" w:author="yara ahmad" w:date="2021-04-18T08:34:00Z">
            <w:rPr>
              <w:rFonts w:hint="cs"/>
              <w:rtl/>
            </w:rPr>
          </w:rPrChange>
        </w:rPr>
        <w:t>התוצאות</w:t>
      </w:r>
      <w:r w:rsidRPr="00AE4B49">
        <w:rPr>
          <w:rFonts w:asciiTheme="majorBidi" w:hAnsiTheme="majorBidi" w:cstheme="majorBidi"/>
          <w:rtl/>
          <w:rPrChange w:id="3753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3754" w:author="yara ahmad" w:date="2021-04-18T08:34:00Z">
            <w:rPr>
              <w:rFonts w:hint="cs"/>
              <w:rtl/>
            </w:rPr>
          </w:rPrChange>
        </w:rPr>
        <w:t>המתאימות</w:t>
      </w:r>
      <w:r w:rsidRPr="00AE4B49">
        <w:rPr>
          <w:rFonts w:asciiTheme="majorBidi" w:hAnsiTheme="majorBidi" w:cstheme="majorBidi"/>
          <w:rtl/>
          <w:rPrChange w:id="3755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3756" w:author="yara ahmad" w:date="2021-04-18T08:34:00Z">
            <w:rPr>
              <w:rFonts w:hint="cs"/>
              <w:rtl/>
            </w:rPr>
          </w:rPrChange>
        </w:rPr>
        <w:t>למשתמש</w:t>
      </w:r>
      <w:r w:rsidRPr="00AE4B49">
        <w:rPr>
          <w:rFonts w:asciiTheme="majorBidi" w:hAnsiTheme="majorBidi" w:cstheme="majorBidi"/>
          <w:rtl/>
          <w:rPrChange w:id="3757" w:author="yara ahmad" w:date="2021-04-18T08:34:00Z">
            <w:rPr>
              <w:rtl/>
            </w:rPr>
          </w:rPrChange>
        </w:rPr>
        <w:t xml:space="preserve"> .</w:t>
      </w:r>
    </w:p>
    <w:p w14:paraId="29F40457" w14:textId="77777777" w:rsidR="00F7195D" w:rsidRPr="00AE4B49" w:rsidRDefault="00F7195D" w:rsidP="00F7195D">
      <w:pPr>
        <w:rPr>
          <w:ins w:id="3758" w:author="jamil" w:date="2021-04-17T20:38:00Z"/>
          <w:rFonts w:asciiTheme="majorBidi" w:hAnsiTheme="majorBidi" w:cstheme="majorBidi"/>
          <w:rtl/>
          <w:rPrChange w:id="3759" w:author="yara ahmad" w:date="2021-04-18T08:34:00Z">
            <w:rPr>
              <w:ins w:id="3760" w:author="jamil" w:date="2021-04-17T20:38:00Z"/>
              <w:rtl/>
            </w:rPr>
          </w:rPrChange>
        </w:rPr>
      </w:pPr>
      <w:ins w:id="3761" w:author="jamil" w:date="2021-04-17T20:38:00Z">
        <w:r w:rsidRPr="00AE4B49">
          <w:rPr>
            <w:rFonts w:asciiTheme="majorBidi" w:hAnsiTheme="majorBidi" w:cstheme="majorBidi" w:hint="cs"/>
            <w:rtl/>
            <w:rPrChange w:id="3762" w:author="yara ahmad" w:date="2021-04-18T08:34:00Z">
              <w:rPr>
                <w:rFonts w:hint="cs"/>
                <w:rtl/>
              </w:rPr>
            </w:rPrChange>
          </w:rPr>
          <w:t>תרחיש</w:t>
        </w:r>
        <w:r w:rsidRPr="00AE4B49">
          <w:rPr>
            <w:rFonts w:asciiTheme="majorBidi" w:hAnsiTheme="majorBidi" w:cstheme="majorBidi"/>
            <w:rtl/>
            <w:rPrChange w:id="3763" w:author="yara ahmad" w:date="2021-04-18T08:34:00Z">
              <w:rPr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rtl/>
            <w:rPrChange w:id="3764" w:author="yara ahmad" w:date="2021-04-18T08:34:00Z">
              <w:rPr>
                <w:rFonts w:hint="cs"/>
                <w:rtl/>
              </w:rPr>
            </w:rPrChange>
          </w:rPr>
          <w:t>חילופי</w:t>
        </w:r>
        <w:r w:rsidRPr="00AE4B49">
          <w:rPr>
            <w:rFonts w:asciiTheme="majorBidi" w:hAnsiTheme="majorBidi" w:cstheme="majorBidi"/>
            <w:rtl/>
            <w:rPrChange w:id="3765" w:author="yara ahmad" w:date="2021-04-18T08:34:00Z">
              <w:rPr>
                <w:rtl/>
              </w:rPr>
            </w:rPrChange>
          </w:rPr>
          <w:t xml:space="preserve"> :</w:t>
        </w:r>
      </w:ins>
    </w:p>
    <w:p w14:paraId="3B6EEFD8" w14:textId="18B9DD5F" w:rsidR="00F7195D" w:rsidRPr="00AE4B49" w:rsidRDefault="00E0013F" w:rsidP="001C795F">
      <w:pPr>
        <w:rPr>
          <w:ins w:id="3766" w:author="jamil" w:date="2021-04-17T20:55:00Z"/>
          <w:rFonts w:asciiTheme="majorBidi" w:hAnsiTheme="majorBidi" w:cstheme="majorBidi"/>
          <w:rtl/>
          <w:rPrChange w:id="3767" w:author="yara ahmad" w:date="2021-04-18T08:34:00Z">
            <w:rPr>
              <w:ins w:id="3768" w:author="jamil" w:date="2021-04-17T20:55:00Z"/>
              <w:rtl/>
            </w:rPr>
          </w:rPrChange>
        </w:rPr>
      </w:pPr>
      <w:ins w:id="3769" w:author="jamil" w:date="2021-04-17T20:52:00Z">
        <w:r w:rsidRPr="00AE4B49">
          <w:rPr>
            <w:rFonts w:asciiTheme="majorBidi" w:hAnsiTheme="majorBidi" w:cstheme="majorBidi"/>
            <w:rtl/>
            <w:rPrChange w:id="3770" w:author="yara ahmad" w:date="2021-04-18T08:34:00Z">
              <w:rPr>
                <w:rtl/>
              </w:rPr>
            </w:rPrChange>
          </w:rPr>
          <w:t xml:space="preserve">2. </w:t>
        </w:r>
        <w:r w:rsidRPr="00AE4B49">
          <w:rPr>
            <w:rFonts w:asciiTheme="majorBidi" w:hAnsiTheme="majorBidi" w:cstheme="majorBidi" w:hint="cs"/>
            <w:rtl/>
            <w:rPrChange w:id="3771" w:author="yara ahmad" w:date="2021-04-18T08:34:00Z">
              <w:rPr>
                <w:rFonts w:hint="cs"/>
                <w:rtl/>
              </w:rPr>
            </w:rPrChange>
          </w:rPr>
          <w:t>המשתמש</w:t>
        </w:r>
        <w:r w:rsidRPr="00AE4B49">
          <w:rPr>
            <w:rFonts w:asciiTheme="majorBidi" w:hAnsiTheme="majorBidi" w:cstheme="majorBidi"/>
            <w:rtl/>
            <w:rPrChange w:id="3772" w:author="yara ahmad" w:date="2021-04-18T08:34:00Z">
              <w:rPr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rtl/>
            <w:rPrChange w:id="3773" w:author="yara ahmad" w:date="2021-04-18T08:34:00Z">
              <w:rPr>
                <w:rFonts w:hint="cs"/>
                <w:rtl/>
              </w:rPr>
            </w:rPrChange>
          </w:rPr>
          <w:t>לא</w:t>
        </w:r>
        <w:r w:rsidRPr="00AE4B49">
          <w:rPr>
            <w:rFonts w:asciiTheme="majorBidi" w:hAnsiTheme="majorBidi" w:cstheme="majorBidi"/>
            <w:rtl/>
            <w:rPrChange w:id="3774" w:author="yara ahmad" w:date="2021-04-18T08:34:00Z">
              <w:rPr>
                <w:rtl/>
              </w:rPr>
            </w:rPrChange>
          </w:rPr>
          <w:t xml:space="preserve"> </w:t>
        </w:r>
      </w:ins>
      <w:ins w:id="3775" w:author="jamil" w:date="2021-04-17T20:55:00Z">
        <w:r w:rsidRPr="00AE4B49">
          <w:rPr>
            <w:rFonts w:asciiTheme="majorBidi" w:hAnsiTheme="majorBidi" w:cstheme="majorBidi" w:hint="cs"/>
            <w:rtl/>
            <w:rPrChange w:id="3776" w:author="yara ahmad" w:date="2021-04-18T08:34:00Z">
              <w:rPr>
                <w:rFonts w:hint="cs"/>
                <w:rtl/>
              </w:rPr>
            </w:rPrChange>
          </w:rPr>
          <w:t>כתב</w:t>
        </w:r>
        <w:r w:rsidRPr="00AE4B49">
          <w:rPr>
            <w:rFonts w:asciiTheme="majorBidi" w:hAnsiTheme="majorBidi" w:cstheme="majorBidi"/>
            <w:rtl/>
            <w:rPrChange w:id="3777" w:author="yara ahmad" w:date="2021-04-18T08:34:00Z">
              <w:rPr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rtl/>
            <w:rPrChange w:id="3778" w:author="yara ahmad" w:date="2021-04-18T08:34:00Z">
              <w:rPr>
                <w:rFonts w:hint="cs"/>
                <w:rtl/>
              </w:rPr>
            </w:rPrChange>
          </w:rPr>
          <w:t>כלום</w:t>
        </w:r>
        <w:r w:rsidRPr="00AE4B49">
          <w:rPr>
            <w:rFonts w:asciiTheme="majorBidi" w:hAnsiTheme="majorBidi" w:cstheme="majorBidi"/>
            <w:rtl/>
            <w:rPrChange w:id="3779" w:author="yara ahmad" w:date="2021-04-18T08:34:00Z">
              <w:rPr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rtl/>
            <w:rPrChange w:id="3780" w:author="yara ahmad" w:date="2021-04-18T08:34:00Z">
              <w:rPr>
                <w:rFonts w:hint="cs"/>
                <w:rtl/>
              </w:rPr>
            </w:rPrChange>
          </w:rPr>
          <w:t>בחיפוש</w:t>
        </w:r>
      </w:ins>
    </w:p>
    <w:p w14:paraId="2D6E49EC" w14:textId="639DDB4D" w:rsidR="00E0013F" w:rsidRPr="00AE4B49" w:rsidRDefault="00E0013F" w:rsidP="001C795F">
      <w:pPr>
        <w:rPr>
          <w:rFonts w:asciiTheme="majorBidi" w:hAnsiTheme="majorBidi" w:cstheme="majorBidi"/>
          <w:rtl/>
          <w:rPrChange w:id="3781" w:author="yara ahmad" w:date="2021-04-18T08:34:00Z">
            <w:rPr>
              <w:rtl/>
            </w:rPr>
          </w:rPrChange>
        </w:rPr>
      </w:pPr>
      <w:ins w:id="3782" w:author="jamil" w:date="2021-04-17T20:55:00Z">
        <w:r w:rsidRPr="00AE4B49">
          <w:rPr>
            <w:rFonts w:asciiTheme="majorBidi" w:hAnsiTheme="majorBidi" w:cstheme="majorBidi"/>
            <w:rtl/>
            <w:rPrChange w:id="3783" w:author="yara ahmad" w:date="2021-04-18T08:34:00Z">
              <w:rPr>
                <w:rtl/>
              </w:rPr>
            </w:rPrChange>
          </w:rPr>
          <w:t xml:space="preserve">3. </w:t>
        </w:r>
        <w:r w:rsidRPr="00AE4B49">
          <w:rPr>
            <w:rFonts w:asciiTheme="majorBidi" w:hAnsiTheme="majorBidi" w:cstheme="majorBidi" w:hint="cs"/>
            <w:rtl/>
            <w:rPrChange w:id="3784" w:author="yara ahmad" w:date="2021-04-18T08:34:00Z">
              <w:rPr>
                <w:rFonts w:hint="cs"/>
                <w:rtl/>
              </w:rPr>
            </w:rPrChange>
          </w:rPr>
          <w:t>המערכת</w:t>
        </w:r>
        <w:r w:rsidRPr="00AE4B49">
          <w:rPr>
            <w:rFonts w:asciiTheme="majorBidi" w:hAnsiTheme="majorBidi" w:cstheme="majorBidi"/>
            <w:rtl/>
            <w:rPrChange w:id="3785" w:author="yara ahmad" w:date="2021-04-18T08:34:00Z">
              <w:rPr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rtl/>
            <w:rPrChange w:id="3786" w:author="yara ahmad" w:date="2021-04-18T08:34:00Z">
              <w:rPr>
                <w:rFonts w:hint="cs"/>
                <w:rtl/>
              </w:rPr>
            </w:rPrChange>
          </w:rPr>
          <w:t>מדפיסה</w:t>
        </w:r>
        <w:r w:rsidRPr="00AE4B49">
          <w:rPr>
            <w:rFonts w:asciiTheme="majorBidi" w:hAnsiTheme="majorBidi" w:cstheme="majorBidi"/>
            <w:rtl/>
            <w:rPrChange w:id="3787" w:author="yara ahmad" w:date="2021-04-18T08:34:00Z">
              <w:rPr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rtl/>
            <w:rPrChange w:id="3788" w:author="yara ahmad" w:date="2021-04-18T08:34:00Z">
              <w:rPr>
                <w:rFonts w:hint="cs"/>
                <w:rtl/>
              </w:rPr>
            </w:rPrChange>
          </w:rPr>
          <w:t>למשתמש</w:t>
        </w:r>
        <w:r w:rsidRPr="00AE4B49">
          <w:rPr>
            <w:rFonts w:asciiTheme="majorBidi" w:hAnsiTheme="majorBidi" w:cstheme="majorBidi"/>
            <w:rtl/>
            <w:rPrChange w:id="3789" w:author="yara ahmad" w:date="2021-04-18T08:34:00Z">
              <w:rPr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rtl/>
            <w:rPrChange w:id="3790" w:author="yara ahmad" w:date="2021-04-18T08:34:00Z">
              <w:rPr>
                <w:rFonts w:hint="cs"/>
                <w:rtl/>
              </w:rPr>
            </w:rPrChange>
          </w:rPr>
          <w:t>את</w:t>
        </w:r>
        <w:r w:rsidRPr="00AE4B49">
          <w:rPr>
            <w:rFonts w:asciiTheme="majorBidi" w:hAnsiTheme="majorBidi" w:cstheme="majorBidi"/>
            <w:rtl/>
            <w:rPrChange w:id="3791" w:author="yara ahmad" w:date="2021-04-18T08:34:00Z">
              <w:rPr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rtl/>
            <w:rPrChange w:id="3792" w:author="yara ahmad" w:date="2021-04-18T08:34:00Z">
              <w:rPr>
                <w:rFonts w:hint="cs"/>
                <w:rtl/>
              </w:rPr>
            </w:rPrChange>
          </w:rPr>
          <w:t>כל</w:t>
        </w:r>
        <w:r w:rsidRPr="00AE4B49">
          <w:rPr>
            <w:rFonts w:asciiTheme="majorBidi" w:hAnsiTheme="majorBidi" w:cstheme="majorBidi"/>
            <w:rtl/>
            <w:rPrChange w:id="3793" w:author="yara ahmad" w:date="2021-04-18T08:34:00Z">
              <w:rPr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rtl/>
            <w:rPrChange w:id="3794" w:author="yara ahmad" w:date="2021-04-18T08:34:00Z">
              <w:rPr>
                <w:rFonts w:hint="cs"/>
                <w:rtl/>
              </w:rPr>
            </w:rPrChange>
          </w:rPr>
          <w:t>המוצרים</w:t>
        </w:r>
        <w:r w:rsidRPr="00AE4B49">
          <w:rPr>
            <w:rFonts w:asciiTheme="majorBidi" w:hAnsiTheme="majorBidi" w:cstheme="majorBidi"/>
            <w:rtl/>
            <w:rPrChange w:id="3795" w:author="yara ahmad" w:date="2021-04-18T08:34:00Z">
              <w:rPr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rtl/>
            <w:rPrChange w:id="3796" w:author="yara ahmad" w:date="2021-04-18T08:34:00Z">
              <w:rPr>
                <w:rFonts w:hint="cs"/>
                <w:rtl/>
              </w:rPr>
            </w:rPrChange>
          </w:rPr>
          <w:t>שנמצאים</w:t>
        </w:r>
        <w:r w:rsidRPr="00AE4B49">
          <w:rPr>
            <w:rFonts w:asciiTheme="majorBidi" w:hAnsiTheme="majorBidi" w:cstheme="majorBidi"/>
            <w:rtl/>
            <w:rPrChange w:id="3797" w:author="yara ahmad" w:date="2021-04-18T08:34:00Z">
              <w:rPr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rtl/>
            <w:rPrChange w:id="3798" w:author="yara ahmad" w:date="2021-04-18T08:34:00Z">
              <w:rPr>
                <w:rFonts w:hint="cs"/>
                <w:rtl/>
              </w:rPr>
            </w:rPrChange>
          </w:rPr>
          <w:t>בחנויות</w:t>
        </w:r>
        <w:r w:rsidRPr="00AE4B49">
          <w:rPr>
            <w:rFonts w:asciiTheme="majorBidi" w:hAnsiTheme="majorBidi" w:cstheme="majorBidi"/>
            <w:rtl/>
            <w:rPrChange w:id="3799" w:author="yara ahmad" w:date="2021-04-18T08:34:00Z">
              <w:rPr>
                <w:rtl/>
              </w:rPr>
            </w:rPrChange>
          </w:rPr>
          <w:t xml:space="preserve"> .</w:t>
        </w:r>
      </w:ins>
    </w:p>
    <w:p w14:paraId="4A58E4F6" w14:textId="77777777" w:rsidR="001C795F" w:rsidRPr="00AE4B49" w:rsidRDefault="001C795F" w:rsidP="001C795F">
      <w:pPr>
        <w:rPr>
          <w:rFonts w:asciiTheme="majorBidi" w:hAnsiTheme="majorBidi" w:cstheme="majorBidi"/>
          <w:rtl/>
          <w:rPrChange w:id="3800" w:author="yara ahmad" w:date="2021-04-18T08:34:00Z">
            <w:rPr>
              <w:rtl/>
            </w:rPr>
          </w:rPrChange>
        </w:rPr>
      </w:pPr>
      <w:r w:rsidRPr="00AE4B49">
        <w:rPr>
          <w:rFonts w:asciiTheme="majorBidi" w:hAnsiTheme="majorBidi" w:cstheme="majorBidi" w:hint="cs"/>
          <w:rtl/>
          <w:rPrChange w:id="3801" w:author="yara ahmad" w:date="2021-04-18T08:34:00Z">
            <w:rPr>
              <w:rFonts w:hint="cs"/>
              <w:rtl/>
            </w:rPr>
          </w:rPrChange>
        </w:rPr>
        <w:t>בדיקות</w:t>
      </w:r>
      <w:r w:rsidRPr="00AE4B49">
        <w:rPr>
          <w:rFonts w:asciiTheme="majorBidi" w:hAnsiTheme="majorBidi" w:cstheme="majorBidi"/>
          <w:rtl/>
          <w:rPrChange w:id="3802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3803" w:author="yara ahmad" w:date="2021-04-18T08:34:00Z">
            <w:rPr>
              <w:rFonts w:hint="cs"/>
              <w:rtl/>
            </w:rPr>
          </w:rPrChange>
        </w:rPr>
        <w:t>קבלה</w:t>
      </w:r>
      <w:r w:rsidRPr="00AE4B49">
        <w:rPr>
          <w:rFonts w:asciiTheme="majorBidi" w:hAnsiTheme="majorBidi" w:cstheme="majorBidi"/>
          <w:rtl/>
          <w:rPrChange w:id="3804" w:author="yara ahmad" w:date="2021-04-18T08:34:00Z">
            <w:rPr>
              <w:rtl/>
            </w:rPr>
          </w:rPrChange>
        </w:rPr>
        <w:t xml:space="preserve"> :</w:t>
      </w:r>
    </w:p>
    <w:p w14:paraId="4F549D0A" w14:textId="77777777" w:rsidR="001C795F" w:rsidRPr="00AE4B49" w:rsidRDefault="001C795F" w:rsidP="001C795F">
      <w:pPr>
        <w:rPr>
          <w:rFonts w:asciiTheme="majorBidi" w:hAnsiTheme="majorBidi" w:cstheme="majorBidi"/>
          <w:rtl/>
          <w:rPrChange w:id="3805" w:author="yara ahmad" w:date="2021-04-18T08:34:00Z">
            <w:rPr>
              <w:rtl/>
            </w:rPr>
          </w:rPrChange>
        </w:rPr>
      </w:pPr>
      <w:proofErr w:type="gramStart"/>
      <w:r w:rsidRPr="00AE4B49">
        <w:rPr>
          <w:rFonts w:asciiTheme="majorBidi" w:hAnsiTheme="majorBidi" w:cstheme="majorBidi"/>
          <w:rPrChange w:id="3806" w:author="yara ahmad" w:date="2021-04-18T08:34:00Z">
            <w:rPr/>
          </w:rPrChange>
        </w:rPr>
        <w:t>HAPPY</w:t>
      </w:r>
      <w:r w:rsidRPr="00AE4B49">
        <w:rPr>
          <w:rFonts w:asciiTheme="majorBidi" w:hAnsiTheme="majorBidi" w:cstheme="majorBidi"/>
          <w:rtl/>
          <w:rPrChange w:id="3807" w:author="yara ahmad" w:date="2021-04-18T08:34:00Z">
            <w:rPr>
              <w:rtl/>
            </w:rPr>
          </w:rPrChange>
        </w:rPr>
        <w:t xml:space="preserve"> :</w:t>
      </w:r>
      <w:proofErr w:type="gramEnd"/>
      <w:r w:rsidRPr="00AE4B49">
        <w:rPr>
          <w:rFonts w:asciiTheme="majorBidi" w:hAnsiTheme="majorBidi" w:cstheme="majorBidi"/>
          <w:rtl/>
          <w:rPrChange w:id="3808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3809" w:author="yara ahmad" w:date="2021-04-18T08:34:00Z">
            <w:rPr>
              <w:rFonts w:hint="cs"/>
              <w:rtl/>
            </w:rPr>
          </w:rPrChange>
        </w:rPr>
        <w:t>המשתמש</w:t>
      </w:r>
      <w:r w:rsidRPr="00AE4B49">
        <w:rPr>
          <w:rFonts w:asciiTheme="majorBidi" w:hAnsiTheme="majorBidi" w:cstheme="majorBidi"/>
          <w:rtl/>
          <w:rPrChange w:id="3810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3811" w:author="yara ahmad" w:date="2021-04-18T08:34:00Z">
            <w:rPr>
              <w:rFonts w:hint="cs"/>
              <w:rtl/>
            </w:rPr>
          </w:rPrChange>
        </w:rPr>
        <w:t>מחפש</w:t>
      </w:r>
      <w:r w:rsidRPr="00AE4B49">
        <w:rPr>
          <w:rFonts w:asciiTheme="majorBidi" w:hAnsiTheme="majorBidi" w:cstheme="majorBidi"/>
          <w:rtl/>
          <w:rPrChange w:id="3812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3813" w:author="yara ahmad" w:date="2021-04-18T08:34:00Z">
            <w:rPr>
              <w:rFonts w:hint="cs"/>
              <w:rtl/>
            </w:rPr>
          </w:rPrChange>
        </w:rPr>
        <w:t>מוצר</w:t>
      </w:r>
      <w:r w:rsidRPr="00AE4B49">
        <w:rPr>
          <w:rFonts w:asciiTheme="majorBidi" w:hAnsiTheme="majorBidi" w:cstheme="majorBidi"/>
          <w:rtl/>
          <w:rPrChange w:id="3814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3815" w:author="yara ahmad" w:date="2021-04-18T08:34:00Z">
            <w:rPr>
              <w:rFonts w:hint="cs"/>
              <w:rtl/>
            </w:rPr>
          </w:rPrChange>
        </w:rPr>
        <w:t>שקיים</w:t>
      </w:r>
      <w:r w:rsidRPr="00AE4B49">
        <w:rPr>
          <w:rFonts w:asciiTheme="majorBidi" w:hAnsiTheme="majorBidi" w:cstheme="majorBidi"/>
          <w:rtl/>
          <w:rPrChange w:id="3816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3817" w:author="yara ahmad" w:date="2021-04-18T08:34:00Z">
            <w:rPr>
              <w:rFonts w:hint="cs"/>
              <w:rtl/>
            </w:rPr>
          </w:rPrChange>
        </w:rPr>
        <w:t>לפי</w:t>
      </w:r>
      <w:r w:rsidRPr="00AE4B49">
        <w:rPr>
          <w:rFonts w:asciiTheme="majorBidi" w:hAnsiTheme="majorBidi" w:cstheme="majorBidi"/>
          <w:rtl/>
          <w:rPrChange w:id="3818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3819" w:author="yara ahmad" w:date="2021-04-18T08:34:00Z">
            <w:rPr>
              <w:rFonts w:hint="cs"/>
              <w:rtl/>
            </w:rPr>
          </w:rPrChange>
        </w:rPr>
        <w:t>שם</w:t>
      </w:r>
      <w:r w:rsidRPr="00AE4B49">
        <w:rPr>
          <w:rFonts w:asciiTheme="majorBidi" w:hAnsiTheme="majorBidi" w:cstheme="majorBidi"/>
          <w:rtl/>
          <w:rPrChange w:id="3820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3821" w:author="yara ahmad" w:date="2021-04-18T08:34:00Z">
            <w:rPr>
              <w:rFonts w:hint="cs"/>
              <w:rtl/>
            </w:rPr>
          </w:rPrChange>
        </w:rPr>
        <w:t>מוצר</w:t>
      </w:r>
      <w:r w:rsidRPr="00AE4B49">
        <w:rPr>
          <w:rFonts w:asciiTheme="majorBidi" w:hAnsiTheme="majorBidi" w:cstheme="majorBidi"/>
          <w:rtl/>
          <w:rPrChange w:id="3822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3823" w:author="yara ahmad" w:date="2021-04-18T08:34:00Z">
            <w:rPr>
              <w:rFonts w:hint="cs"/>
              <w:rtl/>
            </w:rPr>
          </w:rPrChange>
        </w:rPr>
        <w:t>ואז</w:t>
      </w:r>
      <w:r w:rsidRPr="00AE4B49">
        <w:rPr>
          <w:rFonts w:asciiTheme="majorBidi" w:hAnsiTheme="majorBidi" w:cstheme="majorBidi"/>
          <w:rtl/>
          <w:rPrChange w:id="3824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3825" w:author="yara ahmad" w:date="2021-04-18T08:34:00Z">
            <w:rPr>
              <w:rFonts w:hint="cs"/>
              <w:rtl/>
            </w:rPr>
          </w:rPrChange>
        </w:rPr>
        <w:t>הוא</w:t>
      </w:r>
      <w:r w:rsidRPr="00AE4B49">
        <w:rPr>
          <w:rFonts w:asciiTheme="majorBidi" w:hAnsiTheme="majorBidi" w:cstheme="majorBidi"/>
          <w:rtl/>
          <w:rPrChange w:id="3826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3827" w:author="yara ahmad" w:date="2021-04-18T08:34:00Z">
            <w:rPr>
              <w:rFonts w:hint="cs"/>
              <w:rtl/>
            </w:rPr>
          </w:rPrChange>
        </w:rPr>
        <w:t>מקבל</w:t>
      </w:r>
      <w:r w:rsidRPr="00AE4B49">
        <w:rPr>
          <w:rFonts w:asciiTheme="majorBidi" w:hAnsiTheme="majorBidi" w:cstheme="majorBidi"/>
          <w:rtl/>
          <w:rPrChange w:id="3828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3829" w:author="yara ahmad" w:date="2021-04-18T08:34:00Z">
            <w:rPr>
              <w:rFonts w:hint="cs"/>
              <w:rtl/>
            </w:rPr>
          </w:rPrChange>
        </w:rPr>
        <w:t>את</w:t>
      </w:r>
      <w:r w:rsidRPr="00AE4B49">
        <w:rPr>
          <w:rFonts w:asciiTheme="majorBidi" w:hAnsiTheme="majorBidi" w:cstheme="majorBidi"/>
          <w:rtl/>
          <w:rPrChange w:id="3830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3831" w:author="yara ahmad" w:date="2021-04-18T08:34:00Z">
            <w:rPr>
              <w:rFonts w:hint="cs"/>
              <w:rtl/>
            </w:rPr>
          </w:rPrChange>
        </w:rPr>
        <w:t>התוצאה</w:t>
      </w:r>
      <w:r w:rsidRPr="00AE4B49">
        <w:rPr>
          <w:rFonts w:asciiTheme="majorBidi" w:hAnsiTheme="majorBidi" w:cstheme="majorBidi"/>
          <w:rtl/>
          <w:rPrChange w:id="3832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3833" w:author="yara ahmad" w:date="2021-04-18T08:34:00Z">
            <w:rPr>
              <w:rFonts w:hint="cs"/>
              <w:rtl/>
            </w:rPr>
          </w:rPrChange>
        </w:rPr>
        <w:t>הנכונה</w:t>
      </w:r>
      <w:r w:rsidRPr="00AE4B49">
        <w:rPr>
          <w:rFonts w:asciiTheme="majorBidi" w:hAnsiTheme="majorBidi" w:cstheme="majorBidi"/>
          <w:rtl/>
          <w:rPrChange w:id="3834" w:author="yara ahmad" w:date="2021-04-18T08:34:00Z">
            <w:rPr>
              <w:rtl/>
            </w:rPr>
          </w:rPrChange>
        </w:rPr>
        <w:t xml:space="preserve"> .</w:t>
      </w:r>
    </w:p>
    <w:p w14:paraId="7C196325" w14:textId="6F12B2F6" w:rsidR="001C795F" w:rsidRPr="00AE4B49" w:rsidDel="00C329DF" w:rsidRDefault="001C795F" w:rsidP="001C795F">
      <w:pPr>
        <w:rPr>
          <w:del w:id="3835" w:author="jamil" w:date="2021-04-17T19:05:00Z"/>
          <w:rFonts w:asciiTheme="majorBidi" w:hAnsiTheme="majorBidi" w:cstheme="majorBidi"/>
          <w:rtl/>
          <w:rPrChange w:id="3836" w:author="yara ahmad" w:date="2021-04-18T08:34:00Z">
            <w:rPr>
              <w:del w:id="3837" w:author="jamil" w:date="2021-04-17T19:05:00Z"/>
              <w:rtl/>
            </w:rPr>
          </w:rPrChange>
        </w:rPr>
      </w:pPr>
      <w:del w:id="3838" w:author="jamil" w:date="2021-04-17T19:05:00Z">
        <w:r w:rsidRPr="00AE4B49" w:rsidDel="00C329DF">
          <w:rPr>
            <w:rFonts w:asciiTheme="majorBidi" w:hAnsiTheme="majorBidi" w:cstheme="majorBidi"/>
            <w:rPrChange w:id="3839" w:author="yara ahmad" w:date="2021-04-18T08:34:00Z">
              <w:rPr/>
            </w:rPrChange>
          </w:rPr>
          <w:delText>SAD</w:delText>
        </w:r>
        <w:r w:rsidRPr="00AE4B49" w:rsidDel="00C329DF">
          <w:rPr>
            <w:rFonts w:asciiTheme="majorBidi" w:hAnsiTheme="majorBidi" w:cstheme="majorBidi"/>
            <w:rtl/>
            <w:rPrChange w:id="3840" w:author="yara ahmad" w:date="2021-04-18T08:34:00Z">
              <w:rPr>
                <w:rtl/>
              </w:rPr>
            </w:rPrChange>
          </w:rPr>
          <w:delText xml:space="preserve"> :  </w:delText>
        </w:r>
        <w:r w:rsidRPr="00AE4B49" w:rsidDel="00C329DF">
          <w:rPr>
            <w:rFonts w:asciiTheme="majorBidi" w:hAnsiTheme="majorBidi" w:cstheme="majorBidi" w:hint="cs"/>
            <w:rtl/>
            <w:rPrChange w:id="3841" w:author="yara ahmad" w:date="2021-04-18T08:34:00Z">
              <w:rPr>
                <w:rFonts w:hint="cs"/>
                <w:rtl/>
              </w:rPr>
            </w:rPrChange>
          </w:rPr>
          <w:delText>המערכת</w:delText>
        </w:r>
        <w:r w:rsidRPr="00AE4B49" w:rsidDel="00C329DF">
          <w:rPr>
            <w:rFonts w:asciiTheme="majorBidi" w:hAnsiTheme="majorBidi" w:cstheme="majorBidi"/>
            <w:rtl/>
            <w:rPrChange w:id="3842" w:author="yara ahmad" w:date="2021-04-18T08:34:00Z">
              <w:rPr>
                <w:rtl/>
              </w:rPr>
            </w:rPrChange>
          </w:rPr>
          <w:delText xml:space="preserve"> </w:delText>
        </w:r>
        <w:r w:rsidRPr="00AE4B49" w:rsidDel="00C329DF">
          <w:rPr>
            <w:rFonts w:asciiTheme="majorBidi" w:hAnsiTheme="majorBidi" w:cstheme="majorBidi" w:hint="cs"/>
            <w:rtl/>
            <w:rPrChange w:id="3843" w:author="yara ahmad" w:date="2021-04-18T08:34:00Z">
              <w:rPr>
                <w:rFonts w:hint="cs"/>
                <w:rtl/>
              </w:rPr>
            </w:rPrChange>
          </w:rPr>
          <w:delText>לא</w:delText>
        </w:r>
        <w:r w:rsidRPr="00AE4B49" w:rsidDel="00C329DF">
          <w:rPr>
            <w:rFonts w:asciiTheme="majorBidi" w:hAnsiTheme="majorBidi" w:cstheme="majorBidi"/>
            <w:rtl/>
            <w:rPrChange w:id="3844" w:author="yara ahmad" w:date="2021-04-18T08:34:00Z">
              <w:rPr>
                <w:rtl/>
              </w:rPr>
            </w:rPrChange>
          </w:rPr>
          <w:delText xml:space="preserve"> </w:delText>
        </w:r>
        <w:r w:rsidRPr="00AE4B49" w:rsidDel="00C329DF">
          <w:rPr>
            <w:rFonts w:asciiTheme="majorBidi" w:hAnsiTheme="majorBidi" w:cstheme="majorBidi" w:hint="cs"/>
            <w:rtl/>
            <w:rPrChange w:id="3845" w:author="yara ahmad" w:date="2021-04-18T08:34:00Z">
              <w:rPr>
                <w:rFonts w:hint="cs"/>
                <w:rtl/>
              </w:rPr>
            </w:rPrChange>
          </w:rPr>
          <w:delText>מאפשרת</w:delText>
        </w:r>
        <w:r w:rsidRPr="00AE4B49" w:rsidDel="00C329DF">
          <w:rPr>
            <w:rFonts w:asciiTheme="majorBidi" w:hAnsiTheme="majorBidi" w:cstheme="majorBidi"/>
            <w:rtl/>
            <w:rPrChange w:id="3846" w:author="yara ahmad" w:date="2021-04-18T08:34:00Z">
              <w:rPr>
                <w:rtl/>
              </w:rPr>
            </w:rPrChange>
          </w:rPr>
          <w:delText xml:space="preserve"> </w:delText>
        </w:r>
        <w:r w:rsidRPr="00AE4B49" w:rsidDel="00C329DF">
          <w:rPr>
            <w:rFonts w:asciiTheme="majorBidi" w:hAnsiTheme="majorBidi" w:cstheme="majorBidi" w:hint="cs"/>
            <w:rtl/>
            <w:rPrChange w:id="3847" w:author="yara ahmad" w:date="2021-04-18T08:34:00Z">
              <w:rPr>
                <w:rFonts w:hint="cs"/>
                <w:rtl/>
              </w:rPr>
            </w:rPrChange>
          </w:rPr>
          <w:delText>למשתמש</w:delText>
        </w:r>
        <w:r w:rsidRPr="00AE4B49" w:rsidDel="00C329DF">
          <w:rPr>
            <w:rFonts w:asciiTheme="majorBidi" w:hAnsiTheme="majorBidi" w:cstheme="majorBidi"/>
            <w:rtl/>
            <w:rPrChange w:id="3848" w:author="yara ahmad" w:date="2021-04-18T08:34:00Z">
              <w:rPr>
                <w:rtl/>
              </w:rPr>
            </w:rPrChange>
          </w:rPr>
          <w:delText xml:space="preserve"> </w:delText>
        </w:r>
        <w:r w:rsidRPr="00AE4B49" w:rsidDel="00C329DF">
          <w:rPr>
            <w:rFonts w:asciiTheme="majorBidi" w:hAnsiTheme="majorBidi" w:cstheme="majorBidi" w:hint="cs"/>
            <w:rtl/>
            <w:rPrChange w:id="3849" w:author="yara ahmad" w:date="2021-04-18T08:34:00Z">
              <w:rPr>
                <w:rFonts w:hint="cs"/>
                <w:rtl/>
              </w:rPr>
            </w:rPrChange>
          </w:rPr>
          <w:delText>לבצע</w:delText>
        </w:r>
        <w:r w:rsidRPr="00AE4B49" w:rsidDel="00C329DF">
          <w:rPr>
            <w:rFonts w:asciiTheme="majorBidi" w:hAnsiTheme="majorBidi" w:cstheme="majorBidi"/>
            <w:rtl/>
            <w:rPrChange w:id="3850" w:author="yara ahmad" w:date="2021-04-18T08:34:00Z">
              <w:rPr>
                <w:rtl/>
              </w:rPr>
            </w:rPrChange>
          </w:rPr>
          <w:delText xml:space="preserve"> </w:delText>
        </w:r>
        <w:r w:rsidRPr="00AE4B49" w:rsidDel="00C329DF">
          <w:rPr>
            <w:rFonts w:asciiTheme="majorBidi" w:hAnsiTheme="majorBidi" w:cstheme="majorBidi" w:hint="cs"/>
            <w:rtl/>
            <w:rPrChange w:id="3851" w:author="yara ahmad" w:date="2021-04-18T08:34:00Z">
              <w:rPr>
                <w:rFonts w:hint="cs"/>
                <w:rtl/>
              </w:rPr>
            </w:rPrChange>
          </w:rPr>
          <w:delText>יותר</w:delText>
        </w:r>
        <w:r w:rsidRPr="00AE4B49" w:rsidDel="00C329DF">
          <w:rPr>
            <w:rFonts w:asciiTheme="majorBidi" w:hAnsiTheme="majorBidi" w:cstheme="majorBidi"/>
            <w:rtl/>
            <w:rPrChange w:id="3852" w:author="yara ahmad" w:date="2021-04-18T08:34:00Z">
              <w:rPr>
                <w:rtl/>
              </w:rPr>
            </w:rPrChange>
          </w:rPr>
          <w:delText xml:space="preserve"> </w:delText>
        </w:r>
        <w:r w:rsidRPr="00AE4B49" w:rsidDel="00C329DF">
          <w:rPr>
            <w:rFonts w:asciiTheme="majorBidi" w:hAnsiTheme="majorBidi" w:cstheme="majorBidi" w:hint="cs"/>
            <w:rtl/>
            <w:rPrChange w:id="3853" w:author="yara ahmad" w:date="2021-04-18T08:34:00Z">
              <w:rPr>
                <w:rFonts w:hint="cs"/>
                <w:rtl/>
              </w:rPr>
            </w:rPrChange>
          </w:rPr>
          <w:delText>מסינון</w:delText>
        </w:r>
        <w:r w:rsidRPr="00AE4B49" w:rsidDel="00C329DF">
          <w:rPr>
            <w:rFonts w:asciiTheme="majorBidi" w:hAnsiTheme="majorBidi" w:cstheme="majorBidi"/>
            <w:rtl/>
            <w:rPrChange w:id="3854" w:author="yara ahmad" w:date="2021-04-18T08:34:00Z">
              <w:rPr>
                <w:rtl/>
              </w:rPr>
            </w:rPrChange>
          </w:rPr>
          <w:delText xml:space="preserve"> </w:delText>
        </w:r>
        <w:r w:rsidRPr="00AE4B49" w:rsidDel="00C329DF">
          <w:rPr>
            <w:rFonts w:asciiTheme="majorBidi" w:hAnsiTheme="majorBidi" w:cstheme="majorBidi" w:hint="cs"/>
            <w:rtl/>
            <w:rPrChange w:id="3855" w:author="yara ahmad" w:date="2021-04-18T08:34:00Z">
              <w:rPr>
                <w:rFonts w:hint="cs"/>
                <w:rtl/>
              </w:rPr>
            </w:rPrChange>
          </w:rPr>
          <w:delText>אחד</w:delText>
        </w:r>
        <w:r w:rsidRPr="00AE4B49" w:rsidDel="00C329DF">
          <w:rPr>
            <w:rFonts w:asciiTheme="majorBidi" w:hAnsiTheme="majorBidi" w:cstheme="majorBidi"/>
            <w:rtl/>
            <w:rPrChange w:id="3856" w:author="yara ahmad" w:date="2021-04-18T08:34:00Z">
              <w:rPr>
                <w:rtl/>
              </w:rPr>
            </w:rPrChange>
          </w:rPr>
          <w:delText xml:space="preserve"> </w:delText>
        </w:r>
        <w:r w:rsidRPr="00AE4B49" w:rsidDel="00C329DF">
          <w:rPr>
            <w:rFonts w:asciiTheme="majorBidi" w:hAnsiTheme="majorBidi" w:cstheme="majorBidi" w:hint="cs"/>
            <w:rtl/>
            <w:rPrChange w:id="3857" w:author="yara ahmad" w:date="2021-04-18T08:34:00Z">
              <w:rPr>
                <w:rFonts w:hint="cs"/>
                <w:rtl/>
              </w:rPr>
            </w:rPrChange>
          </w:rPr>
          <w:delText>לתוצאת</w:delText>
        </w:r>
        <w:r w:rsidRPr="00AE4B49" w:rsidDel="00C329DF">
          <w:rPr>
            <w:rFonts w:asciiTheme="majorBidi" w:hAnsiTheme="majorBidi" w:cstheme="majorBidi"/>
            <w:rtl/>
            <w:rPrChange w:id="3858" w:author="yara ahmad" w:date="2021-04-18T08:34:00Z">
              <w:rPr>
                <w:rtl/>
              </w:rPr>
            </w:rPrChange>
          </w:rPr>
          <w:delText xml:space="preserve"> </w:delText>
        </w:r>
        <w:r w:rsidRPr="00AE4B49" w:rsidDel="00C329DF">
          <w:rPr>
            <w:rFonts w:asciiTheme="majorBidi" w:hAnsiTheme="majorBidi" w:cstheme="majorBidi" w:hint="cs"/>
            <w:rtl/>
            <w:rPrChange w:id="3859" w:author="yara ahmad" w:date="2021-04-18T08:34:00Z">
              <w:rPr>
                <w:rFonts w:hint="cs"/>
                <w:rtl/>
              </w:rPr>
            </w:rPrChange>
          </w:rPr>
          <w:delText>החיפוש</w:delText>
        </w:r>
        <w:r w:rsidRPr="00AE4B49" w:rsidDel="00C329DF">
          <w:rPr>
            <w:rFonts w:asciiTheme="majorBidi" w:hAnsiTheme="majorBidi" w:cstheme="majorBidi"/>
            <w:rtl/>
            <w:rPrChange w:id="3860" w:author="yara ahmad" w:date="2021-04-18T08:34:00Z">
              <w:rPr>
                <w:rtl/>
              </w:rPr>
            </w:rPrChange>
          </w:rPr>
          <w:delText xml:space="preserve"> </w:delText>
        </w:r>
        <w:r w:rsidRPr="00AE4B49" w:rsidDel="00C329DF">
          <w:rPr>
            <w:rFonts w:asciiTheme="majorBidi" w:hAnsiTheme="majorBidi" w:cstheme="majorBidi" w:hint="cs"/>
            <w:rtl/>
            <w:rPrChange w:id="3861" w:author="yara ahmad" w:date="2021-04-18T08:34:00Z">
              <w:rPr>
                <w:rFonts w:hint="cs"/>
                <w:rtl/>
              </w:rPr>
            </w:rPrChange>
          </w:rPr>
          <w:delText>שלו</w:delText>
        </w:r>
        <w:r w:rsidRPr="00AE4B49" w:rsidDel="00C329DF">
          <w:rPr>
            <w:rFonts w:asciiTheme="majorBidi" w:hAnsiTheme="majorBidi" w:cstheme="majorBidi"/>
            <w:rtl/>
            <w:rPrChange w:id="3862" w:author="yara ahmad" w:date="2021-04-18T08:34:00Z">
              <w:rPr>
                <w:rtl/>
              </w:rPr>
            </w:rPrChange>
          </w:rPr>
          <w:delText xml:space="preserve"> .</w:delText>
        </w:r>
      </w:del>
    </w:p>
    <w:p w14:paraId="74FD6C76" w14:textId="362E4CB5" w:rsidR="001C795F" w:rsidRPr="00AE4B49" w:rsidDel="00C329DF" w:rsidRDefault="001C795F" w:rsidP="001C795F">
      <w:pPr>
        <w:rPr>
          <w:del w:id="3863" w:author="jamil" w:date="2021-04-17T19:05:00Z"/>
          <w:rFonts w:asciiTheme="majorBidi" w:hAnsiTheme="majorBidi" w:cstheme="majorBidi"/>
          <w:rtl/>
          <w:rPrChange w:id="3864" w:author="yara ahmad" w:date="2021-04-18T08:34:00Z">
            <w:rPr>
              <w:del w:id="3865" w:author="jamil" w:date="2021-04-17T19:05:00Z"/>
              <w:rtl/>
            </w:rPr>
          </w:rPrChange>
        </w:rPr>
      </w:pPr>
      <w:del w:id="3866" w:author="jamil" w:date="2021-04-17T19:05:00Z">
        <w:r w:rsidRPr="00AE4B49" w:rsidDel="00C329DF">
          <w:rPr>
            <w:rFonts w:asciiTheme="majorBidi" w:hAnsiTheme="majorBidi" w:cstheme="majorBidi"/>
            <w:rtl/>
            <w:rPrChange w:id="3867" w:author="yara ahmad" w:date="2021-04-18T08:34:00Z">
              <w:rPr>
                <w:rtl/>
              </w:rPr>
            </w:rPrChange>
          </w:rPr>
          <w:tab/>
        </w:r>
        <w:r w:rsidRPr="00AE4B49" w:rsidDel="00C329DF">
          <w:rPr>
            <w:rFonts w:asciiTheme="majorBidi" w:hAnsiTheme="majorBidi" w:cstheme="majorBidi" w:hint="cs"/>
            <w:rtl/>
            <w:rPrChange w:id="3868" w:author="yara ahmad" w:date="2021-04-18T08:34:00Z">
              <w:rPr>
                <w:rFonts w:hint="cs"/>
                <w:rtl/>
              </w:rPr>
            </w:rPrChange>
          </w:rPr>
          <w:delText>המערכת</w:delText>
        </w:r>
        <w:r w:rsidRPr="00AE4B49" w:rsidDel="00C329DF">
          <w:rPr>
            <w:rFonts w:asciiTheme="majorBidi" w:hAnsiTheme="majorBidi" w:cstheme="majorBidi"/>
            <w:rtl/>
            <w:rPrChange w:id="3869" w:author="yara ahmad" w:date="2021-04-18T08:34:00Z">
              <w:rPr>
                <w:rtl/>
              </w:rPr>
            </w:rPrChange>
          </w:rPr>
          <w:delText xml:space="preserve"> </w:delText>
        </w:r>
        <w:r w:rsidRPr="00AE4B49" w:rsidDel="00C329DF">
          <w:rPr>
            <w:rFonts w:asciiTheme="majorBidi" w:hAnsiTheme="majorBidi" w:cstheme="majorBidi" w:hint="cs"/>
            <w:rtl/>
            <w:rPrChange w:id="3870" w:author="yara ahmad" w:date="2021-04-18T08:34:00Z">
              <w:rPr>
                <w:rFonts w:hint="cs"/>
                <w:rtl/>
              </w:rPr>
            </w:rPrChange>
          </w:rPr>
          <w:delText>מדפיסה</w:delText>
        </w:r>
        <w:r w:rsidRPr="00AE4B49" w:rsidDel="00C329DF">
          <w:rPr>
            <w:rFonts w:asciiTheme="majorBidi" w:hAnsiTheme="majorBidi" w:cstheme="majorBidi"/>
            <w:rtl/>
            <w:rPrChange w:id="3871" w:author="yara ahmad" w:date="2021-04-18T08:34:00Z">
              <w:rPr>
                <w:rtl/>
              </w:rPr>
            </w:rPrChange>
          </w:rPr>
          <w:delText xml:space="preserve"> </w:delText>
        </w:r>
        <w:r w:rsidRPr="00AE4B49" w:rsidDel="00C329DF">
          <w:rPr>
            <w:rFonts w:asciiTheme="majorBidi" w:hAnsiTheme="majorBidi" w:cstheme="majorBidi" w:hint="cs"/>
            <w:rtl/>
            <w:rPrChange w:id="3872" w:author="yara ahmad" w:date="2021-04-18T08:34:00Z">
              <w:rPr>
                <w:rFonts w:hint="cs"/>
                <w:rtl/>
              </w:rPr>
            </w:rPrChange>
          </w:rPr>
          <w:delText>את</w:delText>
        </w:r>
        <w:r w:rsidRPr="00AE4B49" w:rsidDel="00C329DF">
          <w:rPr>
            <w:rFonts w:asciiTheme="majorBidi" w:hAnsiTheme="majorBidi" w:cstheme="majorBidi"/>
            <w:rtl/>
            <w:rPrChange w:id="3873" w:author="yara ahmad" w:date="2021-04-18T08:34:00Z">
              <w:rPr>
                <w:rtl/>
              </w:rPr>
            </w:rPrChange>
          </w:rPr>
          <w:delText xml:space="preserve"> </w:delText>
        </w:r>
        <w:r w:rsidRPr="00AE4B49" w:rsidDel="00C329DF">
          <w:rPr>
            <w:rFonts w:asciiTheme="majorBidi" w:hAnsiTheme="majorBidi" w:cstheme="majorBidi" w:hint="cs"/>
            <w:rtl/>
            <w:rPrChange w:id="3874" w:author="yara ahmad" w:date="2021-04-18T08:34:00Z">
              <w:rPr>
                <w:rFonts w:hint="cs"/>
                <w:rtl/>
              </w:rPr>
            </w:rPrChange>
          </w:rPr>
          <w:delText>המוצר</w:delText>
        </w:r>
        <w:r w:rsidRPr="00AE4B49" w:rsidDel="00C329DF">
          <w:rPr>
            <w:rFonts w:asciiTheme="majorBidi" w:hAnsiTheme="majorBidi" w:cstheme="majorBidi"/>
            <w:rtl/>
            <w:rPrChange w:id="3875" w:author="yara ahmad" w:date="2021-04-18T08:34:00Z">
              <w:rPr>
                <w:rtl/>
              </w:rPr>
            </w:rPrChange>
          </w:rPr>
          <w:delText xml:space="preserve"> </w:delText>
        </w:r>
        <w:r w:rsidRPr="00AE4B49" w:rsidDel="00C329DF">
          <w:rPr>
            <w:rFonts w:asciiTheme="majorBidi" w:hAnsiTheme="majorBidi" w:cstheme="majorBidi" w:hint="cs"/>
            <w:rtl/>
            <w:rPrChange w:id="3876" w:author="yara ahmad" w:date="2021-04-18T08:34:00Z">
              <w:rPr>
                <w:rFonts w:hint="cs"/>
                <w:rtl/>
              </w:rPr>
            </w:rPrChange>
          </w:rPr>
          <w:delText>יותר</w:delText>
        </w:r>
        <w:r w:rsidRPr="00AE4B49" w:rsidDel="00C329DF">
          <w:rPr>
            <w:rFonts w:asciiTheme="majorBidi" w:hAnsiTheme="majorBidi" w:cstheme="majorBidi"/>
            <w:rtl/>
            <w:rPrChange w:id="3877" w:author="yara ahmad" w:date="2021-04-18T08:34:00Z">
              <w:rPr>
                <w:rtl/>
              </w:rPr>
            </w:rPrChange>
          </w:rPr>
          <w:delText xml:space="preserve"> </w:delText>
        </w:r>
        <w:r w:rsidRPr="00AE4B49" w:rsidDel="00C329DF">
          <w:rPr>
            <w:rFonts w:asciiTheme="majorBidi" w:hAnsiTheme="majorBidi" w:cstheme="majorBidi" w:hint="cs"/>
            <w:rtl/>
            <w:rPrChange w:id="3878" w:author="yara ahmad" w:date="2021-04-18T08:34:00Z">
              <w:rPr>
                <w:rFonts w:hint="cs"/>
                <w:rtl/>
              </w:rPr>
            </w:rPrChange>
          </w:rPr>
          <w:delText>מפעם</w:delText>
        </w:r>
        <w:r w:rsidRPr="00AE4B49" w:rsidDel="00C329DF">
          <w:rPr>
            <w:rFonts w:asciiTheme="majorBidi" w:hAnsiTheme="majorBidi" w:cstheme="majorBidi"/>
            <w:rtl/>
            <w:rPrChange w:id="3879" w:author="yara ahmad" w:date="2021-04-18T08:34:00Z">
              <w:rPr>
                <w:rtl/>
              </w:rPr>
            </w:rPrChange>
          </w:rPr>
          <w:delText xml:space="preserve"> </w:delText>
        </w:r>
        <w:r w:rsidRPr="00AE4B49" w:rsidDel="00C329DF">
          <w:rPr>
            <w:rFonts w:asciiTheme="majorBidi" w:hAnsiTheme="majorBidi" w:cstheme="majorBidi" w:hint="cs"/>
            <w:rtl/>
            <w:rPrChange w:id="3880" w:author="yara ahmad" w:date="2021-04-18T08:34:00Z">
              <w:rPr>
                <w:rFonts w:hint="cs"/>
                <w:rtl/>
              </w:rPr>
            </w:rPrChange>
          </w:rPr>
          <w:delText>אחת</w:delText>
        </w:r>
        <w:r w:rsidRPr="00AE4B49" w:rsidDel="00C329DF">
          <w:rPr>
            <w:rFonts w:asciiTheme="majorBidi" w:hAnsiTheme="majorBidi" w:cstheme="majorBidi"/>
            <w:rtl/>
            <w:rPrChange w:id="3881" w:author="yara ahmad" w:date="2021-04-18T08:34:00Z">
              <w:rPr>
                <w:rtl/>
              </w:rPr>
            </w:rPrChange>
          </w:rPr>
          <w:delText xml:space="preserve"> .</w:delText>
        </w:r>
      </w:del>
    </w:p>
    <w:p w14:paraId="3936EBF8" w14:textId="392BC89E" w:rsidR="001C795F" w:rsidRPr="00AE4B49" w:rsidRDefault="001C795F" w:rsidP="001C795F">
      <w:pPr>
        <w:rPr>
          <w:rFonts w:asciiTheme="majorBidi" w:hAnsiTheme="majorBidi" w:cstheme="majorBidi"/>
          <w:rtl/>
          <w:rPrChange w:id="3882" w:author="yara ahmad" w:date="2021-04-18T08:34:00Z">
            <w:rPr>
              <w:rtl/>
            </w:rPr>
          </w:rPrChange>
        </w:rPr>
      </w:pPr>
      <w:del w:id="3883" w:author="jamil" w:date="2021-04-17T19:05:00Z">
        <w:r w:rsidRPr="00AE4B49" w:rsidDel="00C329DF">
          <w:rPr>
            <w:rFonts w:asciiTheme="majorBidi" w:hAnsiTheme="majorBidi" w:cstheme="majorBidi"/>
            <w:rPrChange w:id="3884" w:author="yara ahmad" w:date="2021-04-18T08:34:00Z">
              <w:rPr/>
            </w:rPrChange>
          </w:rPr>
          <w:delText>BAD</w:delText>
        </w:r>
      </w:del>
      <w:proofErr w:type="gramStart"/>
      <w:ins w:id="3885" w:author="jamil" w:date="2021-04-17T19:05:00Z">
        <w:r w:rsidR="00C329DF" w:rsidRPr="00AE4B49">
          <w:rPr>
            <w:rFonts w:asciiTheme="majorBidi" w:hAnsiTheme="majorBidi" w:cstheme="majorBidi"/>
            <w:rPrChange w:id="3886" w:author="yara ahmad" w:date="2021-04-18T08:34:00Z">
              <w:rPr/>
            </w:rPrChange>
          </w:rPr>
          <w:t>SAD</w:t>
        </w:r>
      </w:ins>
      <w:r w:rsidRPr="00AE4B49">
        <w:rPr>
          <w:rFonts w:asciiTheme="majorBidi" w:hAnsiTheme="majorBidi" w:cstheme="majorBidi"/>
          <w:rtl/>
          <w:rPrChange w:id="3887" w:author="yara ahmad" w:date="2021-04-18T08:34:00Z">
            <w:rPr>
              <w:rtl/>
            </w:rPr>
          </w:rPrChange>
        </w:rPr>
        <w:t xml:space="preserve"> :</w:t>
      </w:r>
      <w:proofErr w:type="gramEnd"/>
      <w:r w:rsidRPr="00AE4B49">
        <w:rPr>
          <w:rFonts w:asciiTheme="majorBidi" w:hAnsiTheme="majorBidi" w:cstheme="majorBidi"/>
          <w:rtl/>
          <w:rPrChange w:id="3888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3889" w:author="yara ahmad" w:date="2021-04-18T08:34:00Z">
            <w:rPr>
              <w:rFonts w:hint="cs"/>
              <w:rtl/>
            </w:rPr>
          </w:rPrChange>
        </w:rPr>
        <w:t>המשתמש</w:t>
      </w:r>
      <w:r w:rsidRPr="00AE4B49">
        <w:rPr>
          <w:rFonts w:asciiTheme="majorBidi" w:hAnsiTheme="majorBidi" w:cstheme="majorBidi"/>
          <w:rtl/>
          <w:rPrChange w:id="3890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3891" w:author="yara ahmad" w:date="2021-04-18T08:34:00Z">
            <w:rPr>
              <w:rFonts w:hint="cs"/>
              <w:rtl/>
            </w:rPr>
          </w:rPrChange>
        </w:rPr>
        <w:t>מחפש</w:t>
      </w:r>
      <w:r w:rsidRPr="00AE4B49">
        <w:rPr>
          <w:rFonts w:asciiTheme="majorBidi" w:hAnsiTheme="majorBidi" w:cstheme="majorBidi"/>
          <w:rtl/>
          <w:rPrChange w:id="3892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3893" w:author="yara ahmad" w:date="2021-04-18T08:34:00Z">
            <w:rPr>
              <w:rFonts w:hint="cs"/>
              <w:rtl/>
            </w:rPr>
          </w:rPrChange>
        </w:rPr>
        <w:t>מוצר</w:t>
      </w:r>
      <w:r w:rsidRPr="00AE4B49">
        <w:rPr>
          <w:rFonts w:asciiTheme="majorBidi" w:hAnsiTheme="majorBidi" w:cstheme="majorBidi"/>
          <w:rtl/>
          <w:rPrChange w:id="3894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3895" w:author="yara ahmad" w:date="2021-04-18T08:34:00Z">
            <w:rPr>
              <w:rFonts w:hint="cs"/>
              <w:rtl/>
            </w:rPr>
          </w:rPrChange>
        </w:rPr>
        <w:t>קיים</w:t>
      </w:r>
      <w:r w:rsidRPr="00AE4B49">
        <w:rPr>
          <w:rFonts w:asciiTheme="majorBidi" w:hAnsiTheme="majorBidi" w:cstheme="majorBidi"/>
          <w:rtl/>
          <w:rPrChange w:id="3896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3897" w:author="yara ahmad" w:date="2021-04-18T08:34:00Z">
            <w:rPr>
              <w:rFonts w:hint="cs"/>
              <w:rtl/>
            </w:rPr>
          </w:rPrChange>
        </w:rPr>
        <w:t>לפי</w:t>
      </w:r>
      <w:r w:rsidRPr="00AE4B49">
        <w:rPr>
          <w:rFonts w:asciiTheme="majorBidi" w:hAnsiTheme="majorBidi" w:cstheme="majorBidi"/>
          <w:rtl/>
          <w:rPrChange w:id="3898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3899" w:author="yara ahmad" w:date="2021-04-18T08:34:00Z">
            <w:rPr>
              <w:rFonts w:hint="cs"/>
              <w:rtl/>
            </w:rPr>
          </w:rPrChange>
        </w:rPr>
        <w:t>מילת</w:t>
      </w:r>
      <w:r w:rsidRPr="00AE4B49">
        <w:rPr>
          <w:rFonts w:asciiTheme="majorBidi" w:hAnsiTheme="majorBidi" w:cstheme="majorBidi"/>
          <w:rtl/>
          <w:rPrChange w:id="3900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3901" w:author="yara ahmad" w:date="2021-04-18T08:34:00Z">
            <w:rPr>
              <w:rFonts w:hint="cs"/>
              <w:rtl/>
            </w:rPr>
          </w:rPrChange>
        </w:rPr>
        <w:t>מפתח</w:t>
      </w:r>
      <w:r w:rsidRPr="00AE4B49">
        <w:rPr>
          <w:rFonts w:asciiTheme="majorBidi" w:hAnsiTheme="majorBidi" w:cstheme="majorBidi"/>
          <w:rtl/>
          <w:rPrChange w:id="3902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3903" w:author="yara ahmad" w:date="2021-04-18T08:34:00Z">
            <w:rPr>
              <w:rFonts w:hint="cs"/>
              <w:rtl/>
            </w:rPr>
          </w:rPrChange>
        </w:rPr>
        <w:t>ולעומת</w:t>
      </w:r>
      <w:r w:rsidRPr="00AE4B49">
        <w:rPr>
          <w:rFonts w:asciiTheme="majorBidi" w:hAnsiTheme="majorBidi" w:cstheme="majorBidi"/>
          <w:rtl/>
          <w:rPrChange w:id="3904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3905" w:author="yara ahmad" w:date="2021-04-18T08:34:00Z">
            <w:rPr>
              <w:rFonts w:hint="cs"/>
              <w:rtl/>
            </w:rPr>
          </w:rPrChange>
        </w:rPr>
        <w:t>זאת</w:t>
      </w:r>
      <w:r w:rsidRPr="00AE4B49">
        <w:rPr>
          <w:rFonts w:asciiTheme="majorBidi" w:hAnsiTheme="majorBidi" w:cstheme="majorBidi"/>
          <w:rtl/>
          <w:rPrChange w:id="3906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3907" w:author="yara ahmad" w:date="2021-04-18T08:34:00Z">
            <w:rPr>
              <w:rFonts w:hint="cs"/>
              <w:rtl/>
            </w:rPr>
          </w:rPrChange>
        </w:rPr>
        <w:t>הוא</w:t>
      </w:r>
      <w:r w:rsidRPr="00AE4B49">
        <w:rPr>
          <w:rFonts w:asciiTheme="majorBidi" w:hAnsiTheme="majorBidi" w:cstheme="majorBidi"/>
          <w:rtl/>
          <w:rPrChange w:id="3908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3909" w:author="yara ahmad" w:date="2021-04-18T08:34:00Z">
            <w:rPr>
              <w:rFonts w:hint="cs"/>
              <w:rtl/>
            </w:rPr>
          </w:rPrChange>
        </w:rPr>
        <w:t>לא</w:t>
      </w:r>
      <w:r w:rsidRPr="00AE4B49">
        <w:rPr>
          <w:rFonts w:asciiTheme="majorBidi" w:hAnsiTheme="majorBidi" w:cstheme="majorBidi"/>
          <w:rtl/>
          <w:rPrChange w:id="3910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3911" w:author="yara ahmad" w:date="2021-04-18T08:34:00Z">
            <w:rPr>
              <w:rFonts w:hint="cs"/>
              <w:rtl/>
            </w:rPr>
          </w:rPrChange>
        </w:rPr>
        <w:t>מקבל</w:t>
      </w:r>
      <w:r w:rsidRPr="00AE4B49">
        <w:rPr>
          <w:rFonts w:asciiTheme="majorBidi" w:hAnsiTheme="majorBidi" w:cstheme="majorBidi"/>
          <w:rtl/>
          <w:rPrChange w:id="3912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3913" w:author="yara ahmad" w:date="2021-04-18T08:34:00Z">
            <w:rPr>
              <w:rFonts w:hint="cs"/>
              <w:rtl/>
            </w:rPr>
          </w:rPrChange>
        </w:rPr>
        <w:t>את</w:t>
      </w:r>
      <w:r w:rsidRPr="00AE4B49">
        <w:rPr>
          <w:rFonts w:asciiTheme="majorBidi" w:hAnsiTheme="majorBidi" w:cstheme="majorBidi"/>
          <w:rtl/>
          <w:rPrChange w:id="3914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3915" w:author="yara ahmad" w:date="2021-04-18T08:34:00Z">
            <w:rPr>
              <w:rFonts w:hint="cs"/>
              <w:rtl/>
            </w:rPr>
          </w:rPrChange>
        </w:rPr>
        <w:t>התוצאה</w:t>
      </w:r>
      <w:r w:rsidRPr="00AE4B49">
        <w:rPr>
          <w:rFonts w:asciiTheme="majorBidi" w:hAnsiTheme="majorBidi" w:cstheme="majorBidi"/>
          <w:rtl/>
          <w:rPrChange w:id="3916" w:author="yara ahmad" w:date="2021-04-18T08:34:00Z">
            <w:rPr>
              <w:rtl/>
            </w:rPr>
          </w:rPrChange>
        </w:rPr>
        <w:t xml:space="preserve"> </w:t>
      </w:r>
      <w:proofErr w:type="spellStart"/>
      <w:r w:rsidRPr="00AE4B49">
        <w:rPr>
          <w:rFonts w:asciiTheme="majorBidi" w:hAnsiTheme="majorBidi" w:cstheme="majorBidi" w:hint="cs"/>
          <w:rtl/>
          <w:rPrChange w:id="3917" w:author="yara ahmad" w:date="2021-04-18T08:34:00Z">
            <w:rPr>
              <w:rFonts w:hint="cs"/>
              <w:rtl/>
            </w:rPr>
          </w:rPrChange>
        </w:rPr>
        <w:t>הצפוייה</w:t>
      </w:r>
      <w:proofErr w:type="spellEnd"/>
      <w:r w:rsidRPr="00AE4B49">
        <w:rPr>
          <w:rFonts w:asciiTheme="majorBidi" w:hAnsiTheme="majorBidi" w:cstheme="majorBidi"/>
          <w:rtl/>
          <w:rPrChange w:id="3918" w:author="yara ahmad" w:date="2021-04-18T08:34:00Z">
            <w:rPr>
              <w:rtl/>
            </w:rPr>
          </w:rPrChange>
        </w:rPr>
        <w:t xml:space="preserve"> .</w:t>
      </w:r>
    </w:p>
    <w:p w14:paraId="29418C3B" w14:textId="2450676C" w:rsidR="00C329DF" w:rsidRPr="00AE4B49" w:rsidRDefault="00C329DF" w:rsidP="00C329DF">
      <w:pPr>
        <w:rPr>
          <w:ins w:id="3919" w:author="jamil" w:date="2021-04-17T19:05:00Z"/>
          <w:rFonts w:asciiTheme="majorBidi" w:hAnsiTheme="majorBidi" w:cstheme="majorBidi"/>
          <w:rtl/>
          <w:rPrChange w:id="3920" w:author="yara ahmad" w:date="2021-04-18T08:34:00Z">
            <w:rPr>
              <w:ins w:id="3921" w:author="jamil" w:date="2021-04-17T19:05:00Z"/>
              <w:rtl/>
            </w:rPr>
          </w:rPrChange>
        </w:rPr>
      </w:pPr>
      <w:proofErr w:type="gramStart"/>
      <w:ins w:id="3922" w:author="jamil" w:date="2021-04-17T19:05:00Z">
        <w:r w:rsidRPr="00AE4B49">
          <w:rPr>
            <w:rFonts w:asciiTheme="majorBidi" w:hAnsiTheme="majorBidi" w:cstheme="majorBidi"/>
            <w:rPrChange w:id="3923" w:author="yara ahmad" w:date="2021-04-18T08:34:00Z">
              <w:rPr/>
            </w:rPrChange>
          </w:rPr>
          <w:t>BAD</w:t>
        </w:r>
        <w:r w:rsidRPr="00AE4B49">
          <w:rPr>
            <w:rFonts w:asciiTheme="majorBidi" w:hAnsiTheme="majorBidi" w:cstheme="majorBidi"/>
            <w:rtl/>
            <w:rPrChange w:id="3924" w:author="yara ahmad" w:date="2021-04-18T08:34:00Z">
              <w:rPr>
                <w:rtl/>
              </w:rPr>
            </w:rPrChange>
          </w:rPr>
          <w:t xml:space="preserve"> :</w:t>
        </w:r>
        <w:proofErr w:type="gramEnd"/>
        <w:r w:rsidRPr="00AE4B49">
          <w:rPr>
            <w:rFonts w:asciiTheme="majorBidi" w:hAnsiTheme="majorBidi" w:cstheme="majorBidi"/>
            <w:rtl/>
            <w:rPrChange w:id="3925" w:author="yara ahmad" w:date="2021-04-18T08:34:00Z">
              <w:rPr>
                <w:rtl/>
              </w:rPr>
            </w:rPrChange>
          </w:rPr>
          <w:t xml:space="preserve">  </w:t>
        </w:r>
        <w:r w:rsidRPr="00AE4B49">
          <w:rPr>
            <w:rFonts w:asciiTheme="majorBidi" w:hAnsiTheme="majorBidi" w:cstheme="majorBidi" w:hint="cs"/>
            <w:rtl/>
            <w:rPrChange w:id="3926" w:author="yara ahmad" w:date="2021-04-18T08:34:00Z">
              <w:rPr>
                <w:rFonts w:hint="cs"/>
                <w:rtl/>
              </w:rPr>
            </w:rPrChange>
          </w:rPr>
          <w:t>המערכת</w:t>
        </w:r>
        <w:r w:rsidRPr="00AE4B49">
          <w:rPr>
            <w:rFonts w:asciiTheme="majorBidi" w:hAnsiTheme="majorBidi" w:cstheme="majorBidi"/>
            <w:rtl/>
            <w:rPrChange w:id="3927" w:author="yara ahmad" w:date="2021-04-18T08:34:00Z">
              <w:rPr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rtl/>
            <w:rPrChange w:id="3928" w:author="yara ahmad" w:date="2021-04-18T08:34:00Z">
              <w:rPr>
                <w:rFonts w:hint="cs"/>
                <w:rtl/>
              </w:rPr>
            </w:rPrChange>
          </w:rPr>
          <w:t>לא</w:t>
        </w:r>
        <w:r w:rsidRPr="00AE4B49">
          <w:rPr>
            <w:rFonts w:asciiTheme="majorBidi" w:hAnsiTheme="majorBidi" w:cstheme="majorBidi"/>
            <w:rtl/>
            <w:rPrChange w:id="3929" w:author="yara ahmad" w:date="2021-04-18T08:34:00Z">
              <w:rPr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rtl/>
            <w:rPrChange w:id="3930" w:author="yara ahmad" w:date="2021-04-18T08:34:00Z">
              <w:rPr>
                <w:rFonts w:hint="cs"/>
                <w:rtl/>
              </w:rPr>
            </w:rPrChange>
          </w:rPr>
          <w:t>מאפשרת</w:t>
        </w:r>
        <w:r w:rsidRPr="00AE4B49">
          <w:rPr>
            <w:rFonts w:asciiTheme="majorBidi" w:hAnsiTheme="majorBidi" w:cstheme="majorBidi"/>
            <w:rtl/>
            <w:rPrChange w:id="3931" w:author="yara ahmad" w:date="2021-04-18T08:34:00Z">
              <w:rPr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rtl/>
            <w:rPrChange w:id="3932" w:author="yara ahmad" w:date="2021-04-18T08:34:00Z">
              <w:rPr>
                <w:rFonts w:hint="cs"/>
                <w:rtl/>
              </w:rPr>
            </w:rPrChange>
          </w:rPr>
          <w:t>למשתמש</w:t>
        </w:r>
        <w:r w:rsidRPr="00AE4B49">
          <w:rPr>
            <w:rFonts w:asciiTheme="majorBidi" w:hAnsiTheme="majorBidi" w:cstheme="majorBidi"/>
            <w:rtl/>
            <w:rPrChange w:id="3933" w:author="yara ahmad" w:date="2021-04-18T08:34:00Z">
              <w:rPr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rtl/>
            <w:rPrChange w:id="3934" w:author="yara ahmad" w:date="2021-04-18T08:34:00Z">
              <w:rPr>
                <w:rFonts w:hint="cs"/>
                <w:rtl/>
              </w:rPr>
            </w:rPrChange>
          </w:rPr>
          <w:t>לבצע</w:t>
        </w:r>
        <w:r w:rsidRPr="00AE4B49">
          <w:rPr>
            <w:rFonts w:asciiTheme="majorBidi" w:hAnsiTheme="majorBidi" w:cstheme="majorBidi"/>
            <w:rtl/>
            <w:rPrChange w:id="3935" w:author="yara ahmad" w:date="2021-04-18T08:34:00Z">
              <w:rPr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rtl/>
            <w:rPrChange w:id="3936" w:author="yara ahmad" w:date="2021-04-18T08:34:00Z">
              <w:rPr>
                <w:rFonts w:hint="cs"/>
                <w:rtl/>
              </w:rPr>
            </w:rPrChange>
          </w:rPr>
          <w:t>יותר</w:t>
        </w:r>
        <w:r w:rsidRPr="00AE4B49">
          <w:rPr>
            <w:rFonts w:asciiTheme="majorBidi" w:hAnsiTheme="majorBidi" w:cstheme="majorBidi"/>
            <w:rtl/>
            <w:rPrChange w:id="3937" w:author="yara ahmad" w:date="2021-04-18T08:34:00Z">
              <w:rPr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rtl/>
            <w:rPrChange w:id="3938" w:author="yara ahmad" w:date="2021-04-18T08:34:00Z">
              <w:rPr>
                <w:rFonts w:hint="cs"/>
                <w:rtl/>
              </w:rPr>
            </w:rPrChange>
          </w:rPr>
          <w:t>מסינון</w:t>
        </w:r>
        <w:r w:rsidRPr="00AE4B49">
          <w:rPr>
            <w:rFonts w:asciiTheme="majorBidi" w:hAnsiTheme="majorBidi" w:cstheme="majorBidi"/>
            <w:rtl/>
            <w:rPrChange w:id="3939" w:author="yara ahmad" w:date="2021-04-18T08:34:00Z">
              <w:rPr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rtl/>
            <w:rPrChange w:id="3940" w:author="yara ahmad" w:date="2021-04-18T08:34:00Z">
              <w:rPr>
                <w:rFonts w:hint="cs"/>
                <w:rtl/>
              </w:rPr>
            </w:rPrChange>
          </w:rPr>
          <w:t>אחד</w:t>
        </w:r>
        <w:r w:rsidRPr="00AE4B49">
          <w:rPr>
            <w:rFonts w:asciiTheme="majorBidi" w:hAnsiTheme="majorBidi" w:cstheme="majorBidi"/>
            <w:rtl/>
            <w:rPrChange w:id="3941" w:author="yara ahmad" w:date="2021-04-18T08:34:00Z">
              <w:rPr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rtl/>
            <w:rPrChange w:id="3942" w:author="yara ahmad" w:date="2021-04-18T08:34:00Z">
              <w:rPr>
                <w:rFonts w:hint="cs"/>
                <w:rtl/>
              </w:rPr>
            </w:rPrChange>
          </w:rPr>
          <w:t>לתוצאת</w:t>
        </w:r>
        <w:r w:rsidRPr="00AE4B49">
          <w:rPr>
            <w:rFonts w:asciiTheme="majorBidi" w:hAnsiTheme="majorBidi" w:cstheme="majorBidi"/>
            <w:rtl/>
            <w:rPrChange w:id="3943" w:author="yara ahmad" w:date="2021-04-18T08:34:00Z">
              <w:rPr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rtl/>
            <w:rPrChange w:id="3944" w:author="yara ahmad" w:date="2021-04-18T08:34:00Z">
              <w:rPr>
                <w:rFonts w:hint="cs"/>
                <w:rtl/>
              </w:rPr>
            </w:rPrChange>
          </w:rPr>
          <w:t>החיפוש</w:t>
        </w:r>
        <w:r w:rsidRPr="00AE4B49">
          <w:rPr>
            <w:rFonts w:asciiTheme="majorBidi" w:hAnsiTheme="majorBidi" w:cstheme="majorBidi"/>
            <w:rtl/>
            <w:rPrChange w:id="3945" w:author="yara ahmad" w:date="2021-04-18T08:34:00Z">
              <w:rPr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rtl/>
            <w:rPrChange w:id="3946" w:author="yara ahmad" w:date="2021-04-18T08:34:00Z">
              <w:rPr>
                <w:rFonts w:hint="cs"/>
                <w:rtl/>
              </w:rPr>
            </w:rPrChange>
          </w:rPr>
          <w:t>שלו</w:t>
        </w:r>
        <w:r w:rsidRPr="00AE4B49">
          <w:rPr>
            <w:rFonts w:asciiTheme="majorBidi" w:hAnsiTheme="majorBidi" w:cstheme="majorBidi"/>
            <w:rtl/>
            <w:rPrChange w:id="3947" w:author="yara ahmad" w:date="2021-04-18T08:34:00Z">
              <w:rPr>
                <w:rtl/>
              </w:rPr>
            </w:rPrChange>
          </w:rPr>
          <w:t xml:space="preserve"> .</w:t>
        </w:r>
      </w:ins>
    </w:p>
    <w:p w14:paraId="52AD6A0E" w14:textId="77777777" w:rsidR="00C329DF" w:rsidRPr="00AE4B49" w:rsidRDefault="00C329DF" w:rsidP="00C329DF">
      <w:pPr>
        <w:rPr>
          <w:ins w:id="3948" w:author="jamil" w:date="2021-04-17T19:05:00Z"/>
          <w:rFonts w:asciiTheme="majorBidi" w:hAnsiTheme="majorBidi" w:cstheme="majorBidi"/>
          <w:rtl/>
          <w:rPrChange w:id="3949" w:author="yara ahmad" w:date="2021-04-18T08:34:00Z">
            <w:rPr>
              <w:ins w:id="3950" w:author="jamil" w:date="2021-04-17T19:05:00Z"/>
              <w:rtl/>
            </w:rPr>
          </w:rPrChange>
        </w:rPr>
      </w:pPr>
      <w:ins w:id="3951" w:author="jamil" w:date="2021-04-17T19:05:00Z">
        <w:r w:rsidRPr="00AE4B49">
          <w:rPr>
            <w:rFonts w:asciiTheme="majorBidi" w:hAnsiTheme="majorBidi" w:cstheme="majorBidi"/>
            <w:rtl/>
            <w:rPrChange w:id="3952" w:author="yara ahmad" w:date="2021-04-18T08:34:00Z">
              <w:rPr>
                <w:rtl/>
              </w:rPr>
            </w:rPrChange>
          </w:rPr>
          <w:tab/>
        </w:r>
        <w:r w:rsidRPr="00AE4B49">
          <w:rPr>
            <w:rFonts w:asciiTheme="majorBidi" w:hAnsiTheme="majorBidi" w:cstheme="majorBidi" w:hint="cs"/>
            <w:rtl/>
            <w:rPrChange w:id="3953" w:author="yara ahmad" w:date="2021-04-18T08:34:00Z">
              <w:rPr>
                <w:rFonts w:hint="cs"/>
                <w:rtl/>
              </w:rPr>
            </w:rPrChange>
          </w:rPr>
          <w:t>המערכת</w:t>
        </w:r>
        <w:r w:rsidRPr="00AE4B49">
          <w:rPr>
            <w:rFonts w:asciiTheme="majorBidi" w:hAnsiTheme="majorBidi" w:cstheme="majorBidi"/>
            <w:rtl/>
            <w:rPrChange w:id="3954" w:author="yara ahmad" w:date="2021-04-18T08:34:00Z">
              <w:rPr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rtl/>
            <w:rPrChange w:id="3955" w:author="yara ahmad" w:date="2021-04-18T08:34:00Z">
              <w:rPr>
                <w:rFonts w:hint="cs"/>
                <w:rtl/>
              </w:rPr>
            </w:rPrChange>
          </w:rPr>
          <w:t>מדפיסה</w:t>
        </w:r>
        <w:r w:rsidRPr="00AE4B49">
          <w:rPr>
            <w:rFonts w:asciiTheme="majorBidi" w:hAnsiTheme="majorBidi" w:cstheme="majorBidi"/>
            <w:rtl/>
            <w:rPrChange w:id="3956" w:author="yara ahmad" w:date="2021-04-18T08:34:00Z">
              <w:rPr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rtl/>
            <w:rPrChange w:id="3957" w:author="yara ahmad" w:date="2021-04-18T08:34:00Z">
              <w:rPr>
                <w:rFonts w:hint="cs"/>
                <w:rtl/>
              </w:rPr>
            </w:rPrChange>
          </w:rPr>
          <w:t>את</w:t>
        </w:r>
        <w:r w:rsidRPr="00AE4B49">
          <w:rPr>
            <w:rFonts w:asciiTheme="majorBidi" w:hAnsiTheme="majorBidi" w:cstheme="majorBidi"/>
            <w:rtl/>
            <w:rPrChange w:id="3958" w:author="yara ahmad" w:date="2021-04-18T08:34:00Z">
              <w:rPr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rtl/>
            <w:rPrChange w:id="3959" w:author="yara ahmad" w:date="2021-04-18T08:34:00Z">
              <w:rPr>
                <w:rFonts w:hint="cs"/>
                <w:rtl/>
              </w:rPr>
            </w:rPrChange>
          </w:rPr>
          <w:t>המוצר</w:t>
        </w:r>
        <w:r w:rsidRPr="00AE4B49">
          <w:rPr>
            <w:rFonts w:asciiTheme="majorBidi" w:hAnsiTheme="majorBidi" w:cstheme="majorBidi"/>
            <w:rtl/>
            <w:rPrChange w:id="3960" w:author="yara ahmad" w:date="2021-04-18T08:34:00Z">
              <w:rPr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rtl/>
            <w:rPrChange w:id="3961" w:author="yara ahmad" w:date="2021-04-18T08:34:00Z">
              <w:rPr>
                <w:rFonts w:hint="cs"/>
                <w:rtl/>
              </w:rPr>
            </w:rPrChange>
          </w:rPr>
          <w:t>יותר</w:t>
        </w:r>
        <w:r w:rsidRPr="00AE4B49">
          <w:rPr>
            <w:rFonts w:asciiTheme="majorBidi" w:hAnsiTheme="majorBidi" w:cstheme="majorBidi"/>
            <w:rtl/>
            <w:rPrChange w:id="3962" w:author="yara ahmad" w:date="2021-04-18T08:34:00Z">
              <w:rPr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rtl/>
            <w:rPrChange w:id="3963" w:author="yara ahmad" w:date="2021-04-18T08:34:00Z">
              <w:rPr>
                <w:rFonts w:hint="cs"/>
                <w:rtl/>
              </w:rPr>
            </w:rPrChange>
          </w:rPr>
          <w:t>מפעם</w:t>
        </w:r>
        <w:r w:rsidRPr="00AE4B49">
          <w:rPr>
            <w:rFonts w:asciiTheme="majorBidi" w:hAnsiTheme="majorBidi" w:cstheme="majorBidi"/>
            <w:rtl/>
            <w:rPrChange w:id="3964" w:author="yara ahmad" w:date="2021-04-18T08:34:00Z">
              <w:rPr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rtl/>
            <w:rPrChange w:id="3965" w:author="yara ahmad" w:date="2021-04-18T08:34:00Z">
              <w:rPr>
                <w:rFonts w:hint="cs"/>
                <w:rtl/>
              </w:rPr>
            </w:rPrChange>
          </w:rPr>
          <w:t>אחת</w:t>
        </w:r>
        <w:r w:rsidRPr="00AE4B49">
          <w:rPr>
            <w:rFonts w:asciiTheme="majorBidi" w:hAnsiTheme="majorBidi" w:cstheme="majorBidi"/>
            <w:rtl/>
            <w:rPrChange w:id="3966" w:author="yara ahmad" w:date="2021-04-18T08:34:00Z">
              <w:rPr>
                <w:rtl/>
              </w:rPr>
            </w:rPrChange>
          </w:rPr>
          <w:t xml:space="preserve"> .</w:t>
        </w:r>
      </w:ins>
    </w:p>
    <w:p w14:paraId="0B0761BD" w14:textId="7916D0EA" w:rsidR="001C795F" w:rsidRPr="00AE4B49" w:rsidRDefault="00B63DFF" w:rsidP="001C795F">
      <w:pPr>
        <w:rPr>
          <w:rFonts w:asciiTheme="majorBidi" w:hAnsiTheme="majorBidi" w:cstheme="majorBidi"/>
          <w:rtl/>
          <w:rPrChange w:id="3967" w:author="yara ahmad" w:date="2021-04-18T08:34:00Z">
            <w:rPr>
              <w:rtl/>
            </w:rPr>
          </w:rPrChange>
        </w:rPr>
      </w:pPr>
      <w:r w:rsidRPr="00AE4B49">
        <w:rPr>
          <w:rFonts w:asciiTheme="majorBidi" w:hAnsiTheme="majorBidi" w:cstheme="majorBidi"/>
          <w:noProof/>
          <w:rtl/>
          <w:rPrChange w:id="3968" w:author="yara ahmad" w:date="2021-04-18T08:34:00Z">
            <w:rPr>
              <w:noProof/>
              <w:rtl/>
            </w:rPr>
          </w:rPrChange>
        </w:rPr>
        <w:drawing>
          <wp:anchor distT="0" distB="0" distL="114300" distR="114300" simplePos="0" relativeHeight="251684864" behindDoc="0" locked="0" layoutInCell="1" allowOverlap="1" wp14:anchorId="33B69326" wp14:editId="3E9F0882">
            <wp:simplePos x="0" y="0"/>
            <wp:positionH relativeFrom="column">
              <wp:posOffset>919480</wp:posOffset>
            </wp:positionH>
            <wp:positionV relativeFrom="paragraph">
              <wp:posOffset>130175</wp:posOffset>
            </wp:positionV>
            <wp:extent cx="4300220" cy="2908300"/>
            <wp:effectExtent l="0" t="0" r="5080" b="0"/>
            <wp:wrapSquare wrapText="bothSides"/>
            <wp:docPr id="25" name="Picture 2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Diagram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0220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53D3E91" w14:textId="7674C783" w:rsidR="001C795F" w:rsidRPr="00AE4B49" w:rsidRDefault="001C795F" w:rsidP="001C795F">
      <w:pPr>
        <w:rPr>
          <w:rFonts w:asciiTheme="majorBidi" w:hAnsiTheme="majorBidi" w:cstheme="majorBidi"/>
          <w:rtl/>
          <w:rPrChange w:id="3969" w:author="yara ahmad" w:date="2021-04-18T08:34:00Z">
            <w:rPr>
              <w:rtl/>
            </w:rPr>
          </w:rPrChange>
        </w:rPr>
      </w:pPr>
    </w:p>
    <w:p w14:paraId="09960F47" w14:textId="77777777" w:rsidR="001C795F" w:rsidRPr="00AE4B49" w:rsidRDefault="001C795F" w:rsidP="001C795F">
      <w:pPr>
        <w:rPr>
          <w:rFonts w:asciiTheme="majorBidi" w:hAnsiTheme="majorBidi" w:cstheme="majorBidi"/>
          <w:rtl/>
          <w:rPrChange w:id="3970" w:author="yara ahmad" w:date="2021-04-18T08:34:00Z">
            <w:rPr>
              <w:rtl/>
            </w:rPr>
          </w:rPrChange>
        </w:rPr>
      </w:pPr>
    </w:p>
    <w:p w14:paraId="5CD4DF06" w14:textId="77777777" w:rsidR="001C795F" w:rsidRPr="00AE4B49" w:rsidRDefault="001C795F" w:rsidP="001C795F">
      <w:pPr>
        <w:rPr>
          <w:rFonts w:asciiTheme="majorBidi" w:hAnsiTheme="majorBidi" w:cstheme="majorBidi"/>
          <w:rtl/>
          <w:rPrChange w:id="3971" w:author="yara ahmad" w:date="2021-04-18T08:34:00Z">
            <w:rPr>
              <w:rtl/>
            </w:rPr>
          </w:rPrChange>
        </w:rPr>
      </w:pPr>
    </w:p>
    <w:p w14:paraId="6D7CC6EA" w14:textId="77777777" w:rsidR="001C795F" w:rsidRPr="00AE4B49" w:rsidRDefault="001C795F" w:rsidP="001C795F">
      <w:pPr>
        <w:rPr>
          <w:rFonts w:asciiTheme="majorBidi" w:hAnsiTheme="majorBidi" w:cstheme="majorBidi"/>
          <w:rtl/>
          <w:rPrChange w:id="3972" w:author="yara ahmad" w:date="2021-04-18T08:34:00Z">
            <w:rPr>
              <w:rtl/>
            </w:rPr>
          </w:rPrChange>
        </w:rPr>
      </w:pPr>
    </w:p>
    <w:p w14:paraId="66E7E1C3" w14:textId="77777777" w:rsidR="001C795F" w:rsidRPr="00AE4B49" w:rsidRDefault="001C795F" w:rsidP="001C795F">
      <w:pPr>
        <w:rPr>
          <w:rFonts w:asciiTheme="majorBidi" w:hAnsiTheme="majorBidi" w:cstheme="majorBidi"/>
          <w:rtl/>
          <w:rPrChange w:id="3973" w:author="yara ahmad" w:date="2021-04-18T08:34:00Z">
            <w:rPr>
              <w:rtl/>
            </w:rPr>
          </w:rPrChange>
        </w:rPr>
      </w:pPr>
    </w:p>
    <w:p w14:paraId="68CCDF43" w14:textId="77777777" w:rsidR="001C795F" w:rsidRPr="00AE4B49" w:rsidRDefault="001C795F" w:rsidP="001C795F">
      <w:pPr>
        <w:rPr>
          <w:rFonts w:asciiTheme="majorBidi" w:hAnsiTheme="majorBidi" w:cstheme="majorBidi"/>
          <w:rtl/>
          <w:rPrChange w:id="3974" w:author="yara ahmad" w:date="2021-04-18T08:34:00Z">
            <w:rPr>
              <w:rtl/>
            </w:rPr>
          </w:rPrChange>
        </w:rPr>
      </w:pPr>
    </w:p>
    <w:p w14:paraId="169DFCFC" w14:textId="77777777" w:rsidR="001C795F" w:rsidRPr="00AE4B49" w:rsidRDefault="001C795F" w:rsidP="001C795F">
      <w:pPr>
        <w:rPr>
          <w:rFonts w:asciiTheme="majorBidi" w:hAnsiTheme="majorBidi" w:cstheme="majorBidi"/>
          <w:rtl/>
          <w:rPrChange w:id="3975" w:author="yara ahmad" w:date="2021-04-18T08:34:00Z">
            <w:rPr>
              <w:rtl/>
            </w:rPr>
          </w:rPrChange>
        </w:rPr>
      </w:pPr>
    </w:p>
    <w:p w14:paraId="45FF1BC0" w14:textId="77777777" w:rsidR="001C795F" w:rsidRPr="00AE4B49" w:rsidRDefault="001C795F" w:rsidP="001C795F">
      <w:pPr>
        <w:rPr>
          <w:rFonts w:asciiTheme="majorBidi" w:hAnsiTheme="majorBidi" w:cstheme="majorBidi"/>
          <w:rtl/>
          <w:rPrChange w:id="3976" w:author="yara ahmad" w:date="2021-04-18T08:34:00Z">
            <w:rPr>
              <w:rtl/>
            </w:rPr>
          </w:rPrChange>
        </w:rPr>
      </w:pPr>
    </w:p>
    <w:p w14:paraId="66D8642C" w14:textId="77777777" w:rsidR="001C795F" w:rsidRPr="00AE4B49" w:rsidRDefault="001C795F" w:rsidP="001C795F">
      <w:pPr>
        <w:rPr>
          <w:rFonts w:asciiTheme="majorBidi" w:hAnsiTheme="majorBidi" w:cstheme="majorBidi"/>
          <w:rtl/>
          <w:rPrChange w:id="3977" w:author="yara ahmad" w:date="2021-04-18T08:34:00Z">
            <w:rPr>
              <w:rtl/>
            </w:rPr>
          </w:rPrChange>
        </w:rPr>
      </w:pPr>
    </w:p>
    <w:p w14:paraId="1687DA82" w14:textId="77777777" w:rsidR="001C795F" w:rsidRPr="00AE4B49" w:rsidRDefault="001C795F" w:rsidP="001C795F">
      <w:pPr>
        <w:rPr>
          <w:rFonts w:asciiTheme="majorBidi" w:hAnsiTheme="majorBidi" w:cstheme="majorBidi"/>
          <w:rtl/>
          <w:rPrChange w:id="3978" w:author="yara ahmad" w:date="2021-04-18T08:34:00Z">
            <w:rPr>
              <w:rtl/>
            </w:rPr>
          </w:rPrChange>
        </w:rPr>
      </w:pPr>
    </w:p>
    <w:p w14:paraId="74D65DA1" w14:textId="77777777" w:rsidR="001C795F" w:rsidRPr="00AE4B49" w:rsidRDefault="001C795F" w:rsidP="001C795F">
      <w:pPr>
        <w:rPr>
          <w:rFonts w:asciiTheme="majorBidi" w:hAnsiTheme="majorBidi" w:cstheme="majorBidi"/>
          <w:rtl/>
          <w:rPrChange w:id="3979" w:author="yara ahmad" w:date="2021-04-18T08:34:00Z">
            <w:rPr>
              <w:rtl/>
            </w:rPr>
          </w:rPrChange>
        </w:rPr>
      </w:pPr>
    </w:p>
    <w:p w14:paraId="5ED2D05D" w14:textId="77777777" w:rsidR="001C795F" w:rsidRPr="00AE4B49" w:rsidDel="008D79C5" w:rsidRDefault="001C795F" w:rsidP="001C795F">
      <w:pPr>
        <w:rPr>
          <w:del w:id="3980" w:author="yara ahmad" w:date="2021-04-18T08:36:00Z"/>
          <w:rFonts w:asciiTheme="majorBidi" w:hAnsiTheme="majorBidi" w:cstheme="majorBidi"/>
          <w:rtl/>
          <w:rPrChange w:id="3981" w:author="yara ahmad" w:date="2021-04-18T08:34:00Z">
            <w:rPr>
              <w:del w:id="3982" w:author="yara ahmad" w:date="2021-04-18T08:36:00Z"/>
              <w:rtl/>
            </w:rPr>
          </w:rPrChange>
        </w:rPr>
      </w:pPr>
    </w:p>
    <w:p w14:paraId="589068C2" w14:textId="7D13C5DF" w:rsidR="001C795F" w:rsidRPr="00AE4B49" w:rsidDel="008D79C5" w:rsidRDefault="001C795F" w:rsidP="001C795F">
      <w:pPr>
        <w:rPr>
          <w:del w:id="3983" w:author="yara ahmad" w:date="2021-04-18T08:36:00Z"/>
          <w:rFonts w:asciiTheme="majorBidi" w:hAnsiTheme="majorBidi" w:cstheme="majorBidi"/>
          <w:rPrChange w:id="3984" w:author="yara ahmad" w:date="2021-04-18T08:34:00Z">
            <w:rPr>
              <w:del w:id="3985" w:author="yara ahmad" w:date="2021-04-18T08:36:00Z"/>
            </w:rPr>
          </w:rPrChange>
        </w:rPr>
      </w:pPr>
    </w:p>
    <w:p w14:paraId="399E12DF" w14:textId="7A9B03B4" w:rsidR="001C795F" w:rsidRPr="00AE4B49" w:rsidDel="008D79C5" w:rsidRDefault="001C795F" w:rsidP="001C795F">
      <w:pPr>
        <w:rPr>
          <w:del w:id="3986" w:author="yara ahmad" w:date="2021-04-18T08:36:00Z"/>
          <w:rFonts w:asciiTheme="majorBidi" w:hAnsiTheme="majorBidi" w:cstheme="majorBidi"/>
          <w:rPrChange w:id="3987" w:author="yara ahmad" w:date="2021-04-18T08:34:00Z">
            <w:rPr>
              <w:del w:id="3988" w:author="yara ahmad" w:date="2021-04-18T08:36:00Z"/>
            </w:rPr>
          </w:rPrChange>
        </w:rPr>
      </w:pPr>
    </w:p>
    <w:p w14:paraId="347DB545" w14:textId="27EA0ECC" w:rsidR="001C795F" w:rsidRPr="00AE4B49" w:rsidDel="008D79C5" w:rsidRDefault="001C795F" w:rsidP="001C795F">
      <w:pPr>
        <w:rPr>
          <w:del w:id="3989" w:author="yara ahmad" w:date="2021-04-18T08:36:00Z"/>
          <w:rFonts w:asciiTheme="majorBidi" w:hAnsiTheme="majorBidi" w:cstheme="majorBidi"/>
          <w:rPrChange w:id="3990" w:author="yara ahmad" w:date="2021-04-18T08:34:00Z">
            <w:rPr>
              <w:del w:id="3991" w:author="yara ahmad" w:date="2021-04-18T08:36:00Z"/>
            </w:rPr>
          </w:rPrChange>
        </w:rPr>
      </w:pPr>
    </w:p>
    <w:p w14:paraId="718C4E4E" w14:textId="77777777" w:rsidR="001C795F" w:rsidRPr="00AE4B49" w:rsidRDefault="001C795F" w:rsidP="001C795F">
      <w:pPr>
        <w:rPr>
          <w:rFonts w:asciiTheme="majorBidi" w:hAnsiTheme="majorBidi" w:cstheme="majorBidi"/>
          <w:rtl/>
          <w:rPrChange w:id="3992" w:author="yara ahmad" w:date="2021-04-18T08:34:00Z">
            <w:rPr>
              <w:rtl/>
            </w:rPr>
          </w:rPrChange>
        </w:rPr>
      </w:pPr>
    </w:p>
    <w:p w14:paraId="370FC6AD" w14:textId="77777777" w:rsidR="001C795F" w:rsidRPr="00AE4B49" w:rsidRDefault="001C795F" w:rsidP="001C795F">
      <w:pPr>
        <w:rPr>
          <w:rFonts w:asciiTheme="majorBidi" w:hAnsiTheme="majorBidi" w:cstheme="majorBidi"/>
          <w:b/>
          <w:bCs/>
          <w:u w:val="single"/>
          <w:rtl/>
          <w:rPrChange w:id="3993" w:author="yara ahmad" w:date="2021-04-18T08:34:00Z">
            <w:rPr>
              <w:b/>
              <w:bCs/>
              <w:u w:val="single"/>
              <w:rtl/>
            </w:rPr>
          </w:rPrChange>
        </w:rPr>
      </w:pPr>
      <w:r w:rsidRPr="00AE4B49">
        <w:rPr>
          <w:rFonts w:asciiTheme="majorBidi" w:hAnsiTheme="majorBidi" w:cstheme="majorBidi"/>
          <w:b/>
          <w:bCs/>
          <w:u w:val="single"/>
          <w:rtl/>
          <w:rPrChange w:id="3994" w:author="yara ahmad" w:date="2021-04-18T08:34:00Z">
            <w:rPr>
              <w:b/>
              <w:bCs/>
              <w:u w:val="single"/>
              <w:rtl/>
            </w:rPr>
          </w:rPrChange>
        </w:rPr>
        <w:lastRenderedPageBreak/>
        <w:t xml:space="preserve">2.7) </w:t>
      </w:r>
      <w:r w:rsidRPr="00AE4B49">
        <w:rPr>
          <w:rFonts w:asciiTheme="majorBidi" w:hAnsiTheme="majorBidi" w:cstheme="majorBidi" w:hint="cs"/>
          <w:b/>
          <w:bCs/>
          <w:u w:val="single"/>
          <w:rtl/>
          <w:rPrChange w:id="3995" w:author="yara ahmad" w:date="2021-04-18T08:34:00Z">
            <w:rPr>
              <w:rFonts w:hint="cs"/>
              <w:b/>
              <w:bCs/>
              <w:u w:val="single"/>
              <w:rtl/>
            </w:rPr>
          </w:rPrChange>
        </w:rPr>
        <w:t>שמירת</w:t>
      </w:r>
      <w:r w:rsidRPr="00AE4B49">
        <w:rPr>
          <w:rFonts w:asciiTheme="majorBidi" w:hAnsiTheme="majorBidi" w:cstheme="majorBidi"/>
          <w:b/>
          <w:bCs/>
          <w:u w:val="single"/>
          <w:rtl/>
          <w:rPrChange w:id="3996" w:author="yara ahmad" w:date="2021-04-18T08:34:00Z">
            <w:rPr>
              <w:b/>
              <w:bCs/>
              <w:u w:val="single"/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b/>
          <w:bCs/>
          <w:u w:val="single"/>
          <w:rtl/>
          <w:rPrChange w:id="3997" w:author="yara ahmad" w:date="2021-04-18T08:34:00Z">
            <w:rPr>
              <w:rFonts w:hint="cs"/>
              <w:b/>
              <w:bCs/>
              <w:u w:val="single"/>
              <w:rtl/>
            </w:rPr>
          </w:rPrChange>
        </w:rPr>
        <w:t>מוצרים</w:t>
      </w:r>
      <w:r w:rsidRPr="00AE4B49">
        <w:rPr>
          <w:rFonts w:asciiTheme="majorBidi" w:hAnsiTheme="majorBidi" w:cstheme="majorBidi"/>
          <w:b/>
          <w:bCs/>
          <w:u w:val="single"/>
          <w:rtl/>
          <w:rPrChange w:id="3998" w:author="yara ahmad" w:date="2021-04-18T08:34:00Z">
            <w:rPr>
              <w:b/>
              <w:bCs/>
              <w:u w:val="single"/>
              <w:rtl/>
            </w:rPr>
          </w:rPrChange>
        </w:rPr>
        <w:t xml:space="preserve"> :</w:t>
      </w:r>
    </w:p>
    <w:p w14:paraId="73459969" w14:textId="77777777" w:rsidR="001C795F" w:rsidRPr="00AE4B49" w:rsidRDefault="001C795F" w:rsidP="001C795F">
      <w:pPr>
        <w:rPr>
          <w:rFonts w:asciiTheme="majorBidi" w:hAnsiTheme="majorBidi" w:cstheme="majorBidi"/>
          <w:rtl/>
          <w:rPrChange w:id="3999" w:author="yara ahmad" w:date="2021-04-18T08:34:00Z">
            <w:rPr>
              <w:rtl/>
            </w:rPr>
          </w:rPrChange>
        </w:rPr>
      </w:pPr>
      <w:r w:rsidRPr="00AE4B49">
        <w:rPr>
          <w:rFonts w:asciiTheme="majorBidi" w:hAnsiTheme="majorBidi" w:cstheme="majorBidi" w:hint="cs"/>
          <w:rtl/>
          <w:rPrChange w:id="4000" w:author="yara ahmad" w:date="2021-04-18T08:34:00Z">
            <w:rPr>
              <w:rFonts w:hint="cs"/>
              <w:rtl/>
            </w:rPr>
          </w:rPrChange>
        </w:rPr>
        <w:t>תיאור</w:t>
      </w:r>
      <w:r w:rsidRPr="00AE4B49">
        <w:rPr>
          <w:rFonts w:asciiTheme="majorBidi" w:hAnsiTheme="majorBidi" w:cstheme="majorBidi"/>
          <w:rtl/>
          <w:rPrChange w:id="4001" w:author="yara ahmad" w:date="2021-04-18T08:34:00Z">
            <w:rPr>
              <w:rtl/>
            </w:rPr>
          </w:rPrChange>
        </w:rPr>
        <w:t xml:space="preserve"> : </w:t>
      </w:r>
      <w:r w:rsidRPr="00AE4B49">
        <w:rPr>
          <w:rFonts w:asciiTheme="majorBidi" w:hAnsiTheme="majorBidi" w:cstheme="majorBidi" w:hint="cs"/>
          <w:rtl/>
          <w:rPrChange w:id="4002" w:author="yara ahmad" w:date="2021-04-18T08:34:00Z">
            <w:rPr>
              <w:rFonts w:hint="cs"/>
              <w:rtl/>
            </w:rPr>
          </w:rPrChange>
        </w:rPr>
        <w:t>שמירת</w:t>
      </w:r>
      <w:r w:rsidRPr="00AE4B49">
        <w:rPr>
          <w:rFonts w:asciiTheme="majorBidi" w:hAnsiTheme="majorBidi" w:cstheme="majorBidi"/>
          <w:rtl/>
          <w:rPrChange w:id="4003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4004" w:author="yara ahmad" w:date="2021-04-18T08:34:00Z">
            <w:rPr>
              <w:rFonts w:hint="cs"/>
              <w:rtl/>
            </w:rPr>
          </w:rPrChange>
        </w:rPr>
        <w:t>מוצרים</w:t>
      </w:r>
      <w:r w:rsidRPr="00AE4B49">
        <w:rPr>
          <w:rFonts w:asciiTheme="majorBidi" w:hAnsiTheme="majorBidi" w:cstheme="majorBidi"/>
          <w:rtl/>
          <w:rPrChange w:id="4005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4006" w:author="yara ahmad" w:date="2021-04-18T08:34:00Z">
            <w:rPr>
              <w:rFonts w:hint="cs"/>
              <w:rtl/>
            </w:rPr>
          </w:rPrChange>
        </w:rPr>
        <w:t>בסל</w:t>
      </w:r>
      <w:r w:rsidRPr="00AE4B49">
        <w:rPr>
          <w:rFonts w:asciiTheme="majorBidi" w:hAnsiTheme="majorBidi" w:cstheme="majorBidi"/>
          <w:rtl/>
          <w:rPrChange w:id="4007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4008" w:author="yara ahmad" w:date="2021-04-18T08:34:00Z">
            <w:rPr>
              <w:rFonts w:hint="cs"/>
              <w:rtl/>
            </w:rPr>
          </w:rPrChange>
        </w:rPr>
        <w:t>הקניות</w:t>
      </w:r>
      <w:r w:rsidRPr="00AE4B49">
        <w:rPr>
          <w:rFonts w:asciiTheme="majorBidi" w:hAnsiTheme="majorBidi" w:cstheme="majorBidi"/>
          <w:rtl/>
          <w:rPrChange w:id="4009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4010" w:author="yara ahmad" w:date="2021-04-18T08:34:00Z">
            <w:rPr>
              <w:rFonts w:hint="cs"/>
              <w:rtl/>
            </w:rPr>
          </w:rPrChange>
        </w:rPr>
        <w:t>של</w:t>
      </w:r>
      <w:r w:rsidRPr="00AE4B49">
        <w:rPr>
          <w:rFonts w:asciiTheme="majorBidi" w:hAnsiTheme="majorBidi" w:cstheme="majorBidi"/>
          <w:rtl/>
          <w:rPrChange w:id="4011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4012" w:author="yara ahmad" w:date="2021-04-18T08:34:00Z">
            <w:rPr>
              <w:rFonts w:hint="cs"/>
              <w:rtl/>
            </w:rPr>
          </w:rPrChange>
        </w:rPr>
        <w:t>הצרכן</w:t>
      </w:r>
      <w:r w:rsidRPr="00AE4B49">
        <w:rPr>
          <w:rFonts w:asciiTheme="majorBidi" w:hAnsiTheme="majorBidi" w:cstheme="majorBidi"/>
          <w:rtl/>
          <w:rPrChange w:id="4013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4014" w:author="yara ahmad" w:date="2021-04-18T08:34:00Z">
            <w:rPr>
              <w:rFonts w:hint="cs"/>
              <w:rtl/>
            </w:rPr>
          </w:rPrChange>
        </w:rPr>
        <w:t>עבור</w:t>
      </w:r>
      <w:r w:rsidRPr="00AE4B49">
        <w:rPr>
          <w:rFonts w:asciiTheme="majorBidi" w:hAnsiTheme="majorBidi" w:cstheme="majorBidi"/>
          <w:rtl/>
          <w:rPrChange w:id="4015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4016" w:author="yara ahmad" w:date="2021-04-18T08:34:00Z">
            <w:rPr>
              <w:rFonts w:hint="cs"/>
              <w:rtl/>
            </w:rPr>
          </w:rPrChange>
        </w:rPr>
        <w:t>חנות</w:t>
      </w:r>
      <w:r w:rsidRPr="00AE4B49">
        <w:rPr>
          <w:rFonts w:asciiTheme="majorBidi" w:hAnsiTheme="majorBidi" w:cstheme="majorBidi"/>
          <w:rtl/>
          <w:rPrChange w:id="4017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4018" w:author="yara ahmad" w:date="2021-04-18T08:34:00Z">
            <w:rPr>
              <w:rFonts w:hint="cs"/>
              <w:rtl/>
            </w:rPr>
          </w:rPrChange>
        </w:rPr>
        <w:t>כלשהי</w:t>
      </w:r>
      <w:r w:rsidRPr="00AE4B49">
        <w:rPr>
          <w:rFonts w:asciiTheme="majorBidi" w:hAnsiTheme="majorBidi" w:cstheme="majorBidi"/>
          <w:rtl/>
          <w:rPrChange w:id="4019" w:author="yara ahmad" w:date="2021-04-18T08:34:00Z">
            <w:rPr>
              <w:rtl/>
            </w:rPr>
          </w:rPrChange>
        </w:rPr>
        <w:t xml:space="preserve">, </w:t>
      </w:r>
      <w:r w:rsidRPr="00AE4B49">
        <w:rPr>
          <w:rFonts w:asciiTheme="majorBidi" w:hAnsiTheme="majorBidi" w:cstheme="majorBidi" w:hint="cs"/>
          <w:rtl/>
          <w:rPrChange w:id="4020" w:author="yara ahmad" w:date="2021-04-18T08:34:00Z">
            <w:rPr>
              <w:rFonts w:hint="cs"/>
              <w:rtl/>
            </w:rPr>
          </w:rPrChange>
        </w:rPr>
        <w:t>לצורך</w:t>
      </w:r>
      <w:r w:rsidRPr="00AE4B49">
        <w:rPr>
          <w:rFonts w:asciiTheme="majorBidi" w:hAnsiTheme="majorBidi" w:cstheme="majorBidi"/>
          <w:rtl/>
          <w:rPrChange w:id="4021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4022" w:author="yara ahmad" w:date="2021-04-18T08:34:00Z">
            <w:rPr>
              <w:rFonts w:hint="cs"/>
              <w:rtl/>
            </w:rPr>
          </w:rPrChange>
        </w:rPr>
        <w:t>רכישה</w:t>
      </w:r>
      <w:r w:rsidRPr="00AE4B49">
        <w:rPr>
          <w:rFonts w:asciiTheme="majorBidi" w:hAnsiTheme="majorBidi" w:cstheme="majorBidi"/>
          <w:rtl/>
          <w:rPrChange w:id="4023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4024" w:author="yara ahmad" w:date="2021-04-18T08:34:00Z">
            <w:rPr>
              <w:rFonts w:hint="cs"/>
              <w:rtl/>
            </w:rPr>
          </w:rPrChange>
        </w:rPr>
        <w:t>בשלב</w:t>
      </w:r>
      <w:r w:rsidRPr="00AE4B49">
        <w:rPr>
          <w:rFonts w:asciiTheme="majorBidi" w:hAnsiTheme="majorBidi" w:cstheme="majorBidi"/>
          <w:rtl/>
          <w:rPrChange w:id="4025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4026" w:author="yara ahmad" w:date="2021-04-18T08:34:00Z">
            <w:rPr>
              <w:rFonts w:hint="cs"/>
              <w:rtl/>
            </w:rPr>
          </w:rPrChange>
        </w:rPr>
        <w:t>כלשהו</w:t>
      </w:r>
      <w:r w:rsidRPr="00AE4B49">
        <w:rPr>
          <w:rFonts w:asciiTheme="majorBidi" w:hAnsiTheme="majorBidi" w:cstheme="majorBidi"/>
          <w:rtl/>
          <w:rPrChange w:id="4027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4028" w:author="yara ahmad" w:date="2021-04-18T08:34:00Z">
            <w:rPr>
              <w:rFonts w:hint="cs"/>
              <w:rtl/>
            </w:rPr>
          </w:rPrChange>
        </w:rPr>
        <w:t>במהלך</w:t>
      </w:r>
      <w:r w:rsidRPr="00AE4B49">
        <w:rPr>
          <w:rFonts w:asciiTheme="majorBidi" w:hAnsiTheme="majorBidi" w:cstheme="majorBidi"/>
          <w:rtl/>
          <w:rPrChange w:id="4029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4030" w:author="yara ahmad" w:date="2021-04-18T08:34:00Z">
            <w:rPr>
              <w:rFonts w:hint="cs"/>
              <w:rtl/>
            </w:rPr>
          </w:rPrChange>
        </w:rPr>
        <w:t>הביקור</w:t>
      </w:r>
      <w:r w:rsidRPr="00AE4B49">
        <w:rPr>
          <w:rFonts w:asciiTheme="majorBidi" w:hAnsiTheme="majorBidi" w:cstheme="majorBidi"/>
          <w:rtl/>
          <w:rPrChange w:id="4031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4032" w:author="yara ahmad" w:date="2021-04-18T08:34:00Z">
            <w:rPr>
              <w:rFonts w:hint="cs"/>
              <w:rtl/>
            </w:rPr>
          </w:rPrChange>
        </w:rPr>
        <w:t>הנוכחי</w:t>
      </w:r>
      <w:r w:rsidRPr="00AE4B49">
        <w:rPr>
          <w:rFonts w:asciiTheme="majorBidi" w:hAnsiTheme="majorBidi" w:cstheme="majorBidi"/>
          <w:rtl/>
          <w:rPrChange w:id="4033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4034" w:author="yara ahmad" w:date="2021-04-18T08:34:00Z">
            <w:rPr>
              <w:rFonts w:hint="cs"/>
              <w:rtl/>
            </w:rPr>
          </w:rPrChange>
        </w:rPr>
        <w:t>במערכת</w:t>
      </w:r>
      <w:r w:rsidRPr="00AE4B49">
        <w:rPr>
          <w:rFonts w:asciiTheme="majorBidi" w:hAnsiTheme="majorBidi" w:cstheme="majorBidi"/>
          <w:rtl/>
          <w:rPrChange w:id="4035" w:author="yara ahmad" w:date="2021-04-18T08:34:00Z">
            <w:rPr>
              <w:rtl/>
            </w:rPr>
          </w:rPrChange>
        </w:rPr>
        <w:t xml:space="preserve"> .</w:t>
      </w:r>
    </w:p>
    <w:p w14:paraId="501B44AF" w14:textId="46EDBF8F" w:rsidR="001C795F" w:rsidRPr="00AE4B49" w:rsidRDefault="001C795F" w:rsidP="001C795F">
      <w:pPr>
        <w:rPr>
          <w:ins w:id="4036" w:author="jamil" w:date="2021-04-17T19:15:00Z"/>
          <w:rFonts w:asciiTheme="majorBidi" w:hAnsiTheme="majorBidi" w:cstheme="majorBidi"/>
          <w:rtl/>
          <w:rPrChange w:id="4037" w:author="yara ahmad" w:date="2021-04-18T08:34:00Z">
            <w:rPr>
              <w:ins w:id="4038" w:author="jamil" w:date="2021-04-17T19:15:00Z"/>
              <w:rtl/>
            </w:rPr>
          </w:rPrChange>
        </w:rPr>
      </w:pPr>
      <w:r w:rsidRPr="00AE4B49">
        <w:rPr>
          <w:rFonts w:asciiTheme="majorBidi" w:hAnsiTheme="majorBidi" w:cstheme="majorBidi" w:hint="cs"/>
          <w:rtl/>
          <w:rPrChange w:id="4039" w:author="yara ahmad" w:date="2021-04-18T08:34:00Z">
            <w:rPr>
              <w:rFonts w:hint="cs"/>
              <w:rtl/>
            </w:rPr>
          </w:rPrChange>
        </w:rPr>
        <w:t>שחקנים</w:t>
      </w:r>
      <w:r w:rsidRPr="00AE4B49">
        <w:rPr>
          <w:rFonts w:asciiTheme="majorBidi" w:hAnsiTheme="majorBidi" w:cstheme="majorBidi"/>
          <w:rtl/>
          <w:rPrChange w:id="4040" w:author="yara ahmad" w:date="2021-04-18T08:34:00Z">
            <w:rPr>
              <w:rtl/>
            </w:rPr>
          </w:rPrChange>
        </w:rPr>
        <w:t xml:space="preserve"> : </w:t>
      </w:r>
      <w:r w:rsidRPr="00AE4B49">
        <w:rPr>
          <w:rFonts w:asciiTheme="majorBidi" w:hAnsiTheme="majorBidi" w:cstheme="majorBidi" w:hint="cs"/>
          <w:rtl/>
          <w:rPrChange w:id="4041" w:author="yara ahmad" w:date="2021-04-18T08:34:00Z">
            <w:rPr>
              <w:rFonts w:hint="cs"/>
              <w:rtl/>
            </w:rPr>
          </w:rPrChange>
        </w:rPr>
        <w:t>המערכת</w:t>
      </w:r>
      <w:r w:rsidRPr="00AE4B49">
        <w:rPr>
          <w:rFonts w:asciiTheme="majorBidi" w:hAnsiTheme="majorBidi" w:cstheme="majorBidi"/>
          <w:rtl/>
          <w:rPrChange w:id="4042" w:author="yara ahmad" w:date="2021-04-18T08:34:00Z">
            <w:rPr>
              <w:rtl/>
            </w:rPr>
          </w:rPrChange>
        </w:rPr>
        <w:t xml:space="preserve"> , </w:t>
      </w:r>
      <w:r w:rsidRPr="00AE4B49">
        <w:rPr>
          <w:rFonts w:asciiTheme="majorBidi" w:hAnsiTheme="majorBidi" w:cstheme="majorBidi" w:hint="cs"/>
          <w:rtl/>
          <w:rPrChange w:id="4043" w:author="yara ahmad" w:date="2021-04-18T08:34:00Z">
            <w:rPr>
              <w:rFonts w:hint="cs"/>
              <w:rtl/>
            </w:rPr>
          </w:rPrChange>
        </w:rPr>
        <w:t>המשתמש</w:t>
      </w:r>
    </w:p>
    <w:p w14:paraId="29DAB26F" w14:textId="0588C2E9" w:rsidR="005F61F5" w:rsidRPr="00AE4B49" w:rsidRDefault="005F61F5" w:rsidP="001C795F">
      <w:pPr>
        <w:rPr>
          <w:rFonts w:asciiTheme="majorBidi" w:hAnsiTheme="majorBidi" w:cstheme="majorBidi"/>
          <w:rtl/>
          <w:rPrChange w:id="4044" w:author="yara ahmad" w:date="2021-04-18T08:34:00Z">
            <w:rPr>
              <w:rtl/>
            </w:rPr>
          </w:rPrChange>
        </w:rPr>
      </w:pPr>
      <w:ins w:id="4045" w:author="jamil" w:date="2021-04-17T19:15:00Z">
        <w:r w:rsidRPr="00AE4B49">
          <w:rPr>
            <w:rFonts w:asciiTheme="majorBidi" w:hAnsiTheme="majorBidi" w:cstheme="majorBidi" w:hint="cs"/>
            <w:rtl/>
            <w:rPrChange w:id="4046" w:author="yara ahmad" w:date="2021-04-18T08:34:00Z">
              <w:rPr>
                <w:rFonts w:hint="cs"/>
                <w:rtl/>
              </w:rPr>
            </w:rPrChange>
          </w:rPr>
          <w:t>פרמטרים</w:t>
        </w:r>
        <w:r w:rsidRPr="00AE4B49">
          <w:rPr>
            <w:rFonts w:asciiTheme="majorBidi" w:hAnsiTheme="majorBidi" w:cstheme="majorBidi"/>
            <w:rtl/>
            <w:rPrChange w:id="4047" w:author="yara ahmad" w:date="2021-04-18T08:34:00Z">
              <w:rPr>
                <w:rtl/>
              </w:rPr>
            </w:rPrChange>
          </w:rPr>
          <w:t xml:space="preserve"> : </w:t>
        </w:r>
        <w:r w:rsidRPr="00AE4B49">
          <w:rPr>
            <w:rFonts w:asciiTheme="majorBidi" w:hAnsiTheme="majorBidi" w:cstheme="majorBidi" w:hint="cs"/>
            <w:rtl/>
            <w:rPrChange w:id="4048" w:author="yara ahmad" w:date="2021-04-18T08:34:00Z">
              <w:rPr>
                <w:rFonts w:hint="cs"/>
                <w:rtl/>
              </w:rPr>
            </w:rPrChange>
          </w:rPr>
          <w:t>חנות</w:t>
        </w:r>
        <w:r w:rsidRPr="00AE4B49">
          <w:rPr>
            <w:rFonts w:asciiTheme="majorBidi" w:hAnsiTheme="majorBidi" w:cstheme="majorBidi"/>
            <w:rtl/>
            <w:rPrChange w:id="4049" w:author="yara ahmad" w:date="2021-04-18T08:34:00Z">
              <w:rPr>
                <w:rtl/>
              </w:rPr>
            </w:rPrChange>
          </w:rPr>
          <w:t xml:space="preserve"> , </w:t>
        </w:r>
        <w:r w:rsidRPr="00AE4B49">
          <w:rPr>
            <w:rFonts w:asciiTheme="majorBidi" w:hAnsiTheme="majorBidi" w:cstheme="majorBidi" w:hint="cs"/>
            <w:rtl/>
            <w:rPrChange w:id="4050" w:author="yara ahmad" w:date="2021-04-18T08:34:00Z">
              <w:rPr>
                <w:rFonts w:hint="cs"/>
                <w:rtl/>
              </w:rPr>
            </w:rPrChange>
          </w:rPr>
          <w:t>שם</w:t>
        </w:r>
        <w:r w:rsidRPr="00AE4B49">
          <w:rPr>
            <w:rFonts w:asciiTheme="majorBidi" w:hAnsiTheme="majorBidi" w:cstheme="majorBidi"/>
            <w:rtl/>
            <w:rPrChange w:id="4051" w:author="yara ahmad" w:date="2021-04-18T08:34:00Z">
              <w:rPr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rtl/>
            <w:rPrChange w:id="4052" w:author="yara ahmad" w:date="2021-04-18T08:34:00Z">
              <w:rPr>
                <w:rFonts w:hint="cs"/>
                <w:rtl/>
              </w:rPr>
            </w:rPrChange>
          </w:rPr>
          <w:t>מוצר</w:t>
        </w:r>
      </w:ins>
    </w:p>
    <w:p w14:paraId="4126CB03" w14:textId="77777777" w:rsidR="001C795F" w:rsidRPr="00AE4B49" w:rsidRDefault="001C795F" w:rsidP="001C795F">
      <w:pPr>
        <w:rPr>
          <w:rFonts w:asciiTheme="majorBidi" w:hAnsiTheme="majorBidi" w:cstheme="majorBidi"/>
          <w:rtl/>
          <w:rPrChange w:id="4053" w:author="yara ahmad" w:date="2021-04-18T08:34:00Z">
            <w:rPr>
              <w:rtl/>
            </w:rPr>
          </w:rPrChange>
        </w:rPr>
      </w:pPr>
      <w:proofErr w:type="spellStart"/>
      <w:r w:rsidRPr="00AE4B49">
        <w:rPr>
          <w:rFonts w:asciiTheme="majorBidi" w:hAnsiTheme="majorBidi" w:cstheme="majorBidi"/>
          <w:rPrChange w:id="4054" w:author="yara ahmad" w:date="2021-04-18T08:34:00Z">
            <w:rPr/>
          </w:rPrChange>
        </w:rPr>
        <w:t xml:space="preserve">pre </w:t>
      </w:r>
      <w:proofErr w:type="gramStart"/>
      <w:r w:rsidRPr="00AE4B49">
        <w:rPr>
          <w:rFonts w:asciiTheme="majorBidi" w:hAnsiTheme="majorBidi" w:cstheme="majorBidi"/>
          <w:rPrChange w:id="4055" w:author="yara ahmad" w:date="2021-04-18T08:34:00Z">
            <w:rPr/>
          </w:rPrChange>
        </w:rPr>
        <w:t>condition</w:t>
      </w:r>
      <w:proofErr w:type="spellEnd"/>
      <w:r w:rsidRPr="00AE4B49">
        <w:rPr>
          <w:rFonts w:asciiTheme="majorBidi" w:hAnsiTheme="majorBidi" w:cstheme="majorBidi"/>
          <w:rtl/>
          <w:rPrChange w:id="4056" w:author="yara ahmad" w:date="2021-04-18T08:34:00Z">
            <w:rPr>
              <w:rtl/>
            </w:rPr>
          </w:rPrChange>
        </w:rPr>
        <w:t xml:space="preserve"> :</w:t>
      </w:r>
      <w:proofErr w:type="gramEnd"/>
      <w:r w:rsidRPr="00AE4B49">
        <w:rPr>
          <w:rFonts w:asciiTheme="majorBidi" w:hAnsiTheme="majorBidi" w:cstheme="majorBidi"/>
          <w:rtl/>
          <w:rPrChange w:id="4057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4058" w:author="yara ahmad" w:date="2021-04-18T08:34:00Z">
            <w:rPr>
              <w:rFonts w:hint="cs"/>
              <w:rtl/>
            </w:rPr>
          </w:rPrChange>
        </w:rPr>
        <w:t>המשתמש</w:t>
      </w:r>
      <w:r w:rsidRPr="00AE4B49">
        <w:rPr>
          <w:rFonts w:asciiTheme="majorBidi" w:hAnsiTheme="majorBidi" w:cstheme="majorBidi"/>
          <w:rtl/>
          <w:rPrChange w:id="4059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4060" w:author="yara ahmad" w:date="2021-04-18T08:34:00Z">
            <w:rPr>
              <w:rFonts w:hint="cs"/>
              <w:rtl/>
            </w:rPr>
          </w:rPrChange>
        </w:rPr>
        <w:t>צריך</w:t>
      </w:r>
      <w:r w:rsidRPr="00AE4B49">
        <w:rPr>
          <w:rFonts w:asciiTheme="majorBidi" w:hAnsiTheme="majorBidi" w:cstheme="majorBidi"/>
          <w:rtl/>
          <w:rPrChange w:id="4061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4062" w:author="yara ahmad" w:date="2021-04-18T08:34:00Z">
            <w:rPr>
              <w:rFonts w:hint="cs"/>
              <w:rtl/>
            </w:rPr>
          </w:rPrChange>
        </w:rPr>
        <w:t>להיות</w:t>
      </w:r>
      <w:r w:rsidRPr="00AE4B49">
        <w:rPr>
          <w:rFonts w:asciiTheme="majorBidi" w:hAnsiTheme="majorBidi" w:cstheme="majorBidi"/>
          <w:rtl/>
          <w:rPrChange w:id="4063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4064" w:author="yara ahmad" w:date="2021-04-18T08:34:00Z">
            <w:rPr>
              <w:rFonts w:hint="cs"/>
              <w:rtl/>
            </w:rPr>
          </w:rPrChange>
        </w:rPr>
        <w:t>מחובר</w:t>
      </w:r>
      <w:r w:rsidRPr="00AE4B49">
        <w:rPr>
          <w:rFonts w:asciiTheme="majorBidi" w:hAnsiTheme="majorBidi" w:cstheme="majorBidi"/>
          <w:rtl/>
          <w:rPrChange w:id="4065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4066" w:author="yara ahmad" w:date="2021-04-18T08:34:00Z">
            <w:rPr>
              <w:rFonts w:hint="cs"/>
              <w:rtl/>
            </w:rPr>
          </w:rPrChange>
        </w:rPr>
        <w:t>למערכת</w:t>
      </w:r>
      <w:r w:rsidRPr="00AE4B49">
        <w:rPr>
          <w:rFonts w:asciiTheme="majorBidi" w:hAnsiTheme="majorBidi" w:cstheme="majorBidi"/>
          <w:rtl/>
          <w:rPrChange w:id="4067" w:author="yara ahmad" w:date="2021-04-18T08:34:00Z">
            <w:rPr>
              <w:rtl/>
            </w:rPr>
          </w:rPrChange>
        </w:rPr>
        <w:t xml:space="preserve"> .</w:t>
      </w:r>
    </w:p>
    <w:p w14:paraId="0846F8FA" w14:textId="77777777" w:rsidR="001C795F" w:rsidRPr="00AE4B49" w:rsidRDefault="001C795F" w:rsidP="001C795F">
      <w:pPr>
        <w:rPr>
          <w:rFonts w:asciiTheme="majorBidi" w:hAnsiTheme="majorBidi" w:cstheme="majorBidi"/>
          <w:rtl/>
          <w:rPrChange w:id="4068" w:author="yara ahmad" w:date="2021-04-18T08:34:00Z">
            <w:rPr>
              <w:rtl/>
            </w:rPr>
          </w:rPrChange>
        </w:rPr>
      </w:pPr>
      <w:r w:rsidRPr="00AE4B49">
        <w:rPr>
          <w:rFonts w:asciiTheme="majorBidi" w:hAnsiTheme="majorBidi" w:cstheme="majorBidi"/>
          <w:rPrChange w:id="4069" w:author="yara ahmad" w:date="2021-04-18T08:34:00Z">
            <w:rPr/>
          </w:rPrChange>
        </w:rPr>
        <w:t xml:space="preserve">post </w:t>
      </w:r>
      <w:proofErr w:type="gramStart"/>
      <w:r w:rsidRPr="00AE4B49">
        <w:rPr>
          <w:rFonts w:asciiTheme="majorBidi" w:hAnsiTheme="majorBidi" w:cstheme="majorBidi"/>
          <w:rPrChange w:id="4070" w:author="yara ahmad" w:date="2021-04-18T08:34:00Z">
            <w:rPr/>
          </w:rPrChange>
        </w:rPr>
        <w:t>condition</w:t>
      </w:r>
      <w:r w:rsidRPr="00AE4B49">
        <w:rPr>
          <w:rFonts w:asciiTheme="majorBidi" w:hAnsiTheme="majorBidi" w:cstheme="majorBidi"/>
          <w:rtl/>
          <w:rPrChange w:id="4071" w:author="yara ahmad" w:date="2021-04-18T08:34:00Z">
            <w:rPr>
              <w:rtl/>
            </w:rPr>
          </w:rPrChange>
        </w:rPr>
        <w:t xml:space="preserve"> :</w:t>
      </w:r>
      <w:proofErr w:type="gramEnd"/>
      <w:r w:rsidRPr="00AE4B49">
        <w:rPr>
          <w:rFonts w:asciiTheme="majorBidi" w:hAnsiTheme="majorBidi" w:cstheme="majorBidi"/>
          <w:rtl/>
          <w:rPrChange w:id="4072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4073" w:author="yara ahmad" w:date="2021-04-18T08:34:00Z">
            <w:rPr>
              <w:rFonts w:hint="cs"/>
              <w:rtl/>
            </w:rPr>
          </w:rPrChange>
        </w:rPr>
        <w:t>המוצר</w:t>
      </w:r>
      <w:r w:rsidRPr="00AE4B49">
        <w:rPr>
          <w:rFonts w:asciiTheme="majorBidi" w:hAnsiTheme="majorBidi" w:cstheme="majorBidi"/>
          <w:rtl/>
          <w:rPrChange w:id="4074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4075" w:author="yara ahmad" w:date="2021-04-18T08:34:00Z">
            <w:rPr>
              <w:rFonts w:hint="cs"/>
              <w:rtl/>
            </w:rPr>
          </w:rPrChange>
        </w:rPr>
        <w:t>נוסף</w:t>
      </w:r>
      <w:r w:rsidRPr="00AE4B49">
        <w:rPr>
          <w:rFonts w:asciiTheme="majorBidi" w:hAnsiTheme="majorBidi" w:cstheme="majorBidi"/>
          <w:rtl/>
          <w:rPrChange w:id="4076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4077" w:author="yara ahmad" w:date="2021-04-18T08:34:00Z">
            <w:rPr>
              <w:rFonts w:hint="cs"/>
              <w:rtl/>
            </w:rPr>
          </w:rPrChange>
        </w:rPr>
        <w:t>לסל</w:t>
      </w:r>
      <w:r w:rsidRPr="00AE4B49">
        <w:rPr>
          <w:rFonts w:asciiTheme="majorBidi" w:hAnsiTheme="majorBidi" w:cstheme="majorBidi"/>
          <w:rtl/>
          <w:rPrChange w:id="4078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4079" w:author="yara ahmad" w:date="2021-04-18T08:34:00Z">
            <w:rPr>
              <w:rFonts w:hint="cs"/>
              <w:rtl/>
            </w:rPr>
          </w:rPrChange>
        </w:rPr>
        <w:t>המשתמש</w:t>
      </w:r>
      <w:r w:rsidRPr="00AE4B49">
        <w:rPr>
          <w:rFonts w:asciiTheme="majorBidi" w:hAnsiTheme="majorBidi" w:cstheme="majorBidi"/>
          <w:rtl/>
          <w:rPrChange w:id="4080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4081" w:author="yara ahmad" w:date="2021-04-18T08:34:00Z">
            <w:rPr>
              <w:rFonts w:hint="cs"/>
              <w:rtl/>
            </w:rPr>
          </w:rPrChange>
        </w:rPr>
        <w:t>עבור</w:t>
      </w:r>
      <w:r w:rsidRPr="00AE4B49">
        <w:rPr>
          <w:rFonts w:asciiTheme="majorBidi" w:hAnsiTheme="majorBidi" w:cstheme="majorBidi"/>
          <w:rtl/>
          <w:rPrChange w:id="4082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4083" w:author="yara ahmad" w:date="2021-04-18T08:34:00Z">
            <w:rPr>
              <w:rFonts w:hint="cs"/>
              <w:rtl/>
            </w:rPr>
          </w:rPrChange>
        </w:rPr>
        <w:t>החנות</w:t>
      </w:r>
      <w:r w:rsidRPr="00AE4B49">
        <w:rPr>
          <w:rFonts w:asciiTheme="majorBidi" w:hAnsiTheme="majorBidi" w:cstheme="majorBidi"/>
          <w:rtl/>
          <w:rPrChange w:id="4084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4085" w:author="yara ahmad" w:date="2021-04-18T08:34:00Z">
            <w:rPr>
              <w:rFonts w:hint="cs"/>
              <w:rtl/>
            </w:rPr>
          </w:rPrChange>
        </w:rPr>
        <w:t>המתאימה</w:t>
      </w:r>
      <w:r w:rsidRPr="00AE4B49">
        <w:rPr>
          <w:rFonts w:asciiTheme="majorBidi" w:hAnsiTheme="majorBidi" w:cstheme="majorBidi"/>
          <w:rtl/>
          <w:rPrChange w:id="4086" w:author="yara ahmad" w:date="2021-04-18T08:34:00Z">
            <w:rPr>
              <w:rtl/>
            </w:rPr>
          </w:rPrChange>
        </w:rPr>
        <w:t xml:space="preserve"> .</w:t>
      </w:r>
    </w:p>
    <w:p w14:paraId="25CA3BDB" w14:textId="77777777" w:rsidR="001C795F" w:rsidRPr="00AE4B49" w:rsidRDefault="001C795F" w:rsidP="001C795F">
      <w:pPr>
        <w:rPr>
          <w:rFonts w:asciiTheme="majorBidi" w:hAnsiTheme="majorBidi" w:cstheme="majorBidi"/>
          <w:rtl/>
          <w:rPrChange w:id="4087" w:author="yara ahmad" w:date="2021-04-18T08:34:00Z">
            <w:rPr>
              <w:rtl/>
            </w:rPr>
          </w:rPrChange>
        </w:rPr>
      </w:pPr>
      <w:r w:rsidRPr="00AE4B49">
        <w:rPr>
          <w:rFonts w:asciiTheme="majorBidi" w:hAnsiTheme="majorBidi" w:cstheme="majorBidi" w:hint="cs"/>
          <w:rtl/>
          <w:rPrChange w:id="4088" w:author="yara ahmad" w:date="2021-04-18T08:34:00Z">
            <w:rPr>
              <w:rFonts w:hint="cs"/>
              <w:rtl/>
            </w:rPr>
          </w:rPrChange>
        </w:rPr>
        <w:t>תהליך</w:t>
      </w:r>
      <w:r w:rsidRPr="00AE4B49">
        <w:rPr>
          <w:rFonts w:asciiTheme="majorBidi" w:hAnsiTheme="majorBidi" w:cstheme="majorBidi"/>
          <w:rtl/>
          <w:rPrChange w:id="4089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4090" w:author="yara ahmad" w:date="2021-04-18T08:34:00Z">
            <w:rPr>
              <w:rFonts w:hint="cs"/>
              <w:rtl/>
            </w:rPr>
          </w:rPrChange>
        </w:rPr>
        <w:t>התרחיש</w:t>
      </w:r>
      <w:r w:rsidRPr="00AE4B49">
        <w:rPr>
          <w:rFonts w:asciiTheme="majorBidi" w:hAnsiTheme="majorBidi" w:cstheme="majorBidi"/>
          <w:rtl/>
          <w:rPrChange w:id="4091" w:author="yara ahmad" w:date="2021-04-18T08:34:00Z">
            <w:rPr>
              <w:rtl/>
            </w:rPr>
          </w:rPrChange>
        </w:rPr>
        <w:t xml:space="preserve"> :</w:t>
      </w:r>
    </w:p>
    <w:p w14:paraId="5A66FA67" w14:textId="77777777" w:rsidR="001C795F" w:rsidRPr="00AE4B49" w:rsidRDefault="001C795F" w:rsidP="001C795F">
      <w:pPr>
        <w:rPr>
          <w:rFonts w:asciiTheme="majorBidi" w:hAnsiTheme="majorBidi" w:cstheme="majorBidi"/>
          <w:rtl/>
          <w:rPrChange w:id="4092" w:author="yara ahmad" w:date="2021-04-18T08:34:00Z">
            <w:rPr>
              <w:rtl/>
            </w:rPr>
          </w:rPrChange>
        </w:rPr>
      </w:pPr>
      <w:r w:rsidRPr="00AE4B49">
        <w:rPr>
          <w:rFonts w:asciiTheme="majorBidi" w:hAnsiTheme="majorBidi" w:cstheme="majorBidi"/>
          <w:rtl/>
          <w:rPrChange w:id="4093" w:author="yara ahmad" w:date="2021-04-18T08:34:00Z">
            <w:rPr>
              <w:rtl/>
            </w:rPr>
          </w:rPrChange>
        </w:rPr>
        <w:t xml:space="preserve">1. </w:t>
      </w:r>
      <w:r w:rsidRPr="00AE4B49">
        <w:rPr>
          <w:rFonts w:asciiTheme="majorBidi" w:hAnsiTheme="majorBidi" w:cstheme="majorBidi" w:hint="cs"/>
          <w:rtl/>
          <w:rPrChange w:id="4094" w:author="yara ahmad" w:date="2021-04-18T08:34:00Z">
            <w:rPr>
              <w:rFonts w:hint="cs"/>
              <w:rtl/>
            </w:rPr>
          </w:rPrChange>
        </w:rPr>
        <w:t>משתמש</w:t>
      </w:r>
      <w:r w:rsidRPr="00AE4B49">
        <w:rPr>
          <w:rFonts w:asciiTheme="majorBidi" w:hAnsiTheme="majorBidi" w:cstheme="majorBidi"/>
          <w:rtl/>
          <w:rPrChange w:id="4095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4096" w:author="yara ahmad" w:date="2021-04-18T08:34:00Z">
            <w:rPr>
              <w:rFonts w:hint="cs"/>
              <w:rtl/>
            </w:rPr>
          </w:rPrChange>
        </w:rPr>
        <w:t>מחובר</w:t>
      </w:r>
      <w:r w:rsidRPr="00AE4B49">
        <w:rPr>
          <w:rFonts w:asciiTheme="majorBidi" w:hAnsiTheme="majorBidi" w:cstheme="majorBidi"/>
          <w:rtl/>
          <w:rPrChange w:id="4097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4098" w:author="yara ahmad" w:date="2021-04-18T08:34:00Z">
            <w:rPr>
              <w:rFonts w:hint="cs"/>
              <w:rtl/>
            </w:rPr>
          </w:rPrChange>
        </w:rPr>
        <w:t>למערכת</w:t>
      </w:r>
      <w:r w:rsidRPr="00AE4B49">
        <w:rPr>
          <w:rFonts w:asciiTheme="majorBidi" w:hAnsiTheme="majorBidi" w:cstheme="majorBidi"/>
          <w:rtl/>
          <w:rPrChange w:id="4099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4100" w:author="yara ahmad" w:date="2021-04-18T08:34:00Z">
            <w:rPr>
              <w:rFonts w:hint="cs"/>
              <w:rtl/>
            </w:rPr>
          </w:rPrChange>
        </w:rPr>
        <w:t>בוחר</w:t>
      </w:r>
      <w:r w:rsidRPr="00AE4B49">
        <w:rPr>
          <w:rFonts w:asciiTheme="majorBidi" w:hAnsiTheme="majorBidi" w:cstheme="majorBidi"/>
          <w:rtl/>
          <w:rPrChange w:id="4101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4102" w:author="yara ahmad" w:date="2021-04-18T08:34:00Z">
            <w:rPr>
              <w:rFonts w:hint="cs"/>
              <w:rtl/>
            </w:rPr>
          </w:rPrChange>
        </w:rPr>
        <w:t>במוצר</w:t>
      </w:r>
      <w:r w:rsidRPr="00AE4B49">
        <w:rPr>
          <w:rFonts w:asciiTheme="majorBidi" w:hAnsiTheme="majorBidi" w:cstheme="majorBidi"/>
          <w:rtl/>
          <w:rPrChange w:id="4103" w:author="yara ahmad" w:date="2021-04-18T08:34:00Z">
            <w:rPr>
              <w:rtl/>
            </w:rPr>
          </w:rPrChange>
        </w:rPr>
        <w:t xml:space="preserve"> </w:t>
      </w:r>
      <w:proofErr w:type="spellStart"/>
      <w:r w:rsidRPr="00AE4B49">
        <w:rPr>
          <w:rFonts w:asciiTheme="majorBidi" w:hAnsiTheme="majorBidi" w:cstheme="majorBidi" w:hint="cs"/>
          <w:rtl/>
          <w:rPrChange w:id="4104" w:author="yara ahmad" w:date="2021-04-18T08:34:00Z">
            <w:rPr>
              <w:rFonts w:hint="cs"/>
              <w:rtl/>
            </w:rPr>
          </w:rPrChange>
        </w:rPr>
        <w:t>מסויים</w:t>
      </w:r>
      <w:proofErr w:type="spellEnd"/>
      <w:r w:rsidRPr="00AE4B49">
        <w:rPr>
          <w:rFonts w:asciiTheme="majorBidi" w:hAnsiTheme="majorBidi" w:cstheme="majorBidi"/>
          <w:rtl/>
          <w:rPrChange w:id="4105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4106" w:author="yara ahmad" w:date="2021-04-18T08:34:00Z">
            <w:rPr>
              <w:rFonts w:hint="cs"/>
              <w:rtl/>
            </w:rPr>
          </w:rPrChange>
        </w:rPr>
        <w:t>לאחר</w:t>
      </w:r>
      <w:r w:rsidRPr="00AE4B49">
        <w:rPr>
          <w:rFonts w:asciiTheme="majorBidi" w:hAnsiTheme="majorBidi" w:cstheme="majorBidi"/>
          <w:rtl/>
          <w:rPrChange w:id="4107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4108" w:author="yara ahmad" w:date="2021-04-18T08:34:00Z">
            <w:rPr>
              <w:rFonts w:hint="cs"/>
              <w:rtl/>
            </w:rPr>
          </w:rPrChange>
        </w:rPr>
        <w:t>ביצוע</w:t>
      </w:r>
      <w:r w:rsidRPr="00AE4B49">
        <w:rPr>
          <w:rFonts w:asciiTheme="majorBidi" w:hAnsiTheme="majorBidi" w:cstheme="majorBidi"/>
          <w:rtl/>
          <w:rPrChange w:id="4109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4110" w:author="yara ahmad" w:date="2021-04-18T08:34:00Z">
            <w:rPr>
              <w:rFonts w:hint="cs"/>
              <w:rtl/>
            </w:rPr>
          </w:rPrChange>
        </w:rPr>
        <w:t>חיפוש</w:t>
      </w:r>
      <w:r w:rsidRPr="00AE4B49">
        <w:rPr>
          <w:rFonts w:asciiTheme="majorBidi" w:hAnsiTheme="majorBidi" w:cstheme="majorBidi"/>
          <w:rtl/>
          <w:rPrChange w:id="4111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4112" w:author="yara ahmad" w:date="2021-04-18T08:34:00Z">
            <w:rPr>
              <w:rFonts w:hint="cs"/>
              <w:rtl/>
            </w:rPr>
          </w:rPrChange>
        </w:rPr>
        <w:t>או</w:t>
      </w:r>
      <w:r w:rsidRPr="00AE4B49">
        <w:rPr>
          <w:rFonts w:asciiTheme="majorBidi" w:hAnsiTheme="majorBidi" w:cstheme="majorBidi"/>
          <w:rtl/>
          <w:rPrChange w:id="4113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4114" w:author="yara ahmad" w:date="2021-04-18T08:34:00Z">
            <w:rPr>
              <w:rFonts w:hint="cs"/>
              <w:rtl/>
            </w:rPr>
          </w:rPrChange>
        </w:rPr>
        <w:t>לפי</w:t>
      </w:r>
      <w:r w:rsidRPr="00AE4B49">
        <w:rPr>
          <w:rFonts w:asciiTheme="majorBidi" w:hAnsiTheme="majorBidi" w:cstheme="majorBidi"/>
          <w:rtl/>
          <w:rPrChange w:id="4115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4116" w:author="yara ahmad" w:date="2021-04-18T08:34:00Z">
            <w:rPr>
              <w:rFonts w:hint="cs"/>
              <w:rtl/>
            </w:rPr>
          </w:rPrChange>
        </w:rPr>
        <w:t>שיטה</w:t>
      </w:r>
      <w:r w:rsidRPr="00AE4B49">
        <w:rPr>
          <w:rFonts w:asciiTheme="majorBidi" w:hAnsiTheme="majorBidi" w:cstheme="majorBidi"/>
          <w:rtl/>
          <w:rPrChange w:id="4117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4118" w:author="yara ahmad" w:date="2021-04-18T08:34:00Z">
            <w:rPr>
              <w:rFonts w:hint="cs"/>
              <w:rtl/>
            </w:rPr>
          </w:rPrChange>
        </w:rPr>
        <w:t>אחרת</w:t>
      </w:r>
      <w:r w:rsidRPr="00AE4B49">
        <w:rPr>
          <w:rFonts w:asciiTheme="majorBidi" w:hAnsiTheme="majorBidi" w:cstheme="majorBidi"/>
          <w:rtl/>
          <w:rPrChange w:id="4119" w:author="yara ahmad" w:date="2021-04-18T08:34:00Z">
            <w:rPr>
              <w:rtl/>
            </w:rPr>
          </w:rPrChange>
        </w:rPr>
        <w:t xml:space="preserve"> .</w:t>
      </w:r>
    </w:p>
    <w:p w14:paraId="3BA123F3" w14:textId="77777777" w:rsidR="001C795F" w:rsidRPr="00AE4B49" w:rsidRDefault="001C795F" w:rsidP="001C795F">
      <w:pPr>
        <w:rPr>
          <w:rFonts w:asciiTheme="majorBidi" w:hAnsiTheme="majorBidi" w:cstheme="majorBidi"/>
          <w:rtl/>
          <w:rPrChange w:id="4120" w:author="yara ahmad" w:date="2021-04-18T08:34:00Z">
            <w:rPr>
              <w:rtl/>
            </w:rPr>
          </w:rPrChange>
        </w:rPr>
      </w:pPr>
      <w:r w:rsidRPr="00AE4B49">
        <w:rPr>
          <w:rFonts w:asciiTheme="majorBidi" w:hAnsiTheme="majorBidi" w:cstheme="majorBidi"/>
          <w:rtl/>
          <w:rPrChange w:id="4121" w:author="yara ahmad" w:date="2021-04-18T08:34:00Z">
            <w:rPr>
              <w:rtl/>
            </w:rPr>
          </w:rPrChange>
        </w:rPr>
        <w:t xml:space="preserve">2. </w:t>
      </w:r>
      <w:r w:rsidRPr="00AE4B49">
        <w:rPr>
          <w:rFonts w:asciiTheme="majorBidi" w:hAnsiTheme="majorBidi" w:cstheme="majorBidi" w:hint="cs"/>
          <w:rtl/>
          <w:rPrChange w:id="4122" w:author="yara ahmad" w:date="2021-04-18T08:34:00Z">
            <w:rPr>
              <w:rFonts w:hint="cs"/>
              <w:rtl/>
            </w:rPr>
          </w:rPrChange>
        </w:rPr>
        <w:t>המערכת</w:t>
      </w:r>
      <w:r w:rsidRPr="00AE4B49">
        <w:rPr>
          <w:rFonts w:asciiTheme="majorBidi" w:hAnsiTheme="majorBidi" w:cstheme="majorBidi"/>
          <w:rtl/>
          <w:rPrChange w:id="4123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4124" w:author="yara ahmad" w:date="2021-04-18T08:34:00Z">
            <w:rPr>
              <w:rFonts w:hint="cs"/>
              <w:rtl/>
            </w:rPr>
          </w:rPrChange>
        </w:rPr>
        <w:t>מאפשרת</w:t>
      </w:r>
      <w:r w:rsidRPr="00AE4B49">
        <w:rPr>
          <w:rFonts w:asciiTheme="majorBidi" w:hAnsiTheme="majorBidi" w:cstheme="majorBidi"/>
          <w:rtl/>
          <w:rPrChange w:id="4125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4126" w:author="yara ahmad" w:date="2021-04-18T08:34:00Z">
            <w:rPr>
              <w:rFonts w:hint="cs"/>
              <w:rtl/>
            </w:rPr>
          </w:rPrChange>
        </w:rPr>
        <w:t>לעובד</w:t>
      </w:r>
      <w:r w:rsidRPr="00AE4B49">
        <w:rPr>
          <w:rFonts w:asciiTheme="majorBidi" w:hAnsiTheme="majorBidi" w:cstheme="majorBidi"/>
          <w:rtl/>
          <w:rPrChange w:id="4127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4128" w:author="yara ahmad" w:date="2021-04-18T08:34:00Z">
            <w:rPr>
              <w:rFonts w:hint="cs"/>
              <w:rtl/>
            </w:rPr>
          </w:rPrChange>
        </w:rPr>
        <w:t>לבחור</w:t>
      </w:r>
      <w:r w:rsidRPr="00AE4B49">
        <w:rPr>
          <w:rFonts w:asciiTheme="majorBidi" w:hAnsiTheme="majorBidi" w:cstheme="majorBidi"/>
          <w:rtl/>
          <w:rPrChange w:id="4129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4130" w:author="yara ahmad" w:date="2021-04-18T08:34:00Z">
            <w:rPr>
              <w:rFonts w:hint="cs"/>
              <w:rtl/>
            </w:rPr>
          </w:rPrChange>
        </w:rPr>
        <w:t>באופציה</w:t>
      </w:r>
      <w:r w:rsidRPr="00AE4B49">
        <w:rPr>
          <w:rFonts w:asciiTheme="majorBidi" w:hAnsiTheme="majorBidi" w:cstheme="majorBidi"/>
          <w:rtl/>
          <w:rPrChange w:id="4131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4132" w:author="yara ahmad" w:date="2021-04-18T08:34:00Z">
            <w:rPr>
              <w:rFonts w:hint="cs"/>
              <w:rtl/>
            </w:rPr>
          </w:rPrChange>
        </w:rPr>
        <w:t>לשמירת</w:t>
      </w:r>
      <w:r w:rsidRPr="00AE4B49">
        <w:rPr>
          <w:rFonts w:asciiTheme="majorBidi" w:hAnsiTheme="majorBidi" w:cstheme="majorBidi"/>
          <w:rtl/>
          <w:rPrChange w:id="4133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4134" w:author="yara ahmad" w:date="2021-04-18T08:34:00Z">
            <w:rPr>
              <w:rFonts w:hint="cs"/>
              <w:rtl/>
            </w:rPr>
          </w:rPrChange>
        </w:rPr>
        <w:t>המוצר</w:t>
      </w:r>
      <w:r w:rsidRPr="00AE4B49">
        <w:rPr>
          <w:rFonts w:asciiTheme="majorBidi" w:hAnsiTheme="majorBidi" w:cstheme="majorBidi"/>
          <w:rtl/>
          <w:rPrChange w:id="4135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4136" w:author="yara ahmad" w:date="2021-04-18T08:34:00Z">
            <w:rPr>
              <w:rFonts w:hint="cs"/>
              <w:rtl/>
            </w:rPr>
          </w:rPrChange>
        </w:rPr>
        <w:t>בסל</w:t>
      </w:r>
      <w:r w:rsidRPr="00AE4B49">
        <w:rPr>
          <w:rFonts w:asciiTheme="majorBidi" w:hAnsiTheme="majorBidi" w:cstheme="majorBidi"/>
          <w:rtl/>
          <w:rPrChange w:id="4137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4138" w:author="yara ahmad" w:date="2021-04-18T08:34:00Z">
            <w:rPr>
              <w:rFonts w:hint="cs"/>
              <w:rtl/>
            </w:rPr>
          </w:rPrChange>
        </w:rPr>
        <w:t>הקניות</w:t>
      </w:r>
      <w:r w:rsidRPr="00AE4B49">
        <w:rPr>
          <w:rFonts w:asciiTheme="majorBidi" w:hAnsiTheme="majorBidi" w:cstheme="majorBidi"/>
          <w:rtl/>
          <w:rPrChange w:id="4139" w:author="yara ahmad" w:date="2021-04-18T08:34:00Z">
            <w:rPr>
              <w:rtl/>
            </w:rPr>
          </w:rPrChange>
        </w:rPr>
        <w:t xml:space="preserve"> .</w:t>
      </w:r>
    </w:p>
    <w:p w14:paraId="2FECF5A6" w14:textId="77777777" w:rsidR="001C795F" w:rsidRPr="00AE4B49" w:rsidRDefault="001C795F" w:rsidP="001C795F">
      <w:pPr>
        <w:rPr>
          <w:rFonts w:asciiTheme="majorBidi" w:hAnsiTheme="majorBidi" w:cstheme="majorBidi"/>
          <w:rtl/>
          <w:rPrChange w:id="4140" w:author="yara ahmad" w:date="2021-04-18T08:34:00Z">
            <w:rPr>
              <w:rtl/>
            </w:rPr>
          </w:rPrChange>
        </w:rPr>
      </w:pPr>
      <w:r w:rsidRPr="00AE4B49">
        <w:rPr>
          <w:rFonts w:asciiTheme="majorBidi" w:hAnsiTheme="majorBidi" w:cstheme="majorBidi"/>
          <w:rtl/>
          <w:rPrChange w:id="4141" w:author="yara ahmad" w:date="2021-04-18T08:34:00Z">
            <w:rPr>
              <w:rtl/>
            </w:rPr>
          </w:rPrChange>
        </w:rPr>
        <w:t xml:space="preserve">3. </w:t>
      </w:r>
      <w:r w:rsidRPr="00AE4B49">
        <w:rPr>
          <w:rFonts w:asciiTheme="majorBidi" w:hAnsiTheme="majorBidi" w:cstheme="majorBidi" w:hint="cs"/>
          <w:rtl/>
          <w:rPrChange w:id="4142" w:author="yara ahmad" w:date="2021-04-18T08:34:00Z">
            <w:rPr>
              <w:rFonts w:hint="cs"/>
              <w:rtl/>
            </w:rPr>
          </w:rPrChange>
        </w:rPr>
        <w:t>המשתמש</w:t>
      </w:r>
      <w:r w:rsidRPr="00AE4B49">
        <w:rPr>
          <w:rFonts w:asciiTheme="majorBidi" w:hAnsiTheme="majorBidi" w:cstheme="majorBidi"/>
          <w:rtl/>
          <w:rPrChange w:id="4143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4144" w:author="yara ahmad" w:date="2021-04-18T08:34:00Z">
            <w:rPr>
              <w:rFonts w:hint="cs"/>
              <w:rtl/>
            </w:rPr>
          </w:rPrChange>
        </w:rPr>
        <w:t>בוחר</w:t>
      </w:r>
      <w:r w:rsidRPr="00AE4B49">
        <w:rPr>
          <w:rFonts w:asciiTheme="majorBidi" w:hAnsiTheme="majorBidi" w:cstheme="majorBidi"/>
          <w:rtl/>
          <w:rPrChange w:id="4145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4146" w:author="yara ahmad" w:date="2021-04-18T08:34:00Z">
            <w:rPr>
              <w:rFonts w:hint="cs"/>
              <w:rtl/>
            </w:rPr>
          </w:rPrChange>
        </w:rPr>
        <w:t>באופציה</w:t>
      </w:r>
      <w:r w:rsidRPr="00AE4B49">
        <w:rPr>
          <w:rFonts w:asciiTheme="majorBidi" w:hAnsiTheme="majorBidi" w:cstheme="majorBidi"/>
          <w:rtl/>
          <w:rPrChange w:id="4147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4148" w:author="yara ahmad" w:date="2021-04-18T08:34:00Z">
            <w:rPr>
              <w:rFonts w:hint="cs"/>
              <w:rtl/>
            </w:rPr>
          </w:rPrChange>
        </w:rPr>
        <w:t>זו</w:t>
      </w:r>
      <w:r w:rsidRPr="00AE4B49">
        <w:rPr>
          <w:rFonts w:asciiTheme="majorBidi" w:hAnsiTheme="majorBidi" w:cstheme="majorBidi"/>
          <w:rPrChange w:id="4149" w:author="yara ahmad" w:date="2021-04-18T08:34:00Z">
            <w:rPr/>
          </w:rPrChange>
        </w:rPr>
        <w:t xml:space="preserve"> </w:t>
      </w:r>
      <w:r w:rsidRPr="00AE4B49">
        <w:rPr>
          <w:rFonts w:asciiTheme="majorBidi" w:hAnsiTheme="majorBidi" w:cstheme="majorBidi"/>
          <w:rtl/>
          <w:rPrChange w:id="4150" w:author="yara ahmad" w:date="2021-04-18T08:34:00Z">
            <w:rPr>
              <w:rtl/>
            </w:rPr>
          </w:rPrChange>
        </w:rPr>
        <w:t>.</w:t>
      </w:r>
    </w:p>
    <w:p w14:paraId="3098A903" w14:textId="77777777" w:rsidR="001C795F" w:rsidRPr="00AE4B49" w:rsidRDefault="001C795F" w:rsidP="001C795F">
      <w:pPr>
        <w:rPr>
          <w:rFonts w:asciiTheme="majorBidi" w:hAnsiTheme="majorBidi" w:cstheme="majorBidi"/>
          <w:rtl/>
          <w:rPrChange w:id="4151" w:author="yara ahmad" w:date="2021-04-18T08:34:00Z">
            <w:rPr>
              <w:rtl/>
            </w:rPr>
          </w:rPrChange>
        </w:rPr>
      </w:pPr>
      <w:r w:rsidRPr="00AE4B49">
        <w:rPr>
          <w:rFonts w:asciiTheme="majorBidi" w:hAnsiTheme="majorBidi" w:cstheme="majorBidi"/>
          <w:rtl/>
          <w:rPrChange w:id="4152" w:author="yara ahmad" w:date="2021-04-18T08:34:00Z">
            <w:rPr>
              <w:rtl/>
            </w:rPr>
          </w:rPrChange>
        </w:rPr>
        <w:t xml:space="preserve">4. </w:t>
      </w:r>
      <w:r w:rsidRPr="00AE4B49">
        <w:rPr>
          <w:rFonts w:asciiTheme="majorBidi" w:hAnsiTheme="majorBidi" w:cstheme="majorBidi" w:hint="cs"/>
          <w:rtl/>
          <w:rPrChange w:id="4153" w:author="yara ahmad" w:date="2021-04-18T08:34:00Z">
            <w:rPr>
              <w:rFonts w:hint="cs"/>
              <w:rtl/>
            </w:rPr>
          </w:rPrChange>
        </w:rPr>
        <w:t>המערכת</w:t>
      </w:r>
      <w:r w:rsidRPr="00AE4B49">
        <w:rPr>
          <w:rFonts w:asciiTheme="majorBidi" w:hAnsiTheme="majorBidi" w:cstheme="majorBidi"/>
          <w:rtl/>
          <w:rPrChange w:id="4154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4155" w:author="yara ahmad" w:date="2021-04-18T08:34:00Z">
            <w:rPr>
              <w:rFonts w:hint="cs"/>
              <w:rtl/>
            </w:rPr>
          </w:rPrChange>
        </w:rPr>
        <w:t>מוסיפה</w:t>
      </w:r>
      <w:r w:rsidRPr="00AE4B49">
        <w:rPr>
          <w:rFonts w:asciiTheme="majorBidi" w:hAnsiTheme="majorBidi" w:cstheme="majorBidi"/>
          <w:rtl/>
          <w:rPrChange w:id="4156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4157" w:author="yara ahmad" w:date="2021-04-18T08:34:00Z">
            <w:rPr>
              <w:rFonts w:hint="cs"/>
              <w:rtl/>
            </w:rPr>
          </w:rPrChange>
        </w:rPr>
        <w:t>את</w:t>
      </w:r>
      <w:r w:rsidRPr="00AE4B49">
        <w:rPr>
          <w:rFonts w:asciiTheme="majorBidi" w:hAnsiTheme="majorBidi" w:cstheme="majorBidi"/>
          <w:rtl/>
          <w:rPrChange w:id="4158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4159" w:author="yara ahmad" w:date="2021-04-18T08:34:00Z">
            <w:rPr>
              <w:rFonts w:hint="cs"/>
              <w:rtl/>
            </w:rPr>
          </w:rPrChange>
        </w:rPr>
        <w:t>המוצר</w:t>
      </w:r>
      <w:r w:rsidRPr="00AE4B49">
        <w:rPr>
          <w:rFonts w:asciiTheme="majorBidi" w:hAnsiTheme="majorBidi" w:cstheme="majorBidi"/>
          <w:rtl/>
          <w:rPrChange w:id="4160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4161" w:author="yara ahmad" w:date="2021-04-18T08:34:00Z">
            <w:rPr>
              <w:rFonts w:hint="cs"/>
              <w:rtl/>
            </w:rPr>
          </w:rPrChange>
        </w:rPr>
        <w:t>שנבחר</w:t>
      </w:r>
      <w:r w:rsidRPr="00AE4B49">
        <w:rPr>
          <w:rFonts w:asciiTheme="majorBidi" w:hAnsiTheme="majorBidi" w:cstheme="majorBidi"/>
          <w:rtl/>
          <w:rPrChange w:id="4162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4163" w:author="yara ahmad" w:date="2021-04-18T08:34:00Z">
            <w:rPr>
              <w:rFonts w:hint="cs"/>
              <w:rtl/>
            </w:rPr>
          </w:rPrChange>
        </w:rPr>
        <w:t>לסל</w:t>
      </w:r>
      <w:r w:rsidRPr="00AE4B49">
        <w:rPr>
          <w:rFonts w:asciiTheme="majorBidi" w:hAnsiTheme="majorBidi" w:cstheme="majorBidi"/>
          <w:rtl/>
          <w:rPrChange w:id="4164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4165" w:author="yara ahmad" w:date="2021-04-18T08:34:00Z">
            <w:rPr>
              <w:rFonts w:hint="cs"/>
              <w:rtl/>
            </w:rPr>
          </w:rPrChange>
        </w:rPr>
        <w:t>החנות</w:t>
      </w:r>
      <w:r w:rsidRPr="00AE4B49">
        <w:rPr>
          <w:rFonts w:asciiTheme="majorBidi" w:hAnsiTheme="majorBidi" w:cstheme="majorBidi"/>
          <w:rtl/>
          <w:rPrChange w:id="4166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4167" w:author="yara ahmad" w:date="2021-04-18T08:34:00Z">
            <w:rPr>
              <w:rFonts w:hint="cs"/>
              <w:rtl/>
            </w:rPr>
          </w:rPrChange>
        </w:rPr>
        <w:t>המתאימה</w:t>
      </w:r>
      <w:r w:rsidRPr="00AE4B49">
        <w:rPr>
          <w:rFonts w:asciiTheme="majorBidi" w:hAnsiTheme="majorBidi" w:cstheme="majorBidi"/>
          <w:rtl/>
          <w:rPrChange w:id="4168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4169" w:author="yara ahmad" w:date="2021-04-18T08:34:00Z">
            <w:rPr>
              <w:rFonts w:hint="cs"/>
              <w:rtl/>
            </w:rPr>
          </w:rPrChange>
        </w:rPr>
        <w:t>של</w:t>
      </w:r>
      <w:r w:rsidRPr="00AE4B49">
        <w:rPr>
          <w:rFonts w:asciiTheme="majorBidi" w:hAnsiTheme="majorBidi" w:cstheme="majorBidi"/>
          <w:rtl/>
          <w:rPrChange w:id="4170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4171" w:author="yara ahmad" w:date="2021-04-18T08:34:00Z">
            <w:rPr>
              <w:rFonts w:hint="cs"/>
              <w:rtl/>
            </w:rPr>
          </w:rPrChange>
        </w:rPr>
        <w:t>המשתמש</w:t>
      </w:r>
      <w:r w:rsidRPr="00AE4B49">
        <w:rPr>
          <w:rFonts w:asciiTheme="majorBidi" w:hAnsiTheme="majorBidi" w:cstheme="majorBidi"/>
          <w:rtl/>
          <w:rPrChange w:id="4172" w:author="yara ahmad" w:date="2021-04-18T08:34:00Z">
            <w:rPr>
              <w:rtl/>
            </w:rPr>
          </w:rPrChange>
        </w:rPr>
        <w:t>.</w:t>
      </w:r>
    </w:p>
    <w:p w14:paraId="128F07E5" w14:textId="77777777" w:rsidR="00E0013F" w:rsidRPr="00AE4B49" w:rsidRDefault="00E0013F" w:rsidP="00E0013F">
      <w:pPr>
        <w:rPr>
          <w:ins w:id="4173" w:author="jamil" w:date="2021-04-17T20:56:00Z"/>
          <w:rFonts w:asciiTheme="majorBidi" w:hAnsiTheme="majorBidi" w:cstheme="majorBidi"/>
          <w:rtl/>
          <w:rPrChange w:id="4174" w:author="yara ahmad" w:date="2021-04-18T08:34:00Z">
            <w:rPr>
              <w:ins w:id="4175" w:author="jamil" w:date="2021-04-17T20:56:00Z"/>
              <w:rtl/>
            </w:rPr>
          </w:rPrChange>
        </w:rPr>
      </w:pPr>
      <w:ins w:id="4176" w:author="jamil" w:date="2021-04-17T20:56:00Z">
        <w:r w:rsidRPr="00AE4B49">
          <w:rPr>
            <w:rFonts w:asciiTheme="majorBidi" w:hAnsiTheme="majorBidi" w:cstheme="majorBidi" w:hint="cs"/>
            <w:rtl/>
            <w:rPrChange w:id="4177" w:author="yara ahmad" w:date="2021-04-18T08:34:00Z">
              <w:rPr>
                <w:rFonts w:hint="cs"/>
                <w:rtl/>
              </w:rPr>
            </w:rPrChange>
          </w:rPr>
          <w:t>תרחיש</w:t>
        </w:r>
        <w:r w:rsidRPr="00AE4B49">
          <w:rPr>
            <w:rFonts w:asciiTheme="majorBidi" w:hAnsiTheme="majorBidi" w:cstheme="majorBidi"/>
            <w:rtl/>
            <w:rPrChange w:id="4178" w:author="yara ahmad" w:date="2021-04-18T08:34:00Z">
              <w:rPr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rtl/>
            <w:rPrChange w:id="4179" w:author="yara ahmad" w:date="2021-04-18T08:34:00Z">
              <w:rPr>
                <w:rFonts w:hint="cs"/>
                <w:rtl/>
              </w:rPr>
            </w:rPrChange>
          </w:rPr>
          <w:t>חילופי</w:t>
        </w:r>
        <w:r w:rsidRPr="00AE4B49">
          <w:rPr>
            <w:rFonts w:asciiTheme="majorBidi" w:hAnsiTheme="majorBidi" w:cstheme="majorBidi"/>
            <w:rtl/>
            <w:rPrChange w:id="4180" w:author="yara ahmad" w:date="2021-04-18T08:34:00Z">
              <w:rPr>
                <w:rtl/>
              </w:rPr>
            </w:rPrChange>
          </w:rPr>
          <w:t xml:space="preserve"> :</w:t>
        </w:r>
      </w:ins>
    </w:p>
    <w:p w14:paraId="3D842BBF" w14:textId="38F1AA72" w:rsidR="00E0013F" w:rsidRPr="00AE4B49" w:rsidRDefault="00E0013F" w:rsidP="001C795F">
      <w:pPr>
        <w:rPr>
          <w:ins w:id="4181" w:author="jamil" w:date="2021-04-17T20:58:00Z"/>
          <w:rFonts w:asciiTheme="majorBidi" w:hAnsiTheme="majorBidi" w:cstheme="majorBidi"/>
          <w:rtl/>
          <w:rPrChange w:id="4182" w:author="yara ahmad" w:date="2021-04-18T08:34:00Z">
            <w:rPr>
              <w:ins w:id="4183" w:author="jamil" w:date="2021-04-17T20:58:00Z"/>
              <w:rtl/>
            </w:rPr>
          </w:rPrChange>
        </w:rPr>
      </w:pPr>
      <w:ins w:id="4184" w:author="jamil" w:date="2021-04-17T20:57:00Z">
        <w:r w:rsidRPr="00AE4B49">
          <w:rPr>
            <w:rFonts w:asciiTheme="majorBidi" w:hAnsiTheme="majorBidi" w:cstheme="majorBidi"/>
            <w:rtl/>
            <w:rPrChange w:id="4185" w:author="yara ahmad" w:date="2021-04-18T08:34:00Z">
              <w:rPr>
                <w:rtl/>
              </w:rPr>
            </w:rPrChange>
          </w:rPr>
          <w:t xml:space="preserve">4. </w:t>
        </w:r>
        <w:r w:rsidRPr="00AE4B49">
          <w:rPr>
            <w:rFonts w:asciiTheme="majorBidi" w:hAnsiTheme="majorBidi" w:cstheme="majorBidi" w:hint="cs"/>
            <w:rtl/>
            <w:rPrChange w:id="4186" w:author="yara ahmad" w:date="2021-04-18T08:34:00Z">
              <w:rPr>
                <w:rFonts w:hint="cs"/>
                <w:rtl/>
              </w:rPr>
            </w:rPrChange>
          </w:rPr>
          <w:t>המערכת</w:t>
        </w:r>
        <w:r w:rsidRPr="00AE4B49">
          <w:rPr>
            <w:rFonts w:asciiTheme="majorBidi" w:hAnsiTheme="majorBidi" w:cstheme="majorBidi"/>
            <w:rtl/>
            <w:rPrChange w:id="4187" w:author="yara ahmad" w:date="2021-04-18T08:34:00Z">
              <w:rPr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rtl/>
            <w:rPrChange w:id="4188" w:author="yara ahmad" w:date="2021-04-18T08:34:00Z">
              <w:rPr>
                <w:rFonts w:hint="cs"/>
                <w:rtl/>
              </w:rPr>
            </w:rPrChange>
          </w:rPr>
          <w:t>מזהה</w:t>
        </w:r>
        <w:r w:rsidRPr="00AE4B49">
          <w:rPr>
            <w:rFonts w:asciiTheme="majorBidi" w:hAnsiTheme="majorBidi" w:cstheme="majorBidi"/>
            <w:rtl/>
            <w:rPrChange w:id="4189" w:author="yara ahmad" w:date="2021-04-18T08:34:00Z">
              <w:rPr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rtl/>
            <w:rPrChange w:id="4190" w:author="yara ahmad" w:date="2021-04-18T08:34:00Z">
              <w:rPr>
                <w:rFonts w:hint="cs"/>
                <w:rtl/>
              </w:rPr>
            </w:rPrChange>
          </w:rPr>
          <w:t>שמוצר</w:t>
        </w:r>
        <w:r w:rsidRPr="00AE4B49">
          <w:rPr>
            <w:rFonts w:asciiTheme="majorBidi" w:hAnsiTheme="majorBidi" w:cstheme="majorBidi"/>
            <w:rtl/>
            <w:rPrChange w:id="4191" w:author="yara ahmad" w:date="2021-04-18T08:34:00Z">
              <w:rPr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rtl/>
            <w:rPrChange w:id="4192" w:author="yara ahmad" w:date="2021-04-18T08:34:00Z">
              <w:rPr>
                <w:rFonts w:hint="cs"/>
                <w:rtl/>
              </w:rPr>
            </w:rPrChange>
          </w:rPr>
          <w:t>זה</w:t>
        </w:r>
        <w:r w:rsidRPr="00AE4B49">
          <w:rPr>
            <w:rFonts w:asciiTheme="majorBidi" w:hAnsiTheme="majorBidi" w:cstheme="majorBidi"/>
            <w:rtl/>
            <w:rPrChange w:id="4193" w:author="yara ahmad" w:date="2021-04-18T08:34:00Z">
              <w:rPr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rtl/>
            <w:rPrChange w:id="4194" w:author="yara ahmad" w:date="2021-04-18T08:34:00Z">
              <w:rPr>
                <w:rFonts w:hint="cs"/>
                <w:rtl/>
              </w:rPr>
            </w:rPrChange>
          </w:rPr>
          <w:t>מהחנות</w:t>
        </w:r>
        <w:r w:rsidRPr="00AE4B49">
          <w:rPr>
            <w:rFonts w:asciiTheme="majorBidi" w:hAnsiTheme="majorBidi" w:cstheme="majorBidi"/>
            <w:rtl/>
            <w:rPrChange w:id="4195" w:author="yara ahmad" w:date="2021-04-18T08:34:00Z">
              <w:rPr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rtl/>
            <w:rPrChange w:id="4196" w:author="yara ahmad" w:date="2021-04-18T08:34:00Z">
              <w:rPr>
                <w:rFonts w:hint="cs"/>
                <w:rtl/>
              </w:rPr>
            </w:rPrChange>
          </w:rPr>
          <w:t>הזאת</w:t>
        </w:r>
        <w:r w:rsidRPr="00AE4B49">
          <w:rPr>
            <w:rFonts w:asciiTheme="majorBidi" w:hAnsiTheme="majorBidi" w:cstheme="majorBidi"/>
            <w:rtl/>
            <w:rPrChange w:id="4197" w:author="yara ahmad" w:date="2021-04-18T08:34:00Z">
              <w:rPr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rtl/>
            <w:rPrChange w:id="4198" w:author="yara ahmad" w:date="2021-04-18T08:34:00Z">
              <w:rPr>
                <w:rFonts w:hint="cs"/>
                <w:rtl/>
              </w:rPr>
            </w:rPrChange>
          </w:rPr>
          <w:t>כבר</w:t>
        </w:r>
        <w:r w:rsidRPr="00AE4B49">
          <w:rPr>
            <w:rFonts w:asciiTheme="majorBidi" w:hAnsiTheme="majorBidi" w:cstheme="majorBidi"/>
            <w:rtl/>
            <w:rPrChange w:id="4199" w:author="yara ahmad" w:date="2021-04-18T08:34:00Z">
              <w:rPr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rtl/>
            <w:rPrChange w:id="4200" w:author="yara ahmad" w:date="2021-04-18T08:34:00Z">
              <w:rPr>
                <w:rFonts w:hint="cs"/>
                <w:rtl/>
              </w:rPr>
            </w:rPrChange>
          </w:rPr>
          <w:t>נמצא</w:t>
        </w:r>
        <w:r w:rsidRPr="00AE4B49">
          <w:rPr>
            <w:rFonts w:asciiTheme="majorBidi" w:hAnsiTheme="majorBidi" w:cstheme="majorBidi"/>
            <w:rtl/>
            <w:rPrChange w:id="4201" w:author="yara ahmad" w:date="2021-04-18T08:34:00Z">
              <w:rPr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rtl/>
            <w:rPrChange w:id="4202" w:author="yara ahmad" w:date="2021-04-18T08:34:00Z">
              <w:rPr>
                <w:rFonts w:hint="cs"/>
                <w:rtl/>
              </w:rPr>
            </w:rPrChange>
          </w:rPr>
          <w:t>בסל</w:t>
        </w:r>
        <w:r w:rsidRPr="00AE4B49">
          <w:rPr>
            <w:rFonts w:asciiTheme="majorBidi" w:hAnsiTheme="majorBidi" w:cstheme="majorBidi"/>
            <w:rtl/>
            <w:rPrChange w:id="4203" w:author="yara ahmad" w:date="2021-04-18T08:34:00Z">
              <w:rPr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rtl/>
            <w:rPrChange w:id="4204" w:author="yara ahmad" w:date="2021-04-18T08:34:00Z">
              <w:rPr>
                <w:rFonts w:hint="cs"/>
                <w:rtl/>
              </w:rPr>
            </w:rPrChange>
          </w:rPr>
          <w:t>קניו</w:t>
        </w:r>
      </w:ins>
      <w:ins w:id="4205" w:author="jamil" w:date="2021-04-17T20:58:00Z">
        <w:r w:rsidRPr="00AE4B49">
          <w:rPr>
            <w:rFonts w:asciiTheme="majorBidi" w:hAnsiTheme="majorBidi" w:cstheme="majorBidi" w:hint="cs"/>
            <w:rtl/>
            <w:rPrChange w:id="4206" w:author="yara ahmad" w:date="2021-04-18T08:34:00Z">
              <w:rPr>
                <w:rFonts w:hint="cs"/>
                <w:rtl/>
              </w:rPr>
            </w:rPrChange>
          </w:rPr>
          <w:t>ת</w:t>
        </w:r>
        <w:r w:rsidRPr="00AE4B49">
          <w:rPr>
            <w:rFonts w:asciiTheme="majorBidi" w:hAnsiTheme="majorBidi" w:cstheme="majorBidi"/>
            <w:rtl/>
            <w:rPrChange w:id="4207" w:author="yara ahmad" w:date="2021-04-18T08:34:00Z">
              <w:rPr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rtl/>
            <w:rPrChange w:id="4208" w:author="yara ahmad" w:date="2021-04-18T08:34:00Z">
              <w:rPr>
                <w:rFonts w:hint="cs"/>
                <w:rtl/>
              </w:rPr>
            </w:rPrChange>
          </w:rPr>
          <w:t>שלו</w:t>
        </w:r>
        <w:r w:rsidRPr="00AE4B49">
          <w:rPr>
            <w:rFonts w:asciiTheme="majorBidi" w:hAnsiTheme="majorBidi" w:cstheme="majorBidi"/>
            <w:rtl/>
            <w:rPrChange w:id="4209" w:author="yara ahmad" w:date="2021-04-18T08:34:00Z">
              <w:rPr>
                <w:rtl/>
              </w:rPr>
            </w:rPrChange>
          </w:rPr>
          <w:t>.</w:t>
        </w:r>
      </w:ins>
    </w:p>
    <w:p w14:paraId="2A249F32" w14:textId="7C9DEB0A" w:rsidR="00E0013F" w:rsidRPr="00AE4B49" w:rsidRDefault="00E0013F" w:rsidP="001C795F">
      <w:pPr>
        <w:rPr>
          <w:ins w:id="4210" w:author="jamil" w:date="2021-04-17T20:56:00Z"/>
          <w:rFonts w:asciiTheme="majorBidi" w:hAnsiTheme="majorBidi" w:cstheme="majorBidi"/>
          <w:rtl/>
          <w:rPrChange w:id="4211" w:author="yara ahmad" w:date="2021-04-18T08:34:00Z">
            <w:rPr>
              <w:ins w:id="4212" w:author="jamil" w:date="2021-04-17T20:56:00Z"/>
              <w:rtl/>
            </w:rPr>
          </w:rPrChange>
        </w:rPr>
      </w:pPr>
      <w:ins w:id="4213" w:author="jamil" w:date="2021-04-17T20:58:00Z">
        <w:r w:rsidRPr="00AE4B49">
          <w:rPr>
            <w:rFonts w:asciiTheme="majorBidi" w:hAnsiTheme="majorBidi" w:cstheme="majorBidi"/>
            <w:rtl/>
            <w:rPrChange w:id="4214" w:author="yara ahmad" w:date="2021-04-18T08:34:00Z">
              <w:rPr>
                <w:rtl/>
              </w:rPr>
            </w:rPrChange>
          </w:rPr>
          <w:t xml:space="preserve">5. </w:t>
        </w:r>
        <w:r w:rsidRPr="00AE4B49">
          <w:rPr>
            <w:rFonts w:asciiTheme="majorBidi" w:hAnsiTheme="majorBidi" w:cstheme="majorBidi" w:hint="cs"/>
            <w:rtl/>
            <w:rPrChange w:id="4215" w:author="yara ahmad" w:date="2021-04-18T08:34:00Z">
              <w:rPr>
                <w:rFonts w:hint="cs"/>
                <w:rtl/>
              </w:rPr>
            </w:rPrChange>
          </w:rPr>
          <w:t>המערכת</w:t>
        </w:r>
        <w:r w:rsidRPr="00AE4B49">
          <w:rPr>
            <w:rFonts w:asciiTheme="majorBidi" w:hAnsiTheme="majorBidi" w:cstheme="majorBidi"/>
            <w:rtl/>
            <w:rPrChange w:id="4216" w:author="yara ahmad" w:date="2021-04-18T08:34:00Z">
              <w:rPr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rtl/>
            <w:rPrChange w:id="4217" w:author="yara ahmad" w:date="2021-04-18T08:34:00Z">
              <w:rPr>
                <w:rFonts w:hint="cs"/>
                <w:rtl/>
              </w:rPr>
            </w:rPrChange>
          </w:rPr>
          <w:t>מחזירה</w:t>
        </w:r>
        <w:r w:rsidRPr="00AE4B49">
          <w:rPr>
            <w:rFonts w:asciiTheme="majorBidi" w:hAnsiTheme="majorBidi" w:cstheme="majorBidi"/>
            <w:rtl/>
            <w:rPrChange w:id="4218" w:author="yara ahmad" w:date="2021-04-18T08:34:00Z">
              <w:rPr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rtl/>
            <w:rPrChange w:id="4219" w:author="yara ahmad" w:date="2021-04-18T08:34:00Z">
              <w:rPr>
                <w:rFonts w:hint="cs"/>
                <w:rtl/>
              </w:rPr>
            </w:rPrChange>
          </w:rPr>
          <w:t>הודעת</w:t>
        </w:r>
        <w:r w:rsidRPr="00AE4B49">
          <w:rPr>
            <w:rFonts w:asciiTheme="majorBidi" w:hAnsiTheme="majorBidi" w:cstheme="majorBidi"/>
            <w:rtl/>
            <w:rPrChange w:id="4220" w:author="yara ahmad" w:date="2021-04-18T08:34:00Z">
              <w:rPr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rtl/>
            <w:rPrChange w:id="4221" w:author="yara ahmad" w:date="2021-04-18T08:34:00Z">
              <w:rPr>
                <w:rFonts w:hint="cs"/>
                <w:rtl/>
              </w:rPr>
            </w:rPrChange>
          </w:rPr>
          <w:t>שגיאה</w:t>
        </w:r>
        <w:r w:rsidRPr="00AE4B49">
          <w:rPr>
            <w:rFonts w:asciiTheme="majorBidi" w:hAnsiTheme="majorBidi" w:cstheme="majorBidi"/>
            <w:rtl/>
            <w:rPrChange w:id="4222" w:author="yara ahmad" w:date="2021-04-18T08:34:00Z">
              <w:rPr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rtl/>
            <w:rPrChange w:id="4223" w:author="yara ahmad" w:date="2021-04-18T08:34:00Z">
              <w:rPr>
                <w:rFonts w:hint="cs"/>
                <w:rtl/>
              </w:rPr>
            </w:rPrChange>
          </w:rPr>
          <w:t>מתאימה</w:t>
        </w:r>
        <w:r w:rsidRPr="00AE4B49">
          <w:rPr>
            <w:rFonts w:asciiTheme="majorBidi" w:hAnsiTheme="majorBidi" w:cstheme="majorBidi"/>
            <w:rtl/>
            <w:rPrChange w:id="4224" w:author="yara ahmad" w:date="2021-04-18T08:34:00Z">
              <w:rPr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rtl/>
            <w:rPrChange w:id="4225" w:author="yara ahmad" w:date="2021-04-18T08:34:00Z">
              <w:rPr>
                <w:rFonts w:hint="cs"/>
                <w:rtl/>
              </w:rPr>
            </w:rPrChange>
          </w:rPr>
          <w:t>למשתמש</w:t>
        </w:r>
        <w:r w:rsidRPr="00AE4B49">
          <w:rPr>
            <w:rFonts w:asciiTheme="majorBidi" w:hAnsiTheme="majorBidi" w:cstheme="majorBidi"/>
            <w:rtl/>
            <w:rPrChange w:id="4226" w:author="yara ahmad" w:date="2021-04-18T08:34:00Z">
              <w:rPr>
                <w:rtl/>
              </w:rPr>
            </w:rPrChange>
          </w:rPr>
          <w:t xml:space="preserve"> .</w:t>
        </w:r>
      </w:ins>
    </w:p>
    <w:p w14:paraId="6B98AB68" w14:textId="39F31548" w:rsidR="001C795F" w:rsidRPr="00AE4B49" w:rsidRDefault="001C795F" w:rsidP="001C795F">
      <w:pPr>
        <w:rPr>
          <w:rFonts w:asciiTheme="majorBidi" w:hAnsiTheme="majorBidi" w:cstheme="majorBidi"/>
          <w:rtl/>
          <w:rPrChange w:id="4227" w:author="yara ahmad" w:date="2021-04-18T08:34:00Z">
            <w:rPr>
              <w:rtl/>
            </w:rPr>
          </w:rPrChange>
        </w:rPr>
      </w:pPr>
      <w:r w:rsidRPr="00AE4B49">
        <w:rPr>
          <w:rFonts w:asciiTheme="majorBidi" w:hAnsiTheme="majorBidi" w:cstheme="majorBidi" w:hint="cs"/>
          <w:rtl/>
          <w:rPrChange w:id="4228" w:author="yara ahmad" w:date="2021-04-18T08:34:00Z">
            <w:rPr>
              <w:rFonts w:hint="cs"/>
              <w:rtl/>
            </w:rPr>
          </w:rPrChange>
        </w:rPr>
        <w:t>בדיקות</w:t>
      </w:r>
      <w:r w:rsidRPr="00AE4B49">
        <w:rPr>
          <w:rFonts w:asciiTheme="majorBidi" w:hAnsiTheme="majorBidi" w:cstheme="majorBidi"/>
          <w:rtl/>
          <w:rPrChange w:id="4229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4230" w:author="yara ahmad" w:date="2021-04-18T08:34:00Z">
            <w:rPr>
              <w:rFonts w:hint="cs"/>
              <w:rtl/>
            </w:rPr>
          </w:rPrChange>
        </w:rPr>
        <w:t>קבלה</w:t>
      </w:r>
      <w:r w:rsidRPr="00AE4B49">
        <w:rPr>
          <w:rFonts w:asciiTheme="majorBidi" w:hAnsiTheme="majorBidi" w:cstheme="majorBidi"/>
          <w:rtl/>
          <w:rPrChange w:id="4231" w:author="yara ahmad" w:date="2021-04-18T08:34:00Z">
            <w:rPr>
              <w:rtl/>
            </w:rPr>
          </w:rPrChange>
        </w:rPr>
        <w:t xml:space="preserve"> :</w:t>
      </w:r>
    </w:p>
    <w:p w14:paraId="5AF4B462" w14:textId="21FD4575" w:rsidR="001C795F" w:rsidRPr="00AE4B49" w:rsidRDefault="001C795F" w:rsidP="001C795F">
      <w:pPr>
        <w:rPr>
          <w:ins w:id="4232" w:author="jamil" w:date="2021-04-17T19:05:00Z"/>
          <w:rFonts w:asciiTheme="majorBidi" w:hAnsiTheme="majorBidi" w:cstheme="majorBidi"/>
          <w:rtl/>
          <w:rPrChange w:id="4233" w:author="yara ahmad" w:date="2021-04-18T08:34:00Z">
            <w:rPr>
              <w:ins w:id="4234" w:author="jamil" w:date="2021-04-17T19:05:00Z"/>
              <w:rtl/>
            </w:rPr>
          </w:rPrChange>
        </w:rPr>
      </w:pPr>
      <w:proofErr w:type="gramStart"/>
      <w:r w:rsidRPr="00AE4B49">
        <w:rPr>
          <w:rFonts w:asciiTheme="majorBidi" w:hAnsiTheme="majorBidi" w:cstheme="majorBidi"/>
          <w:rPrChange w:id="4235" w:author="yara ahmad" w:date="2021-04-18T08:34:00Z">
            <w:rPr/>
          </w:rPrChange>
        </w:rPr>
        <w:t>HAPPY</w:t>
      </w:r>
      <w:r w:rsidRPr="00AE4B49">
        <w:rPr>
          <w:rFonts w:asciiTheme="majorBidi" w:hAnsiTheme="majorBidi" w:cstheme="majorBidi"/>
          <w:rtl/>
          <w:rPrChange w:id="4236" w:author="yara ahmad" w:date="2021-04-18T08:34:00Z">
            <w:rPr>
              <w:rtl/>
            </w:rPr>
          </w:rPrChange>
        </w:rPr>
        <w:t xml:space="preserve"> :</w:t>
      </w:r>
      <w:proofErr w:type="gramEnd"/>
      <w:r w:rsidRPr="00AE4B49">
        <w:rPr>
          <w:rFonts w:asciiTheme="majorBidi" w:hAnsiTheme="majorBidi" w:cstheme="majorBidi"/>
          <w:rtl/>
          <w:rPrChange w:id="4237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4238" w:author="yara ahmad" w:date="2021-04-18T08:34:00Z">
            <w:rPr>
              <w:rFonts w:hint="cs"/>
              <w:rtl/>
            </w:rPr>
          </w:rPrChange>
        </w:rPr>
        <w:t>המשתמש</w:t>
      </w:r>
      <w:r w:rsidRPr="00AE4B49">
        <w:rPr>
          <w:rFonts w:asciiTheme="majorBidi" w:hAnsiTheme="majorBidi" w:cstheme="majorBidi"/>
          <w:rtl/>
          <w:rPrChange w:id="4239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4240" w:author="yara ahmad" w:date="2021-04-18T08:34:00Z">
            <w:rPr>
              <w:rFonts w:hint="cs"/>
              <w:rtl/>
            </w:rPr>
          </w:rPrChange>
        </w:rPr>
        <w:t>בוחר</w:t>
      </w:r>
      <w:r w:rsidRPr="00AE4B49">
        <w:rPr>
          <w:rFonts w:asciiTheme="majorBidi" w:hAnsiTheme="majorBidi" w:cstheme="majorBidi"/>
          <w:rtl/>
          <w:rPrChange w:id="4241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4242" w:author="yara ahmad" w:date="2021-04-18T08:34:00Z">
            <w:rPr>
              <w:rFonts w:hint="cs"/>
              <w:rtl/>
            </w:rPr>
          </w:rPrChange>
        </w:rPr>
        <w:t>בשמירת</w:t>
      </w:r>
      <w:r w:rsidRPr="00AE4B49">
        <w:rPr>
          <w:rFonts w:asciiTheme="majorBidi" w:hAnsiTheme="majorBidi" w:cstheme="majorBidi"/>
          <w:rtl/>
          <w:rPrChange w:id="4243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4244" w:author="yara ahmad" w:date="2021-04-18T08:34:00Z">
            <w:rPr>
              <w:rFonts w:hint="cs"/>
              <w:rtl/>
            </w:rPr>
          </w:rPrChange>
        </w:rPr>
        <w:t>מוצר</w:t>
      </w:r>
      <w:r w:rsidRPr="00AE4B49">
        <w:rPr>
          <w:rFonts w:asciiTheme="majorBidi" w:hAnsiTheme="majorBidi" w:cstheme="majorBidi"/>
          <w:rtl/>
          <w:rPrChange w:id="4245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4246" w:author="yara ahmad" w:date="2021-04-18T08:34:00Z">
            <w:rPr>
              <w:rFonts w:hint="cs"/>
              <w:rtl/>
            </w:rPr>
          </w:rPrChange>
        </w:rPr>
        <w:t>בסל</w:t>
      </w:r>
      <w:r w:rsidRPr="00AE4B49">
        <w:rPr>
          <w:rFonts w:asciiTheme="majorBidi" w:hAnsiTheme="majorBidi" w:cstheme="majorBidi"/>
          <w:rtl/>
          <w:rPrChange w:id="4247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4248" w:author="yara ahmad" w:date="2021-04-18T08:34:00Z">
            <w:rPr>
              <w:rFonts w:hint="cs"/>
              <w:rtl/>
            </w:rPr>
          </w:rPrChange>
        </w:rPr>
        <w:t>הקניות</w:t>
      </w:r>
      <w:r w:rsidRPr="00AE4B49">
        <w:rPr>
          <w:rFonts w:asciiTheme="majorBidi" w:hAnsiTheme="majorBidi" w:cstheme="majorBidi"/>
          <w:rtl/>
          <w:rPrChange w:id="4249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4250" w:author="yara ahmad" w:date="2021-04-18T08:34:00Z">
            <w:rPr>
              <w:rFonts w:hint="cs"/>
              <w:rtl/>
            </w:rPr>
          </w:rPrChange>
        </w:rPr>
        <w:t>שלו</w:t>
      </w:r>
      <w:r w:rsidRPr="00AE4B49">
        <w:rPr>
          <w:rFonts w:asciiTheme="majorBidi" w:hAnsiTheme="majorBidi" w:cstheme="majorBidi"/>
          <w:rtl/>
          <w:rPrChange w:id="4251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4252" w:author="yara ahmad" w:date="2021-04-18T08:34:00Z">
            <w:rPr>
              <w:rFonts w:hint="cs"/>
              <w:rtl/>
            </w:rPr>
          </w:rPrChange>
        </w:rPr>
        <w:t>והוא</w:t>
      </w:r>
      <w:r w:rsidRPr="00AE4B49">
        <w:rPr>
          <w:rFonts w:asciiTheme="majorBidi" w:hAnsiTheme="majorBidi" w:cstheme="majorBidi"/>
          <w:rtl/>
          <w:rPrChange w:id="4253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4254" w:author="yara ahmad" w:date="2021-04-18T08:34:00Z">
            <w:rPr>
              <w:rFonts w:hint="cs"/>
              <w:rtl/>
            </w:rPr>
          </w:rPrChange>
        </w:rPr>
        <w:t>בהצלחה</w:t>
      </w:r>
      <w:r w:rsidRPr="00AE4B49">
        <w:rPr>
          <w:rFonts w:asciiTheme="majorBidi" w:hAnsiTheme="majorBidi" w:cstheme="majorBidi"/>
          <w:rtl/>
          <w:rPrChange w:id="4255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4256" w:author="yara ahmad" w:date="2021-04-18T08:34:00Z">
            <w:rPr>
              <w:rFonts w:hint="cs"/>
              <w:rtl/>
            </w:rPr>
          </w:rPrChange>
        </w:rPr>
        <w:t>נשמר</w:t>
      </w:r>
      <w:r w:rsidRPr="00AE4B49">
        <w:rPr>
          <w:rFonts w:asciiTheme="majorBidi" w:hAnsiTheme="majorBidi" w:cstheme="majorBidi"/>
          <w:rtl/>
          <w:rPrChange w:id="4257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4258" w:author="yara ahmad" w:date="2021-04-18T08:34:00Z">
            <w:rPr>
              <w:rFonts w:hint="cs"/>
              <w:rtl/>
            </w:rPr>
          </w:rPrChange>
        </w:rPr>
        <w:t>לאורך</w:t>
      </w:r>
      <w:r w:rsidRPr="00AE4B49">
        <w:rPr>
          <w:rFonts w:asciiTheme="majorBidi" w:hAnsiTheme="majorBidi" w:cstheme="majorBidi"/>
          <w:rtl/>
          <w:rPrChange w:id="4259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4260" w:author="yara ahmad" w:date="2021-04-18T08:34:00Z">
            <w:rPr>
              <w:rFonts w:hint="cs"/>
              <w:rtl/>
            </w:rPr>
          </w:rPrChange>
        </w:rPr>
        <w:t>הביקור</w:t>
      </w:r>
      <w:r w:rsidRPr="00AE4B49">
        <w:rPr>
          <w:rFonts w:asciiTheme="majorBidi" w:hAnsiTheme="majorBidi" w:cstheme="majorBidi"/>
          <w:rtl/>
          <w:rPrChange w:id="4261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4262" w:author="yara ahmad" w:date="2021-04-18T08:34:00Z">
            <w:rPr>
              <w:rFonts w:hint="cs"/>
              <w:rtl/>
            </w:rPr>
          </w:rPrChange>
        </w:rPr>
        <w:t>הנוכחי</w:t>
      </w:r>
      <w:r w:rsidRPr="00AE4B49">
        <w:rPr>
          <w:rFonts w:asciiTheme="majorBidi" w:hAnsiTheme="majorBidi" w:cstheme="majorBidi"/>
          <w:rtl/>
          <w:rPrChange w:id="4263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4264" w:author="yara ahmad" w:date="2021-04-18T08:34:00Z">
            <w:rPr>
              <w:rFonts w:hint="cs"/>
              <w:rtl/>
            </w:rPr>
          </w:rPrChange>
        </w:rPr>
        <w:t>של</w:t>
      </w:r>
      <w:r w:rsidRPr="00AE4B49">
        <w:rPr>
          <w:rFonts w:asciiTheme="majorBidi" w:hAnsiTheme="majorBidi" w:cstheme="majorBidi"/>
          <w:rtl/>
          <w:rPrChange w:id="4265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4266" w:author="yara ahmad" w:date="2021-04-18T08:34:00Z">
            <w:rPr>
              <w:rFonts w:hint="cs"/>
              <w:rtl/>
            </w:rPr>
          </w:rPrChange>
        </w:rPr>
        <w:t>הצרכן</w:t>
      </w:r>
      <w:r w:rsidRPr="00AE4B49">
        <w:rPr>
          <w:rFonts w:asciiTheme="majorBidi" w:hAnsiTheme="majorBidi" w:cstheme="majorBidi"/>
          <w:rtl/>
          <w:rPrChange w:id="4267" w:author="yara ahmad" w:date="2021-04-18T08:34:00Z">
            <w:rPr>
              <w:rtl/>
            </w:rPr>
          </w:rPrChange>
        </w:rPr>
        <w:t xml:space="preserve"> .</w:t>
      </w:r>
    </w:p>
    <w:p w14:paraId="0C5E55C0" w14:textId="6727B227" w:rsidR="00C329DF" w:rsidRPr="00AE4B49" w:rsidRDefault="00C329DF">
      <w:pPr>
        <w:rPr>
          <w:rFonts w:asciiTheme="majorBidi" w:hAnsiTheme="majorBidi" w:cstheme="majorBidi"/>
          <w:rtl/>
          <w:rPrChange w:id="4268" w:author="yara ahmad" w:date="2021-04-18T08:34:00Z">
            <w:rPr>
              <w:rtl/>
            </w:rPr>
          </w:rPrChange>
        </w:rPr>
        <w:pPrChange w:id="4269" w:author="jamil" w:date="2021-04-17T19:05:00Z">
          <w:pPr/>
        </w:pPrChange>
      </w:pPr>
      <w:proofErr w:type="gramStart"/>
      <w:ins w:id="4270" w:author="jamil" w:date="2021-04-17T19:05:00Z">
        <w:r w:rsidRPr="00AE4B49">
          <w:rPr>
            <w:rFonts w:asciiTheme="majorBidi" w:hAnsiTheme="majorBidi" w:cstheme="majorBidi"/>
            <w:rPrChange w:id="4271" w:author="yara ahmad" w:date="2021-04-18T08:34:00Z">
              <w:rPr/>
            </w:rPrChange>
          </w:rPr>
          <w:t>SAD</w:t>
        </w:r>
        <w:r w:rsidRPr="00AE4B49">
          <w:rPr>
            <w:rFonts w:asciiTheme="majorBidi" w:hAnsiTheme="majorBidi" w:cstheme="majorBidi"/>
            <w:rtl/>
            <w:rPrChange w:id="4272" w:author="yara ahmad" w:date="2021-04-18T08:34:00Z">
              <w:rPr>
                <w:rtl/>
              </w:rPr>
            </w:rPrChange>
          </w:rPr>
          <w:t xml:space="preserve"> :</w:t>
        </w:r>
        <w:proofErr w:type="gramEnd"/>
        <w:r w:rsidRPr="00AE4B49">
          <w:rPr>
            <w:rFonts w:asciiTheme="majorBidi" w:hAnsiTheme="majorBidi" w:cstheme="majorBidi"/>
            <w:rtl/>
            <w:rPrChange w:id="4273" w:author="yara ahmad" w:date="2021-04-18T08:34:00Z">
              <w:rPr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rtl/>
            <w:rPrChange w:id="4274" w:author="yara ahmad" w:date="2021-04-18T08:34:00Z">
              <w:rPr>
                <w:rFonts w:hint="cs"/>
                <w:rtl/>
              </w:rPr>
            </w:rPrChange>
          </w:rPr>
          <w:t>המערכת</w:t>
        </w:r>
        <w:r w:rsidRPr="00AE4B49">
          <w:rPr>
            <w:rFonts w:asciiTheme="majorBidi" w:hAnsiTheme="majorBidi" w:cstheme="majorBidi"/>
            <w:rtl/>
            <w:rPrChange w:id="4275" w:author="yara ahmad" w:date="2021-04-18T08:34:00Z">
              <w:rPr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rtl/>
            <w:rPrChange w:id="4276" w:author="yara ahmad" w:date="2021-04-18T08:34:00Z">
              <w:rPr>
                <w:rFonts w:hint="cs"/>
                <w:rtl/>
              </w:rPr>
            </w:rPrChange>
          </w:rPr>
          <w:t>לא</w:t>
        </w:r>
        <w:r w:rsidRPr="00AE4B49">
          <w:rPr>
            <w:rFonts w:asciiTheme="majorBidi" w:hAnsiTheme="majorBidi" w:cstheme="majorBidi"/>
            <w:rtl/>
            <w:rPrChange w:id="4277" w:author="yara ahmad" w:date="2021-04-18T08:34:00Z">
              <w:rPr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rtl/>
            <w:rPrChange w:id="4278" w:author="yara ahmad" w:date="2021-04-18T08:34:00Z">
              <w:rPr>
                <w:rFonts w:hint="cs"/>
                <w:rtl/>
              </w:rPr>
            </w:rPrChange>
          </w:rPr>
          <w:t>מאפשרת</w:t>
        </w:r>
        <w:r w:rsidRPr="00AE4B49">
          <w:rPr>
            <w:rFonts w:asciiTheme="majorBidi" w:hAnsiTheme="majorBidi" w:cstheme="majorBidi"/>
            <w:rtl/>
            <w:rPrChange w:id="4279" w:author="yara ahmad" w:date="2021-04-18T08:34:00Z">
              <w:rPr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rtl/>
            <w:rPrChange w:id="4280" w:author="yara ahmad" w:date="2021-04-18T08:34:00Z">
              <w:rPr>
                <w:rFonts w:hint="cs"/>
                <w:rtl/>
              </w:rPr>
            </w:rPrChange>
          </w:rPr>
          <w:t>למשתמש</w:t>
        </w:r>
        <w:r w:rsidRPr="00AE4B49">
          <w:rPr>
            <w:rFonts w:asciiTheme="majorBidi" w:hAnsiTheme="majorBidi" w:cstheme="majorBidi"/>
            <w:rtl/>
            <w:rPrChange w:id="4281" w:author="yara ahmad" w:date="2021-04-18T08:34:00Z">
              <w:rPr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rtl/>
            <w:rPrChange w:id="4282" w:author="yara ahmad" w:date="2021-04-18T08:34:00Z">
              <w:rPr>
                <w:rFonts w:hint="cs"/>
                <w:rtl/>
              </w:rPr>
            </w:rPrChange>
          </w:rPr>
          <w:t>לשמור</w:t>
        </w:r>
        <w:r w:rsidRPr="00AE4B49">
          <w:rPr>
            <w:rFonts w:asciiTheme="majorBidi" w:hAnsiTheme="majorBidi" w:cstheme="majorBidi"/>
            <w:rtl/>
            <w:rPrChange w:id="4283" w:author="yara ahmad" w:date="2021-04-18T08:34:00Z">
              <w:rPr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rtl/>
            <w:rPrChange w:id="4284" w:author="yara ahmad" w:date="2021-04-18T08:34:00Z">
              <w:rPr>
                <w:rFonts w:hint="cs"/>
                <w:rtl/>
              </w:rPr>
            </w:rPrChange>
          </w:rPr>
          <w:t>מוצר</w:t>
        </w:r>
        <w:r w:rsidRPr="00AE4B49">
          <w:rPr>
            <w:rFonts w:asciiTheme="majorBidi" w:hAnsiTheme="majorBidi" w:cstheme="majorBidi"/>
            <w:rtl/>
            <w:rPrChange w:id="4285" w:author="yara ahmad" w:date="2021-04-18T08:34:00Z">
              <w:rPr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rtl/>
            <w:rPrChange w:id="4286" w:author="yara ahmad" w:date="2021-04-18T08:34:00Z">
              <w:rPr>
                <w:rFonts w:hint="cs"/>
                <w:rtl/>
              </w:rPr>
            </w:rPrChange>
          </w:rPr>
          <w:t>שאזל</w:t>
        </w:r>
        <w:r w:rsidRPr="00AE4B49">
          <w:rPr>
            <w:rFonts w:asciiTheme="majorBidi" w:hAnsiTheme="majorBidi" w:cstheme="majorBidi"/>
            <w:rtl/>
            <w:rPrChange w:id="4287" w:author="yara ahmad" w:date="2021-04-18T08:34:00Z">
              <w:rPr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rtl/>
            <w:rPrChange w:id="4288" w:author="yara ahmad" w:date="2021-04-18T08:34:00Z">
              <w:rPr>
                <w:rFonts w:hint="cs"/>
                <w:rtl/>
              </w:rPr>
            </w:rPrChange>
          </w:rPr>
          <w:t>מהמלאי</w:t>
        </w:r>
        <w:r w:rsidRPr="00AE4B49">
          <w:rPr>
            <w:rFonts w:asciiTheme="majorBidi" w:hAnsiTheme="majorBidi" w:cstheme="majorBidi"/>
            <w:rtl/>
            <w:rPrChange w:id="4289" w:author="yara ahmad" w:date="2021-04-18T08:34:00Z">
              <w:rPr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rtl/>
            <w:rPrChange w:id="4290" w:author="yara ahmad" w:date="2021-04-18T08:34:00Z">
              <w:rPr>
                <w:rFonts w:hint="cs"/>
                <w:rtl/>
              </w:rPr>
            </w:rPrChange>
          </w:rPr>
          <w:t>מהחנות</w:t>
        </w:r>
        <w:r w:rsidRPr="00AE4B49">
          <w:rPr>
            <w:rFonts w:asciiTheme="majorBidi" w:hAnsiTheme="majorBidi" w:cstheme="majorBidi"/>
            <w:rtl/>
            <w:rPrChange w:id="4291" w:author="yara ahmad" w:date="2021-04-18T08:34:00Z">
              <w:rPr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rtl/>
            <w:rPrChange w:id="4292" w:author="yara ahmad" w:date="2021-04-18T08:34:00Z">
              <w:rPr>
                <w:rFonts w:hint="cs"/>
                <w:rtl/>
              </w:rPr>
            </w:rPrChange>
          </w:rPr>
          <w:t>לסל</w:t>
        </w:r>
        <w:r w:rsidRPr="00AE4B49">
          <w:rPr>
            <w:rFonts w:asciiTheme="majorBidi" w:hAnsiTheme="majorBidi" w:cstheme="majorBidi"/>
            <w:rtl/>
            <w:rPrChange w:id="4293" w:author="yara ahmad" w:date="2021-04-18T08:34:00Z">
              <w:rPr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rtl/>
            <w:rPrChange w:id="4294" w:author="yara ahmad" w:date="2021-04-18T08:34:00Z">
              <w:rPr>
                <w:rFonts w:hint="cs"/>
                <w:rtl/>
              </w:rPr>
            </w:rPrChange>
          </w:rPr>
          <w:t>הקניות</w:t>
        </w:r>
        <w:r w:rsidRPr="00AE4B49">
          <w:rPr>
            <w:rFonts w:asciiTheme="majorBidi" w:hAnsiTheme="majorBidi" w:cstheme="majorBidi"/>
            <w:rtl/>
            <w:rPrChange w:id="4295" w:author="yara ahmad" w:date="2021-04-18T08:34:00Z">
              <w:rPr>
                <w:rtl/>
              </w:rPr>
            </w:rPrChange>
          </w:rPr>
          <w:t xml:space="preserve"> .</w:t>
        </w:r>
      </w:ins>
    </w:p>
    <w:p w14:paraId="78B8FA53" w14:textId="5BA3EAEC" w:rsidR="001C795F" w:rsidRPr="00AE4B49" w:rsidRDefault="001C795F" w:rsidP="001C795F">
      <w:pPr>
        <w:rPr>
          <w:rFonts w:asciiTheme="majorBidi" w:hAnsiTheme="majorBidi" w:cstheme="majorBidi"/>
          <w:rtl/>
          <w:rPrChange w:id="4296" w:author="yara ahmad" w:date="2021-04-18T08:34:00Z">
            <w:rPr>
              <w:rtl/>
            </w:rPr>
          </w:rPrChange>
        </w:rPr>
      </w:pPr>
      <w:del w:id="4297" w:author="jamil" w:date="2021-04-17T19:05:00Z">
        <w:r w:rsidRPr="00AE4B49" w:rsidDel="00C329DF">
          <w:rPr>
            <w:rFonts w:asciiTheme="majorBidi" w:hAnsiTheme="majorBidi" w:cstheme="majorBidi"/>
            <w:rPrChange w:id="4298" w:author="yara ahmad" w:date="2021-04-18T08:34:00Z">
              <w:rPr/>
            </w:rPrChange>
          </w:rPr>
          <w:delText>SAD</w:delText>
        </w:r>
        <w:r w:rsidRPr="00AE4B49" w:rsidDel="00C329DF">
          <w:rPr>
            <w:rFonts w:asciiTheme="majorBidi" w:hAnsiTheme="majorBidi" w:cstheme="majorBidi"/>
            <w:rtl/>
            <w:rPrChange w:id="4299" w:author="yara ahmad" w:date="2021-04-18T08:34:00Z">
              <w:rPr>
                <w:rtl/>
              </w:rPr>
            </w:rPrChange>
          </w:rPr>
          <w:delText xml:space="preserve"> </w:delText>
        </w:r>
      </w:del>
      <w:proofErr w:type="gramStart"/>
      <w:ins w:id="4300" w:author="jamil" w:date="2021-04-17T19:05:00Z">
        <w:r w:rsidR="00C329DF" w:rsidRPr="00AE4B49">
          <w:rPr>
            <w:rFonts w:asciiTheme="majorBidi" w:hAnsiTheme="majorBidi" w:cstheme="majorBidi"/>
            <w:rPrChange w:id="4301" w:author="yara ahmad" w:date="2021-04-18T08:34:00Z">
              <w:rPr/>
            </w:rPrChange>
          </w:rPr>
          <w:t>BAD</w:t>
        </w:r>
        <w:r w:rsidR="00C329DF" w:rsidRPr="00AE4B49">
          <w:rPr>
            <w:rFonts w:asciiTheme="majorBidi" w:hAnsiTheme="majorBidi" w:cstheme="majorBidi"/>
            <w:rtl/>
            <w:rPrChange w:id="4302" w:author="yara ahmad" w:date="2021-04-18T08:34:00Z">
              <w:rPr>
                <w:rtl/>
              </w:rPr>
            </w:rPrChange>
          </w:rPr>
          <w:t xml:space="preserve"> </w:t>
        </w:r>
      </w:ins>
      <w:r w:rsidRPr="00AE4B49">
        <w:rPr>
          <w:rFonts w:asciiTheme="majorBidi" w:hAnsiTheme="majorBidi" w:cstheme="majorBidi"/>
          <w:rtl/>
          <w:rPrChange w:id="4303" w:author="yara ahmad" w:date="2021-04-18T08:34:00Z">
            <w:rPr>
              <w:rtl/>
            </w:rPr>
          </w:rPrChange>
        </w:rPr>
        <w:t>:</w:t>
      </w:r>
      <w:proofErr w:type="gramEnd"/>
      <w:r w:rsidRPr="00AE4B49">
        <w:rPr>
          <w:rFonts w:asciiTheme="majorBidi" w:hAnsiTheme="majorBidi" w:cstheme="majorBidi"/>
          <w:rtl/>
          <w:rPrChange w:id="4304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4305" w:author="yara ahmad" w:date="2021-04-18T08:34:00Z">
            <w:rPr>
              <w:rFonts w:hint="cs"/>
              <w:rtl/>
            </w:rPr>
          </w:rPrChange>
        </w:rPr>
        <w:t>המוצר</w:t>
      </w:r>
      <w:r w:rsidRPr="00AE4B49">
        <w:rPr>
          <w:rFonts w:asciiTheme="majorBidi" w:hAnsiTheme="majorBidi" w:cstheme="majorBidi"/>
          <w:rtl/>
          <w:rPrChange w:id="4306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4307" w:author="yara ahmad" w:date="2021-04-18T08:34:00Z">
            <w:rPr>
              <w:rFonts w:hint="cs"/>
              <w:rtl/>
            </w:rPr>
          </w:rPrChange>
        </w:rPr>
        <w:t>אכן</w:t>
      </w:r>
      <w:r w:rsidRPr="00AE4B49">
        <w:rPr>
          <w:rFonts w:asciiTheme="majorBidi" w:hAnsiTheme="majorBidi" w:cstheme="majorBidi"/>
          <w:rtl/>
          <w:rPrChange w:id="4308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4309" w:author="yara ahmad" w:date="2021-04-18T08:34:00Z">
            <w:rPr>
              <w:rFonts w:hint="cs"/>
              <w:rtl/>
            </w:rPr>
          </w:rPrChange>
        </w:rPr>
        <w:t>נוסף</w:t>
      </w:r>
      <w:r w:rsidRPr="00AE4B49">
        <w:rPr>
          <w:rFonts w:asciiTheme="majorBidi" w:hAnsiTheme="majorBidi" w:cstheme="majorBidi"/>
          <w:rtl/>
          <w:rPrChange w:id="4310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4311" w:author="yara ahmad" w:date="2021-04-18T08:34:00Z">
            <w:rPr>
              <w:rFonts w:hint="cs"/>
              <w:rtl/>
            </w:rPr>
          </w:rPrChange>
        </w:rPr>
        <w:t>לסל</w:t>
      </w:r>
      <w:r w:rsidRPr="00AE4B49">
        <w:rPr>
          <w:rFonts w:asciiTheme="majorBidi" w:hAnsiTheme="majorBidi" w:cstheme="majorBidi"/>
          <w:rtl/>
          <w:rPrChange w:id="4312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4313" w:author="yara ahmad" w:date="2021-04-18T08:34:00Z">
            <w:rPr>
              <w:rFonts w:hint="cs"/>
              <w:rtl/>
            </w:rPr>
          </w:rPrChange>
        </w:rPr>
        <w:t>הקניות</w:t>
      </w:r>
      <w:r w:rsidRPr="00AE4B49">
        <w:rPr>
          <w:rFonts w:asciiTheme="majorBidi" w:hAnsiTheme="majorBidi" w:cstheme="majorBidi"/>
          <w:rtl/>
          <w:rPrChange w:id="4314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4315" w:author="yara ahmad" w:date="2021-04-18T08:34:00Z">
            <w:rPr>
              <w:rFonts w:hint="cs"/>
              <w:rtl/>
            </w:rPr>
          </w:rPrChange>
        </w:rPr>
        <w:t>אבל</w:t>
      </w:r>
      <w:r w:rsidRPr="00AE4B49">
        <w:rPr>
          <w:rFonts w:asciiTheme="majorBidi" w:hAnsiTheme="majorBidi" w:cstheme="majorBidi"/>
          <w:rtl/>
          <w:rPrChange w:id="4316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4317" w:author="yara ahmad" w:date="2021-04-18T08:34:00Z">
            <w:rPr>
              <w:rFonts w:hint="cs"/>
              <w:rtl/>
            </w:rPr>
          </w:rPrChange>
        </w:rPr>
        <w:t>המערכת</w:t>
      </w:r>
      <w:r w:rsidRPr="00AE4B49">
        <w:rPr>
          <w:rFonts w:asciiTheme="majorBidi" w:hAnsiTheme="majorBidi" w:cstheme="majorBidi"/>
          <w:rtl/>
          <w:rPrChange w:id="4318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4319" w:author="yara ahmad" w:date="2021-04-18T08:34:00Z">
            <w:rPr>
              <w:rFonts w:hint="cs"/>
              <w:rtl/>
            </w:rPr>
          </w:rPrChange>
        </w:rPr>
        <w:t>לא</w:t>
      </w:r>
      <w:r w:rsidRPr="00AE4B49">
        <w:rPr>
          <w:rFonts w:asciiTheme="majorBidi" w:hAnsiTheme="majorBidi" w:cstheme="majorBidi"/>
          <w:rtl/>
          <w:rPrChange w:id="4320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4321" w:author="yara ahmad" w:date="2021-04-18T08:34:00Z">
            <w:rPr>
              <w:rFonts w:hint="cs"/>
              <w:rtl/>
            </w:rPr>
          </w:rPrChange>
        </w:rPr>
        <w:t>מאפשרת</w:t>
      </w:r>
      <w:r w:rsidRPr="00AE4B49">
        <w:rPr>
          <w:rFonts w:asciiTheme="majorBidi" w:hAnsiTheme="majorBidi" w:cstheme="majorBidi"/>
          <w:rtl/>
          <w:rPrChange w:id="4322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4323" w:author="yara ahmad" w:date="2021-04-18T08:34:00Z">
            <w:rPr>
              <w:rFonts w:hint="cs"/>
              <w:rtl/>
            </w:rPr>
          </w:rPrChange>
        </w:rPr>
        <w:t>ביצוע</w:t>
      </w:r>
      <w:r w:rsidRPr="00AE4B49">
        <w:rPr>
          <w:rFonts w:asciiTheme="majorBidi" w:hAnsiTheme="majorBidi" w:cstheme="majorBidi"/>
          <w:rtl/>
          <w:rPrChange w:id="4324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4325" w:author="yara ahmad" w:date="2021-04-18T08:34:00Z">
            <w:rPr>
              <w:rFonts w:hint="cs"/>
              <w:rtl/>
            </w:rPr>
          </w:rPrChange>
        </w:rPr>
        <w:t>הזמנה</w:t>
      </w:r>
      <w:r w:rsidRPr="00AE4B49">
        <w:rPr>
          <w:rFonts w:asciiTheme="majorBidi" w:hAnsiTheme="majorBidi" w:cstheme="majorBidi"/>
          <w:rtl/>
          <w:rPrChange w:id="4326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4327" w:author="yara ahmad" w:date="2021-04-18T08:34:00Z">
            <w:rPr>
              <w:rFonts w:hint="cs"/>
              <w:rtl/>
            </w:rPr>
          </w:rPrChange>
        </w:rPr>
        <w:t>משם</w:t>
      </w:r>
      <w:r w:rsidRPr="00AE4B49">
        <w:rPr>
          <w:rFonts w:asciiTheme="majorBidi" w:hAnsiTheme="majorBidi" w:cstheme="majorBidi"/>
          <w:rtl/>
          <w:rPrChange w:id="4328" w:author="yara ahmad" w:date="2021-04-18T08:34:00Z">
            <w:rPr>
              <w:rtl/>
            </w:rPr>
          </w:rPrChange>
        </w:rPr>
        <w:t xml:space="preserve"> .</w:t>
      </w:r>
    </w:p>
    <w:p w14:paraId="6B68437A" w14:textId="3801393A" w:rsidR="001C795F" w:rsidRPr="00AE4B49" w:rsidDel="00C329DF" w:rsidRDefault="001C795F" w:rsidP="001C795F">
      <w:pPr>
        <w:rPr>
          <w:del w:id="4329" w:author="jamil" w:date="2021-04-17T19:05:00Z"/>
          <w:rFonts w:asciiTheme="majorBidi" w:hAnsiTheme="majorBidi" w:cstheme="majorBidi"/>
          <w:rtl/>
          <w:rPrChange w:id="4330" w:author="yara ahmad" w:date="2021-04-18T08:34:00Z">
            <w:rPr>
              <w:del w:id="4331" w:author="jamil" w:date="2021-04-17T19:05:00Z"/>
              <w:rtl/>
            </w:rPr>
          </w:rPrChange>
        </w:rPr>
      </w:pPr>
      <w:del w:id="4332" w:author="jamil" w:date="2021-04-17T19:05:00Z">
        <w:r w:rsidRPr="00AE4B49" w:rsidDel="00C329DF">
          <w:rPr>
            <w:rFonts w:asciiTheme="majorBidi" w:hAnsiTheme="majorBidi" w:cstheme="majorBidi"/>
            <w:rPrChange w:id="4333" w:author="yara ahmad" w:date="2021-04-18T08:34:00Z">
              <w:rPr/>
            </w:rPrChange>
          </w:rPr>
          <w:delText>BAD</w:delText>
        </w:r>
        <w:r w:rsidRPr="00AE4B49" w:rsidDel="00C329DF">
          <w:rPr>
            <w:rFonts w:asciiTheme="majorBidi" w:hAnsiTheme="majorBidi" w:cstheme="majorBidi"/>
            <w:rtl/>
            <w:rPrChange w:id="4334" w:author="yara ahmad" w:date="2021-04-18T08:34:00Z">
              <w:rPr>
                <w:rtl/>
              </w:rPr>
            </w:rPrChange>
          </w:rPr>
          <w:delText xml:space="preserve"> : </w:delText>
        </w:r>
        <w:r w:rsidRPr="00AE4B49" w:rsidDel="00C329DF">
          <w:rPr>
            <w:rFonts w:asciiTheme="majorBidi" w:hAnsiTheme="majorBidi" w:cstheme="majorBidi" w:hint="cs"/>
            <w:rtl/>
            <w:rPrChange w:id="4335" w:author="yara ahmad" w:date="2021-04-18T08:34:00Z">
              <w:rPr>
                <w:rFonts w:hint="cs"/>
                <w:rtl/>
              </w:rPr>
            </w:rPrChange>
          </w:rPr>
          <w:delText>המערכת</w:delText>
        </w:r>
        <w:r w:rsidRPr="00AE4B49" w:rsidDel="00C329DF">
          <w:rPr>
            <w:rFonts w:asciiTheme="majorBidi" w:hAnsiTheme="majorBidi" w:cstheme="majorBidi"/>
            <w:rtl/>
            <w:rPrChange w:id="4336" w:author="yara ahmad" w:date="2021-04-18T08:34:00Z">
              <w:rPr>
                <w:rtl/>
              </w:rPr>
            </w:rPrChange>
          </w:rPr>
          <w:delText xml:space="preserve"> </w:delText>
        </w:r>
        <w:r w:rsidRPr="00AE4B49" w:rsidDel="00C329DF">
          <w:rPr>
            <w:rFonts w:asciiTheme="majorBidi" w:hAnsiTheme="majorBidi" w:cstheme="majorBidi" w:hint="cs"/>
            <w:rtl/>
            <w:rPrChange w:id="4337" w:author="yara ahmad" w:date="2021-04-18T08:34:00Z">
              <w:rPr>
                <w:rFonts w:hint="cs"/>
                <w:rtl/>
              </w:rPr>
            </w:rPrChange>
          </w:rPr>
          <w:delText>לא</w:delText>
        </w:r>
        <w:r w:rsidRPr="00AE4B49" w:rsidDel="00C329DF">
          <w:rPr>
            <w:rFonts w:asciiTheme="majorBidi" w:hAnsiTheme="majorBidi" w:cstheme="majorBidi"/>
            <w:rtl/>
            <w:rPrChange w:id="4338" w:author="yara ahmad" w:date="2021-04-18T08:34:00Z">
              <w:rPr>
                <w:rtl/>
              </w:rPr>
            </w:rPrChange>
          </w:rPr>
          <w:delText xml:space="preserve"> </w:delText>
        </w:r>
        <w:r w:rsidRPr="00AE4B49" w:rsidDel="00C329DF">
          <w:rPr>
            <w:rFonts w:asciiTheme="majorBidi" w:hAnsiTheme="majorBidi" w:cstheme="majorBidi" w:hint="cs"/>
            <w:rtl/>
            <w:rPrChange w:id="4339" w:author="yara ahmad" w:date="2021-04-18T08:34:00Z">
              <w:rPr>
                <w:rFonts w:hint="cs"/>
                <w:rtl/>
              </w:rPr>
            </w:rPrChange>
          </w:rPr>
          <w:delText>מאפשרת</w:delText>
        </w:r>
        <w:r w:rsidRPr="00AE4B49" w:rsidDel="00C329DF">
          <w:rPr>
            <w:rFonts w:asciiTheme="majorBidi" w:hAnsiTheme="majorBidi" w:cstheme="majorBidi"/>
            <w:rtl/>
            <w:rPrChange w:id="4340" w:author="yara ahmad" w:date="2021-04-18T08:34:00Z">
              <w:rPr>
                <w:rtl/>
              </w:rPr>
            </w:rPrChange>
          </w:rPr>
          <w:delText xml:space="preserve"> </w:delText>
        </w:r>
        <w:r w:rsidRPr="00AE4B49" w:rsidDel="00C329DF">
          <w:rPr>
            <w:rFonts w:asciiTheme="majorBidi" w:hAnsiTheme="majorBidi" w:cstheme="majorBidi" w:hint="cs"/>
            <w:rtl/>
            <w:rPrChange w:id="4341" w:author="yara ahmad" w:date="2021-04-18T08:34:00Z">
              <w:rPr>
                <w:rFonts w:hint="cs"/>
                <w:rtl/>
              </w:rPr>
            </w:rPrChange>
          </w:rPr>
          <w:delText>למשתמש</w:delText>
        </w:r>
        <w:r w:rsidRPr="00AE4B49" w:rsidDel="00C329DF">
          <w:rPr>
            <w:rFonts w:asciiTheme="majorBidi" w:hAnsiTheme="majorBidi" w:cstheme="majorBidi"/>
            <w:rtl/>
            <w:rPrChange w:id="4342" w:author="yara ahmad" w:date="2021-04-18T08:34:00Z">
              <w:rPr>
                <w:rtl/>
              </w:rPr>
            </w:rPrChange>
          </w:rPr>
          <w:delText xml:space="preserve"> </w:delText>
        </w:r>
        <w:r w:rsidRPr="00AE4B49" w:rsidDel="00C329DF">
          <w:rPr>
            <w:rFonts w:asciiTheme="majorBidi" w:hAnsiTheme="majorBidi" w:cstheme="majorBidi" w:hint="cs"/>
            <w:rtl/>
            <w:rPrChange w:id="4343" w:author="yara ahmad" w:date="2021-04-18T08:34:00Z">
              <w:rPr>
                <w:rFonts w:hint="cs"/>
                <w:rtl/>
              </w:rPr>
            </w:rPrChange>
          </w:rPr>
          <w:delText>לשמור</w:delText>
        </w:r>
        <w:r w:rsidRPr="00AE4B49" w:rsidDel="00C329DF">
          <w:rPr>
            <w:rFonts w:asciiTheme="majorBidi" w:hAnsiTheme="majorBidi" w:cstheme="majorBidi"/>
            <w:rtl/>
            <w:rPrChange w:id="4344" w:author="yara ahmad" w:date="2021-04-18T08:34:00Z">
              <w:rPr>
                <w:rtl/>
              </w:rPr>
            </w:rPrChange>
          </w:rPr>
          <w:delText xml:space="preserve"> </w:delText>
        </w:r>
        <w:r w:rsidRPr="00AE4B49" w:rsidDel="00C329DF">
          <w:rPr>
            <w:rFonts w:asciiTheme="majorBidi" w:hAnsiTheme="majorBidi" w:cstheme="majorBidi" w:hint="cs"/>
            <w:rtl/>
            <w:rPrChange w:id="4345" w:author="yara ahmad" w:date="2021-04-18T08:34:00Z">
              <w:rPr>
                <w:rFonts w:hint="cs"/>
                <w:rtl/>
              </w:rPr>
            </w:rPrChange>
          </w:rPr>
          <w:delText>מוצר</w:delText>
        </w:r>
        <w:r w:rsidRPr="00AE4B49" w:rsidDel="00C329DF">
          <w:rPr>
            <w:rFonts w:asciiTheme="majorBidi" w:hAnsiTheme="majorBidi" w:cstheme="majorBidi"/>
            <w:rtl/>
            <w:rPrChange w:id="4346" w:author="yara ahmad" w:date="2021-04-18T08:34:00Z">
              <w:rPr>
                <w:rtl/>
              </w:rPr>
            </w:rPrChange>
          </w:rPr>
          <w:delText xml:space="preserve"> </w:delText>
        </w:r>
        <w:r w:rsidRPr="00AE4B49" w:rsidDel="00C329DF">
          <w:rPr>
            <w:rFonts w:asciiTheme="majorBidi" w:hAnsiTheme="majorBidi" w:cstheme="majorBidi" w:hint="cs"/>
            <w:rtl/>
            <w:rPrChange w:id="4347" w:author="yara ahmad" w:date="2021-04-18T08:34:00Z">
              <w:rPr>
                <w:rFonts w:hint="cs"/>
                <w:rtl/>
              </w:rPr>
            </w:rPrChange>
          </w:rPr>
          <w:delText>שאזל</w:delText>
        </w:r>
        <w:r w:rsidRPr="00AE4B49" w:rsidDel="00C329DF">
          <w:rPr>
            <w:rFonts w:asciiTheme="majorBidi" w:hAnsiTheme="majorBidi" w:cstheme="majorBidi"/>
            <w:rtl/>
            <w:rPrChange w:id="4348" w:author="yara ahmad" w:date="2021-04-18T08:34:00Z">
              <w:rPr>
                <w:rtl/>
              </w:rPr>
            </w:rPrChange>
          </w:rPr>
          <w:delText xml:space="preserve"> </w:delText>
        </w:r>
        <w:r w:rsidRPr="00AE4B49" w:rsidDel="00C329DF">
          <w:rPr>
            <w:rFonts w:asciiTheme="majorBidi" w:hAnsiTheme="majorBidi" w:cstheme="majorBidi" w:hint="cs"/>
            <w:rtl/>
            <w:rPrChange w:id="4349" w:author="yara ahmad" w:date="2021-04-18T08:34:00Z">
              <w:rPr>
                <w:rFonts w:hint="cs"/>
                <w:rtl/>
              </w:rPr>
            </w:rPrChange>
          </w:rPr>
          <w:delText>מהמלאי</w:delText>
        </w:r>
        <w:r w:rsidRPr="00AE4B49" w:rsidDel="00C329DF">
          <w:rPr>
            <w:rFonts w:asciiTheme="majorBidi" w:hAnsiTheme="majorBidi" w:cstheme="majorBidi"/>
            <w:rtl/>
            <w:rPrChange w:id="4350" w:author="yara ahmad" w:date="2021-04-18T08:34:00Z">
              <w:rPr>
                <w:rtl/>
              </w:rPr>
            </w:rPrChange>
          </w:rPr>
          <w:delText xml:space="preserve"> </w:delText>
        </w:r>
        <w:r w:rsidRPr="00AE4B49" w:rsidDel="00C329DF">
          <w:rPr>
            <w:rFonts w:asciiTheme="majorBidi" w:hAnsiTheme="majorBidi" w:cstheme="majorBidi" w:hint="cs"/>
            <w:rtl/>
            <w:rPrChange w:id="4351" w:author="yara ahmad" w:date="2021-04-18T08:34:00Z">
              <w:rPr>
                <w:rFonts w:hint="cs"/>
                <w:rtl/>
              </w:rPr>
            </w:rPrChange>
          </w:rPr>
          <w:delText>מהחנות</w:delText>
        </w:r>
        <w:r w:rsidRPr="00AE4B49" w:rsidDel="00C329DF">
          <w:rPr>
            <w:rFonts w:asciiTheme="majorBidi" w:hAnsiTheme="majorBidi" w:cstheme="majorBidi"/>
            <w:rtl/>
            <w:rPrChange w:id="4352" w:author="yara ahmad" w:date="2021-04-18T08:34:00Z">
              <w:rPr>
                <w:rtl/>
              </w:rPr>
            </w:rPrChange>
          </w:rPr>
          <w:delText xml:space="preserve"> </w:delText>
        </w:r>
        <w:r w:rsidRPr="00AE4B49" w:rsidDel="00C329DF">
          <w:rPr>
            <w:rFonts w:asciiTheme="majorBidi" w:hAnsiTheme="majorBidi" w:cstheme="majorBidi" w:hint="cs"/>
            <w:rtl/>
            <w:rPrChange w:id="4353" w:author="yara ahmad" w:date="2021-04-18T08:34:00Z">
              <w:rPr>
                <w:rFonts w:hint="cs"/>
                <w:rtl/>
              </w:rPr>
            </w:rPrChange>
          </w:rPr>
          <w:delText>לסל</w:delText>
        </w:r>
        <w:r w:rsidRPr="00AE4B49" w:rsidDel="00C329DF">
          <w:rPr>
            <w:rFonts w:asciiTheme="majorBidi" w:hAnsiTheme="majorBidi" w:cstheme="majorBidi"/>
            <w:rtl/>
            <w:rPrChange w:id="4354" w:author="yara ahmad" w:date="2021-04-18T08:34:00Z">
              <w:rPr>
                <w:rtl/>
              </w:rPr>
            </w:rPrChange>
          </w:rPr>
          <w:delText xml:space="preserve"> </w:delText>
        </w:r>
        <w:r w:rsidRPr="00AE4B49" w:rsidDel="00C329DF">
          <w:rPr>
            <w:rFonts w:asciiTheme="majorBidi" w:hAnsiTheme="majorBidi" w:cstheme="majorBidi" w:hint="cs"/>
            <w:rtl/>
            <w:rPrChange w:id="4355" w:author="yara ahmad" w:date="2021-04-18T08:34:00Z">
              <w:rPr>
                <w:rFonts w:hint="cs"/>
                <w:rtl/>
              </w:rPr>
            </w:rPrChange>
          </w:rPr>
          <w:delText>הקניות</w:delText>
        </w:r>
        <w:r w:rsidRPr="00AE4B49" w:rsidDel="00C329DF">
          <w:rPr>
            <w:rFonts w:asciiTheme="majorBidi" w:hAnsiTheme="majorBidi" w:cstheme="majorBidi"/>
            <w:rtl/>
            <w:rPrChange w:id="4356" w:author="yara ahmad" w:date="2021-04-18T08:34:00Z">
              <w:rPr>
                <w:rtl/>
              </w:rPr>
            </w:rPrChange>
          </w:rPr>
          <w:delText xml:space="preserve"> .</w:delText>
        </w:r>
      </w:del>
    </w:p>
    <w:p w14:paraId="19F18CF1" w14:textId="793DBAD8" w:rsidR="001C795F" w:rsidRPr="00AE4B49" w:rsidRDefault="00B63DFF" w:rsidP="001C795F">
      <w:pPr>
        <w:rPr>
          <w:rFonts w:asciiTheme="majorBidi" w:hAnsiTheme="majorBidi" w:cstheme="majorBidi"/>
          <w:rtl/>
          <w:rPrChange w:id="4357" w:author="yara ahmad" w:date="2021-04-18T08:34:00Z">
            <w:rPr>
              <w:rtl/>
            </w:rPr>
          </w:rPrChange>
        </w:rPr>
      </w:pPr>
      <w:r w:rsidRPr="00AE4B49">
        <w:rPr>
          <w:rFonts w:asciiTheme="majorBidi" w:hAnsiTheme="majorBidi" w:cstheme="majorBidi"/>
          <w:noProof/>
          <w:rtl/>
          <w:rPrChange w:id="4358" w:author="yara ahmad" w:date="2021-04-18T08:34:00Z">
            <w:rPr>
              <w:noProof/>
              <w:rtl/>
            </w:rPr>
          </w:rPrChange>
        </w:rPr>
        <w:drawing>
          <wp:anchor distT="0" distB="0" distL="114300" distR="114300" simplePos="0" relativeHeight="251685888" behindDoc="0" locked="0" layoutInCell="1" allowOverlap="1" wp14:anchorId="213CF429" wp14:editId="19FD17DD">
            <wp:simplePos x="0" y="0"/>
            <wp:positionH relativeFrom="column">
              <wp:posOffset>1117600</wp:posOffset>
            </wp:positionH>
            <wp:positionV relativeFrom="paragraph">
              <wp:posOffset>97155</wp:posOffset>
            </wp:positionV>
            <wp:extent cx="4283710" cy="2992120"/>
            <wp:effectExtent l="0" t="0" r="0" b="5080"/>
            <wp:wrapSquare wrapText="bothSides"/>
            <wp:docPr id="26" name="Picture 2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Diagram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3710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2B8C97F" w14:textId="485BF020" w:rsidR="001C795F" w:rsidRPr="00AE4B49" w:rsidRDefault="001C795F" w:rsidP="001C795F">
      <w:pPr>
        <w:rPr>
          <w:rFonts w:asciiTheme="majorBidi" w:hAnsiTheme="majorBidi" w:cstheme="majorBidi"/>
          <w:rtl/>
          <w:rPrChange w:id="4359" w:author="yara ahmad" w:date="2021-04-18T08:34:00Z">
            <w:rPr>
              <w:rtl/>
            </w:rPr>
          </w:rPrChange>
        </w:rPr>
      </w:pPr>
    </w:p>
    <w:p w14:paraId="66170612" w14:textId="23196EB5" w:rsidR="001C795F" w:rsidRPr="00AE4B49" w:rsidRDefault="001C795F" w:rsidP="001C795F">
      <w:pPr>
        <w:rPr>
          <w:rFonts w:asciiTheme="majorBidi" w:hAnsiTheme="majorBidi" w:cstheme="majorBidi"/>
          <w:rtl/>
          <w:rPrChange w:id="4360" w:author="yara ahmad" w:date="2021-04-18T08:34:00Z">
            <w:rPr>
              <w:rtl/>
            </w:rPr>
          </w:rPrChange>
        </w:rPr>
      </w:pPr>
    </w:p>
    <w:p w14:paraId="1C50C0D3" w14:textId="3D1211B2" w:rsidR="001C795F" w:rsidRPr="00AE4B49" w:rsidRDefault="001C795F" w:rsidP="001C795F">
      <w:pPr>
        <w:rPr>
          <w:rFonts w:asciiTheme="majorBidi" w:hAnsiTheme="majorBidi" w:cstheme="majorBidi"/>
          <w:rtl/>
          <w:rPrChange w:id="4361" w:author="yara ahmad" w:date="2021-04-18T08:34:00Z">
            <w:rPr>
              <w:rtl/>
            </w:rPr>
          </w:rPrChange>
        </w:rPr>
      </w:pPr>
    </w:p>
    <w:p w14:paraId="610221C9" w14:textId="77777777" w:rsidR="001C795F" w:rsidRPr="00AE4B49" w:rsidRDefault="001C795F" w:rsidP="001C795F">
      <w:pPr>
        <w:rPr>
          <w:rFonts w:asciiTheme="majorBidi" w:hAnsiTheme="majorBidi" w:cstheme="majorBidi"/>
          <w:rtl/>
          <w:rPrChange w:id="4362" w:author="yara ahmad" w:date="2021-04-18T08:34:00Z">
            <w:rPr>
              <w:rtl/>
            </w:rPr>
          </w:rPrChange>
        </w:rPr>
      </w:pPr>
    </w:p>
    <w:p w14:paraId="29D712A2" w14:textId="77777777" w:rsidR="001C795F" w:rsidRPr="00AE4B49" w:rsidRDefault="001C795F" w:rsidP="001C795F">
      <w:pPr>
        <w:rPr>
          <w:rFonts w:asciiTheme="majorBidi" w:hAnsiTheme="majorBidi" w:cstheme="majorBidi"/>
          <w:rtl/>
          <w:rPrChange w:id="4363" w:author="yara ahmad" w:date="2021-04-18T08:34:00Z">
            <w:rPr>
              <w:rtl/>
            </w:rPr>
          </w:rPrChange>
        </w:rPr>
      </w:pPr>
    </w:p>
    <w:p w14:paraId="3AF298EF" w14:textId="77777777" w:rsidR="001C795F" w:rsidRPr="00AE4B49" w:rsidRDefault="001C795F" w:rsidP="001C795F">
      <w:pPr>
        <w:rPr>
          <w:rFonts w:asciiTheme="majorBidi" w:hAnsiTheme="majorBidi" w:cstheme="majorBidi"/>
          <w:rtl/>
          <w:rPrChange w:id="4364" w:author="yara ahmad" w:date="2021-04-18T08:34:00Z">
            <w:rPr>
              <w:rtl/>
            </w:rPr>
          </w:rPrChange>
        </w:rPr>
      </w:pPr>
    </w:p>
    <w:p w14:paraId="07E1D8A0" w14:textId="77777777" w:rsidR="001C795F" w:rsidRPr="00AE4B49" w:rsidRDefault="001C795F" w:rsidP="001C795F">
      <w:pPr>
        <w:rPr>
          <w:rFonts w:asciiTheme="majorBidi" w:hAnsiTheme="majorBidi" w:cstheme="majorBidi"/>
          <w:rtl/>
          <w:rPrChange w:id="4365" w:author="yara ahmad" w:date="2021-04-18T08:34:00Z">
            <w:rPr>
              <w:rtl/>
            </w:rPr>
          </w:rPrChange>
        </w:rPr>
      </w:pPr>
    </w:p>
    <w:p w14:paraId="7E4036C1" w14:textId="77777777" w:rsidR="001C795F" w:rsidRPr="00AE4B49" w:rsidRDefault="001C795F" w:rsidP="001C795F">
      <w:pPr>
        <w:rPr>
          <w:rFonts w:asciiTheme="majorBidi" w:hAnsiTheme="majorBidi" w:cstheme="majorBidi"/>
          <w:rtl/>
          <w:rPrChange w:id="4366" w:author="yara ahmad" w:date="2021-04-18T08:34:00Z">
            <w:rPr>
              <w:rtl/>
            </w:rPr>
          </w:rPrChange>
        </w:rPr>
      </w:pPr>
    </w:p>
    <w:p w14:paraId="00819901" w14:textId="77777777" w:rsidR="001C795F" w:rsidRPr="00AE4B49" w:rsidRDefault="001C795F" w:rsidP="001C795F">
      <w:pPr>
        <w:rPr>
          <w:rFonts w:asciiTheme="majorBidi" w:hAnsiTheme="majorBidi" w:cstheme="majorBidi"/>
          <w:rtl/>
          <w:rPrChange w:id="4367" w:author="yara ahmad" w:date="2021-04-18T08:34:00Z">
            <w:rPr>
              <w:rtl/>
            </w:rPr>
          </w:rPrChange>
        </w:rPr>
      </w:pPr>
    </w:p>
    <w:p w14:paraId="06D77DD4" w14:textId="77777777" w:rsidR="001C795F" w:rsidRPr="00AE4B49" w:rsidRDefault="001C795F" w:rsidP="001C795F">
      <w:pPr>
        <w:rPr>
          <w:rFonts w:asciiTheme="majorBidi" w:hAnsiTheme="majorBidi" w:cstheme="majorBidi"/>
          <w:rtl/>
          <w:rPrChange w:id="4368" w:author="yara ahmad" w:date="2021-04-18T08:34:00Z">
            <w:rPr>
              <w:rtl/>
            </w:rPr>
          </w:rPrChange>
        </w:rPr>
      </w:pPr>
    </w:p>
    <w:p w14:paraId="1402E5EB" w14:textId="77777777" w:rsidR="001C795F" w:rsidRPr="00AE4B49" w:rsidRDefault="001C795F" w:rsidP="001C795F">
      <w:pPr>
        <w:rPr>
          <w:rFonts w:asciiTheme="majorBidi" w:hAnsiTheme="majorBidi" w:cstheme="majorBidi"/>
          <w:rtl/>
          <w:rPrChange w:id="4369" w:author="yara ahmad" w:date="2021-04-18T08:34:00Z">
            <w:rPr>
              <w:rtl/>
            </w:rPr>
          </w:rPrChange>
        </w:rPr>
      </w:pPr>
    </w:p>
    <w:p w14:paraId="4E3B1451" w14:textId="156BD153" w:rsidR="001C795F" w:rsidDel="00742665" w:rsidRDefault="001C795F" w:rsidP="001C795F">
      <w:pPr>
        <w:rPr>
          <w:del w:id="4370" w:author="yara ahmad" w:date="2021-04-18T13:37:00Z"/>
          <w:rFonts w:asciiTheme="majorBidi" w:hAnsiTheme="majorBidi" w:cstheme="majorBidi"/>
        </w:rPr>
      </w:pPr>
    </w:p>
    <w:p w14:paraId="644A09F5" w14:textId="77777777" w:rsidR="00742665" w:rsidRPr="00AE4B49" w:rsidRDefault="00742665" w:rsidP="001C795F">
      <w:pPr>
        <w:rPr>
          <w:ins w:id="4371" w:author="yara ahmad" w:date="2021-04-18T13:37:00Z"/>
          <w:rFonts w:asciiTheme="majorBidi" w:hAnsiTheme="majorBidi" w:cstheme="majorBidi"/>
          <w:rtl/>
          <w:rPrChange w:id="4372" w:author="yara ahmad" w:date="2021-04-18T08:34:00Z">
            <w:rPr>
              <w:ins w:id="4373" w:author="yara ahmad" w:date="2021-04-18T13:37:00Z"/>
              <w:rtl/>
            </w:rPr>
          </w:rPrChange>
        </w:rPr>
      </w:pPr>
    </w:p>
    <w:p w14:paraId="4B874280" w14:textId="77777777" w:rsidR="001C795F" w:rsidRPr="00AE4B49" w:rsidDel="00742665" w:rsidRDefault="001C795F" w:rsidP="001C795F">
      <w:pPr>
        <w:rPr>
          <w:del w:id="4374" w:author="yara ahmad" w:date="2021-04-18T13:37:00Z"/>
          <w:rFonts w:asciiTheme="majorBidi" w:hAnsiTheme="majorBidi" w:cstheme="majorBidi"/>
          <w:rtl/>
          <w:rPrChange w:id="4375" w:author="yara ahmad" w:date="2021-04-18T08:34:00Z">
            <w:rPr>
              <w:del w:id="4376" w:author="yara ahmad" w:date="2021-04-18T13:37:00Z"/>
              <w:rtl/>
            </w:rPr>
          </w:rPrChange>
        </w:rPr>
      </w:pPr>
    </w:p>
    <w:p w14:paraId="1F0F0D35" w14:textId="59466C11" w:rsidR="001C795F" w:rsidRPr="00AE4B49" w:rsidDel="008D79C5" w:rsidRDefault="001C795F" w:rsidP="001C795F">
      <w:pPr>
        <w:rPr>
          <w:del w:id="4377" w:author="yara ahmad" w:date="2021-04-18T08:36:00Z"/>
          <w:rFonts w:asciiTheme="majorBidi" w:hAnsiTheme="majorBidi" w:cstheme="majorBidi"/>
          <w:rPrChange w:id="4378" w:author="yara ahmad" w:date="2021-04-18T08:34:00Z">
            <w:rPr>
              <w:del w:id="4379" w:author="yara ahmad" w:date="2021-04-18T08:36:00Z"/>
            </w:rPr>
          </w:rPrChange>
        </w:rPr>
      </w:pPr>
    </w:p>
    <w:p w14:paraId="1E8DD286" w14:textId="41D21BE6" w:rsidR="001C795F" w:rsidRPr="00AE4B49" w:rsidDel="008D79C5" w:rsidRDefault="001C795F" w:rsidP="001C795F">
      <w:pPr>
        <w:rPr>
          <w:del w:id="4380" w:author="yara ahmad" w:date="2021-04-18T08:36:00Z"/>
          <w:rFonts w:asciiTheme="majorBidi" w:hAnsiTheme="majorBidi" w:cstheme="majorBidi"/>
          <w:rPrChange w:id="4381" w:author="yara ahmad" w:date="2021-04-18T08:34:00Z">
            <w:rPr>
              <w:del w:id="4382" w:author="yara ahmad" w:date="2021-04-18T08:36:00Z"/>
            </w:rPr>
          </w:rPrChange>
        </w:rPr>
      </w:pPr>
    </w:p>
    <w:p w14:paraId="348517C7" w14:textId="77777777" w:rsidR="001C795F" w:rsidRPr="00AE4B49" w:rsidRDefault="001C795F" w:rsidP="001C795F">
      <w:pPr>
        <w:rPr>
          <w:rFonts w:asciiTheme="majorBidi" w:hAnsiTheme="majorBidi" w:cstheme="majorBidi"/>
          <w:rtl/>
          <w:rPrChange w:id="4383" w:author="yara ahmad" w:date="2021-04-18T08:34:00Z">
            <w:rPr>
              <w:rtl/>
            </w:rPr>
          </w:rPrChange>
        </w:rPr>
      </w:pPr>
    </w:p>
    <w:p w14:paraId="1F7A6287" w14:textId="77777777" w:rsidR="001C795F" w:rsidRPr="00AE4B49" w:rsidRDefault="001C795F" w:rsidP="001C795F">
      <w:pPr>
        <w:rPr>
          <w:rFonts w:asciiTheme="majorBidi" w:hAnsiTheme="majorBidi" w:cstheme="majorBidi"/>
          <w:b/>
          <w:bCs/>
          <w:u w:val="single"/>
          <w:rtl/>
          <w:rPrChange w:id="4384" w:author="yara ahmad" w:date="2021-04-18T08:34:00Z">
            <w:rPr>
              <w:b/>
              <w:bCs/>
              <w:u w:val="single"/>
              <w:rtl/>
            </w:rPr>
          </w:rPrChange>
        </w:rPr>
      </w:pPr>
      <w:r w:rsidRPr="00AE4B49">
        <w:rPr>
          <w:rFonts w:asciiTheme="majorBidi" w:hAnsiTheme="majorBidi" w:cstheme="majorBidi"/>
          <w:b/>
          <w:bCs/>
          <w:u w:val="single"/>
          <w:rtl/>
          <w:rPrChange w:id="4385" w:author="yara ahmad" w:date="2021-04-18T08:34:00Z">
            <w:rPr>
              <w:b/>
              <w:bCs/>
              <w:u w:val="single"/>
              <w:rtl/>
            </w:rPr>
          </w:rPrChange>
        </w:rPr>
        <w:lastRenderedPageBreak/>
        <w:t xml:space="preserve">2.8) </w:t>
      </w:r>
      <w:r w:rsidRPr="00AE4B49">
        <w:rPr>
          <w:rFonts w:asciiTheme="majorBidi" w:hAnsiTheme="majorBidi" w:cstheme="majorBidi" w:hint="cs"/>
          <w:b/>
          <w:bCs/>
          <w:u w:val="single"/>
          <w:rtl/>
          <w:rPrChange w:id="4386" w:author="yara ahmad" w:date="2021-04-18T08:34:00Z">
            <w:rPr>
              <w:rFonts w:hint="cs"/>
              <w:b/>
              <w:bCs/>
              <w:u w:val="single"/>
              <w:rtl/>
            </w:rPr>
          </w:rPrChange>
        </w:rPr>
        <w:t>ניהול</w:t>
      </w:r>
      <w:r w:rsidRPr="00AE4B49">
        <w:rPr>
          <w:rFonts w:asciiTheme="majorBidi" w:hAnsiTheme="majorBidi" w:cstheme="majorBidi"/>
          <w:b/>
          <w:bCs/>
          <w:u w:val="single"/>
          <w:rtl/>
          <w:rPrChange w:id="4387" w:author="yara ahmad" w:date="2021-04-18T08:34:00Z">
            <w:rPr>
              <w:b/>
              <w:bCs/>
              <w:u w:val="single"/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b/>
          <w:bCs/>
          <w:u w:val="single"/>
          <w:rtl/>
          <w:rPrChange w:id="4388" w:author="yara ahmad" w:date="2021-04-18T08:34:00Z">
            <w:rPr>
              <w:rFonts w:hint="cs"/>
              <w:b/>
              <w:bCs/>
              <w:u w:val="single"/>
              <w:rtl/>
            </w:rPr>
          </w:rPrChange>
        </w:rPr>
        <w:t>עגלת</w:t>
      </w:r>
      <w:r w:rsidRPr="00AE4B49">
        <w:rPr>
          <w:rFonts w:asciiTheme="majorBidi" w:hAnsiTheme="majorBidi" w:cstheme="majorBidi"/>
          <w:b/>
          <w:bCs/>
          <w:u w:val="single"/>
          <w:rtl/>
          <w:rPrChange w:id="4389" w:author="yara ahmad" w:date="2021-04-18T08:34:00Z">
            <w:rPr>
              <w:b/>
              <w:bCs/>
              <w:u w:val="single"/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b/>
          <w:bCs/>
          <w:u w:val="single"/>
          <w:rtl/>
          <w:rPrChange w:id="4390" w:author="yara ahmad" w:date="2021-04-18T08:34:00Z">
            <w:rPr>
              <w:rFonts w:hint="cs"/>
              <w:b/>
              <w:bCs/>
              <w:u w:val="single"/>
              <w:rtl/>
            </w:rPr>
          </w:rPrChange>
        </w:rPr>
        <w:t>הקנייה</w:t>
      </w:r>
      <w:r w:rsidRPr="00AE4B49">
        <w:rPr>
          <w:rFonts w:asciiTheme="majorBidi" w:hAnsiTheme="majorBidi" w:cstheme="majorBidi"/>
          <w:b/>
          <w:bCs/>
          <w:u w:val="single"/>
          <w:rtl/>
          <w:rPrChange w:id="4391" w:author="yara ahmad" w:date="2021-04-18T08:34:00Z">
            <w:rPr>
              <w:b/>
              <w:bCs/>
              <w:u w:val="single"/>
              <w:rtl/>
            </w:rPr>
          </w:rPrChange>
        </w:rPr>
        <w:t xml:space="preserve"> :</w:t>
      </w:r>
    </w:p>
    <w:p w14:paraId="35229854" w14:textId="77777777" w:rsidR="001C795F" w:rsidRPr="00AE4B49" w:rsidRDefault="001C795F" w:rsidP="001C795F">
      <w:pPr>
        <w:rPr>
          <w:rFonts w:asciiTheme="majorBidi" w:hAnsiTheme="majorBidi" w:cstheme="majorBidi"/>
          <w:rtl/>
          <w:rPrChange w:id="4392" w:author="yara ahmad" w:date="2021-04-18T08:34:00Z">
            <w:rPr>
              <w:rtl/>
            </w:rPr>
          </w:rPrChange>
        </w:rPr>
      </w:pPr>
      <w:r w:rsidRPr="00AE4B49">
        <w:rPr>
          <w:rFonts w:asciiTheme="majorBidi" w:hAnsiTheme="majorBidi" w:cstheme="majorBidi" w:hint="cs"/>
          <w:rtl/>
          <w:rPrChange w:id="4393" w:author="yara ahmad" w:date="2021-04-18T08:34:00Z">
            <w:rPr>
              <w:rFonts w:hint="cs"/>
              <w:rtl/>
            </w:rPr>
          </w:rPrChange>
        </w:rPr>
        <w:t>תיאור</w:t>
      </w:r>
      <w:r w:rsidRPr="00AE4B49">
        <w:rPr>
          <w:rFonts w:asciiTheme="majorBidi" w:hAnsiTheme="majorBidi" w:cstheme="majorBidi"/>
          <w:rtl/>
          <w:rPrChange w:id="4394" w:author="yara ahmad" w:date="2021-04-18T08:34:00Z">
            <w:rPr>
              <w:rtl/>
            </w:rPr>
          </w:rPrChange>
        </w:rPr>
        <w:t xml:space="preserve"> : </w:t>
      </w:r>
      <w:r w:rsidRPr="00AE4B49">
        <w:rPr>
          <w:rFonts w:asciiTheme="majorBidi" w:hAnsiTheme="majorBidi" w:cstheme="majorBidi" w:hint="cs"/>
          <w:rtl/>
          <w:rPrChange w:id="4395" w:author="yara ahmad" w:date="2021-04-18T08:34:00Z">
            <w:rPr>
              <w:rFonts w:hint="cs"/>
              <w:rtl/>
            </w:rPr>
          </w:rPrChange>
        </w:rPr>
        <w:t>קבלת</w:t>
      </w:r>
      <w:r w:rsidRPr="00AE4B49">
        <w:rPr>
          <w:rFonts w:asciiTheme="majorBidi" w:hAnsiTheme="majorBidi" w:cstheme="majorBidi"/>
          <w:rtl/>
          <w:rPrChange w:id="4396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4397" w:author="yara ahmad" w:date="2021-04-18T08:34:00Z">
            <w:rPr>
              <w:rFonts w:hint="cs"/>
              <w:rtl/>
            </w:rPr>
          </w:rPrChange>
        </w:rPr>
        <w:t>מידע</w:t>
      </w:r>
      <w:r w:rsidRPr="00AE4B49">
        <w:rPr>
          <w:rFonts w:asciiTheme="majorBidi" w:hAnsiTheme="majorBidi" w:cstheme="majorBidi"/>
          <w:rtl/>
          <w:rPrChange w:id="4398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4399" w:author="yara ahmad" w:date="2021-04-18T08:34:00Z">
            <w:rPr>
              <w:rFonts w:hint="cs"/>
              <w:rtl/>
            </w:rPr>
          </w:rPrChange>
        </w:rPr>
        <w:t>על</w:t>
      </w:r>
      <w:r w:rsidRPr="00AE4B49">
        <w:rPr>
          <w:rFonts w:asciiTheme="majorBidi" w:hAnsiTheme="majorBidi" w:cstheme="majorBidi"/>
          <w:rtl/>
          <w:rPrChange w:id="4400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4401" w:author="yara ahmad" w:date="2021-04-18T08:34:00Z">
            <w:rPr>
              <w:rFonts w:hint="cs"/>
              <w:rtl/>
            </w:rPr>
          </w:rPrChange>
        </w:rPr>
        <w:t>עגלת</w:t>
      </w:r>
      <w:r w:rsidRPr="00AE4B49">
        <w:rPr>
          <w:rFonts w:asciiTheme="majorBidi" w:hAnsiTheme="majorBidi" w:cstheme="majorBidi"/>
          <w:rtl/>
          <w:rPrChange w:id="4402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4403" w:author="yara ahmad" w:date="2021-04-18T08:34:00Z">
            <w:rPr>
              <w:rFonts w:hint="cs"/>
              <w:rtl/>
            </w:rPr>
          </w:rPrChange>
        </w:rPr>
        <w:t>קניות</w:t>
      </w:r>
      <w:r w:rsidRPr="00AE4B49">
        <w:rPr>
          <w:rFonts w:asciiTheme="majorBidi" w:hAnsiTheme="majorBidi" w:cstheme="majorBidi"/>
          <w:rtl/>
          <w:rPrChange w:id="4404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4405" w:author="yara ahmad" w:date="2021-04-18T08:34:00Z">
            <w:rPr>
              <w:rFonts w:hint="cs"/>
              <w:rtl/>
            </w:rPr>
          </w:rPrChange>
        </w:rPr>
        <w:t>ועריכתה</w:t>
      </w:r>
      <w:r w:rsidRPr="00AE4B49">
        <w:rPr>
          <w:rFonts w:asciiTheme="majorBidi" w:hAnsiTheme="majorBidi" w:cstheme="majorBidi"/>
          <w:rtl/>
          <w:rPrChange w:id="4406" w:author="yara ahmad" w:date="2021-04-18T08:34:00Z">
            <w:rPr>
              <w:rtl/>
            </w:rPr>
          </w:rPrChange>
        </w:rPr>
        <w:t xml:space="preserve"> .</w:t>
      </w:r>
    </w:p>
    <w:p w14:paraId="0B3AACB4" w14:textId="6AAA23CF" w:rsidR="001C795F" w:rsidRPr="00AE4B49" w:rsidRDefault="001C795F" w:rsidP="001C795F">
      <w:pPr>
        <w:rPr>
          <w:ins w:id="4407" w:author="jamil" w:date="2021-04-17T19:15:00Z"/>
          <w:rFonts w:asciiTheme="majorBidi" w:hAnsiTheme="majorBidi" w:cstheme="majorBidi"/>
          <w:rtl/>
          <w:rPrChange w:id="4408" w:author="yara ahmad" w:date="2021-04-18T08:34:00Z">
            <w:rPr>
              <w:ins w:id="4409" w:author="jamil" w:date="2021-04-17T19:15:00Z"/>
              <w:rtl/>
            </w:rPr>
          </w:rPrChange>
        </w:rPr>
      </w:pPr>
      <w:r w:rsidRPr="00AE4B49">
        <w:rPr>
          <w:rFonts w:asciiTheme="majorBidi" w:hAnsiTheme="majorBidi" w:cstheme="majorBidi" w:hint="cs"/>
          <w:rtl/>
          <w:rPrChange w:id="4410" w:author="yara ahmad" w:date="2021-04-18T08:34:00Z">
            <w:rPr>
              <w:rFonts w:hint="cs"/>
              <w:rtl/>
            </w:rPr>
          </w:rPrChange>
        </w:rPr>
        <w:t>שחקנים</w:t>
      </w:r>
      <w:r w:rsidRPr="00AE4B49">
        <w:rPr>
          <w:rFonts w:asciiTheme="majorBidi" w:hAnsiTheme="majorBidi" w:cstheme="majorBidi"/>
          <w:rtl/>
          <w:rPrChange w:id="4411" w:author="yara ahmad" w:date="2021-04-18T08:34:00Z">
            <w:rPr>
              <w:rtl/>
            </w:rPr>
          </w:rPrChange>
        </w:rPr>
        <w:t xml:space="preserve"> : </w:t>
      </w:r>
      <w:r w:rsidRPr="00AE4B49">
        <w:rPr>
          <w:rFonts w:asciiTheme="majorBidi" w:hAnsiTheme="majorBidi" w:cstheme="majorBidi" w:hint="cs"/>
          <w:rtl/>
          <w:rPrChange w:id="4412" w:author="yara ahmad" w:date="2021-04-18T08:34:00Z">
            <w:rPr>
              <w:rFonts w:hint="cs"/>
              <w:rtl/>
            </w:rPr>
          </w:rPrChange>
        </w:rPr>
        <w:t>המערכת</w:t>
      </w:r>
      <w:r w:rsidRPr="00AE4B49">
        <w:rPr>
          <w:rFonts w:asciiTheme="majorBidi" w:hAnsiTheme="majorBidi" w:cstheme="majorBidi"/>
          <w:rtl/>
          <w:rPrChange w:id="4413" w:author="yara ahmad" w:date="2021-04-18T08:34:00Z">
            <w:rPr>
              <w:rtl/>
            </w:rPr>
          </w:rPrChange>
        </w:rPr>
        <w:t xml:space="preserve"> , </w:t>
      </w:r>
      <w:r w:rsidRPr="00AE4B49">
        <w:rPr>
          <w:rFonts w:asciiTheme="majorBidi" w:hAnsiTheme="majorBidi" w:cstheme="majorBidi" w:hint="cs"/>
          <w:rtl/>
          <w:rPrChange w:id="4414" w:author="yara ahmad" w:date="2021-04-18T08:34:00Z">
            <w:rPr>
              <w:rFonts w:hint="cs"/>
              <w:rtl/>
            </w:rPr>
          </w:rPrChange>
        </w:rPr>
        <w:t>המשתמש</w:t>
      </w:r>
    </w:p>
    <w:p w14:paraId="1C2C9AC3" w14:textId="6D5551EE" w:rsidR="005F61F5" w:rsidRPr="00AE4B49" w:rsidRDefault="005F61F5" w:rsidP="001C795F">
      <w:pPr>
        <w:rPr>
          <w:rFonts w:asciiTheme="majorBidi" w:hAnsiTheme="majorBidi" w:cstheme="majorBidi"/>
          <w:rtl/>
          <w:rPrChange w:id="4415" w:author="yara ahmad" w:date="2021-04-18T08:34:00Z">
            <w:rPr>
              <w:rtl/>
            </w:rPr>
          </w:rPrChange>
        </w:rPr>
      </w:pPr>
      <w:ins w:id="4416" w:author="jamil" w:date="2021-04-17T19:15:00Z">
        <w:r w:rsidRPr="00AE4B49">
          <w:rPr>
            <w:rFonts w:asciiTheme="majorBidi" w:hAnsiTheme="majorBidi" w:cstheme="majorBidi" w:hint="cs"/>
            <w:rtl/>
            <w:rPrChange w:id="4417" w:author="yara ahmad" w:date="2021-04-18T08:34:00Z">
              <w:rPr>
                <w:rFonts w:hint="cs"/>
                <w:rtl/>
              </w:rPr>
            </w:rPrChange>
          </w:rPr>
          <w:t>פרמטרים</w:t>
        </w:r>
        <w:r w:rsidRPr="00AE4B49">
          <w:rPr>
            <w:rFonts w:asciiTheme="majorBidi" w:hAnsiTheme="majorBidi" w:cstheme="majorBidi"/>
            <w:rtl/>
            <w:rPrChange w:id="4418" w:author="yara ahmad" w:date="2021-04-18T08:34:00Z">
              <w:rPr>
                <w:rtl/>
              </w:rPr>
            </w:rPrChange>
          </w:rPr>
          <w:t xml:space="preserve"> :</w:t>
        </w:r>
      </w:ins>
      <w:ins w:id="4419" w:author="jamil" w:date="2021-04-17T19:16:00Z">
        <w:r w:rsidRPr="00AE4B49">
          <w:rPr>
            <w:rFonts w:asciiTheme="majorBidi" w:hAnsiTheme="majorBidi" w:cstheme="majorBidi"/>
            <w:rtl/>
            <w:rPrChange w:id="4420" w:author="yara ahmad" w:date="2021-04-18T08:34:00Z">
              <w:rPr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rtl/>
            <w:rPrChange w:id="4421" w:author="yara ahmad" w:date="2021-04-18T08:34:00Z">
              <w:rPr>
                <w:rFonts w:hint="cs"/>
                <w:rtl/>
              </w:rPr>
            </w:rPrChange>
          </w:rPr>
          <w:t>אין</w:t>
        </w:r>
      </w:ins>
    </w:p>
    <w:p w14:paraId="6500353A" w14:textId="77777777" w:rsidR="001C795F" w:rsidRPr="00AE4B49" w:rsidRDefault="001C795F" w:rsidP="001C795F">
      <w:pPr>
        <w:rPr>
          <w:rFonts w:asciiTheme="majorBidi" w:hAnsiTheme="majorBidi" w:cstheme="majorBidi"/>
          <w:rPrChange w:id="4422" w:author="yara ahmad" w:date="2021-04-18T08:34:00Z">
            <w:rPr/>
          </w:rPrChange>
        </w:rPr>
      </w:pPr>
      <w:proofErr w:type="spellStart"/>
      <w:r w:rsidRPr="00AE4B49">
        <w:rPr>
          <w:rFonts w:asciiTheme="majorBidi" w:hAnsiTheme="majorBidi" w:cstheme="majorBidi"/>
          <w:rPrChange w:id="4423" w:author="yara ahmad" w:date="2021-04-18T08:34:00Z">
            <w:rPr/>
          </w:rPrChange>
        </w:rPr>
        <w:t xml:space="preserve">pre </w:t>
      </w:r>
      <w:proofErr w:type="gramStart"/>
      <w:r w:rsidRPr="00AE4B49">
        <w:rPr>
          <w:rFonts w:asciiTheme="majorBidi" w:hAnsiTheme="majorBidi" w:cstheme="majorBidi"/>
          <w:rPrChange w:id="4424" w:author="yara ahmad" w:date="2021-04-18T08:34:00Z">
            <w:rPr/>
          </w:rPrChange>
        </w:rPr>
        <w:t>condition</w:t>
      </w:r>
      <w:proofErr w:type="spellEnd"/>
      <w:r w:rsidRPr="00AE4B49">
        <w:rPr>
          <w:rFonts w:asciiTheme="majorBidi" w:hAnsiTheme="majorBidi" w:cstheme="majorBidi"/>
          <w:rtl/>
          <w:rPrChange w:id="4425" w:author="yara ahmad" w:date="2021-04-18T08:34:00Z">
            <w:rPr>
              <w:rtl/>
            </w:rPr>
          </w:rPrChange>
        </w:rPr>
        <w:t xml:space="preserve"> :</w:t>
      </w:r>
      <w:proofErr w:type="gramEnd"/>
      <w:r w:rsidRPr="00AE4B49">
        <w:rPr>
          <w:rFonts w:asciiTheme="majorBidi" w:hAnsiTheme="majorBidi" w:cstheme="majorBidi"/>
          <w:rtl/>
          <w:rPrChange w:id="4426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4427" w:author="yara ahmad" w:date="2021-04-18T08:34:00Z">
            <w:rPr>
              <w:rFonts w:hint="cs"/>
              <w:rtl/>
            </w:rPr>
          </w:rPrChange>
        </w:rPr>
        <w:t>המשתמש</w:t>
      </w:r>
      <w:r w:rsidRPr="00AE4B49">
        <w:rPr>
          <w:rFonts w:asciiTheme="majorBidi" w:hAnsiTheme="majorBidi" w:cstheme="majorBidi"/>
          <w:rtl/>
          <w:rPrChange w:id="4428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4429" w:author="yara ahmad" w:date="2021-04-18T08:34:00Z">
            <w:rPr>
              <w:rFonts w:hint="cs"/>
              <w:rtl/>
            </w:rPr>
          </w:rPrChange>
        </w:rPr>
        <w:t>מחובר</w:t>
      </w:r>
      <w:r w:rsidRPr="00AE4B49">
        <w:rPr>
          <w:rFonts w:asciiTheme="majorBidi" w:hAnsiTheme="majorBidi" w:cstheme="majorBidi"/>
          <w:rtl/>
          <w:rPrChange w:id="4430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4431" w:author="yara ahmad" w:date="2021-04-18T08:34:00Z">
            <w:rPr>
              <w:rFonts w:hint="cs"/>
              <w:rtl/>
            </w:rPr>
          </w:rPrChange>
        </w:rPr>
        <w:t>למערכת</w:t>
      </w:r>
    </w:p>
    <w:p w14:paraId="5406E8FB" w14:textId="77777777" w:rsidR="001C795F" w:rsidRPr="00AE4B49" w:rsidRDefault="001C795F" w:rsidP="001C795F">
      <w:pPr>
        <w:rPr>
          <w:rFonts w:asciiTheme="majorBidi" w:hAnsiTheme="majorBidi" w:cstheme="majorBidi"/>
          <w:rtl/>
          <w:rPrChange w:id="4432" w:author="yara ahmad" w:date="2021-04-18T08:34:00Z">
            <w:rPr>
              <w:rtl/>
            </w:rPr>
          </w:rPrChange>
        </w:rPr>
      </w:pPr>
      <w:r w:rsidRPr="00AE4B49">
        <w:rPr>
          <w:rFonts w:asciiTheme="majorBidi" w:hAnsiTheme="majorBidi" w:cstheme="majorBidi"/>
          <w:rPrChange w:id="4433" w:author="yara ahmad" w:date="2021-04-18T08:34:00Z">
            <w:rPr/>
          </w:rPrChange>
        </w:rPr>
        <w:t xml:space="preserve">post </w:t>
      </w:r>
      <w:proofErr w:type="gramStart"/>
      <w:r w:rsidRPr="00AE4B49">
        <w:rPr>
          <w:rFonts w:asciiTheme="majorBidi" w:hAnsiTheme="majorBidi" w:cstheme="majorBidi"/>
          <w:rPrChange w:id="4434" w:author="yara ahmad" w:date="2021-04-18T08:34:00Z">
            <w:rPr/>
          </w:rPrChange>
        </w:rPr>
        <w:t>condition</w:t>
      </w:r>
      <w:r w:rsidRPr="00AE4B49">
        <w:rPr>
          <w:rFonts w:asciiTheme="majorBidi" w:hAnsiTheme="majorBidi" w:cstheme="majorBidi"/>
          <w:rtl/>
          <w:rPrChange w:id="4435" w:author="yara ahmad" w:date="2021-04-18T08:34:00Z">
            <w:rPr>
              <w:rtl/>
            </w:rPr>
          </w:rPrChange>
        </w:rPr>
        <w:t xml:space="preserve"> :</w:t>
      </w:r>
      <w:proofErr w:type="gramEnd"/>
      <w:r w:rsidRPr="00AE4B49">
        <w:rPr>
          <w:rFonts w:asciiTheme="majorBidi" w:hAnsiTheme="majorBidi" w:cstheme="majorBidi"/>
          <w:rtl/>
          <w:rPrChange w:id="4436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4437" w:author="yara ahmad" w:date="2021-04-18T08:34:00Z">
            <w:rPr>
              <w:rFonts w:hint="cs"/>
              <w:rtl/>
            </w:rPr>
          </w:rPrChange>
        </w:rPr>
        <w:t>המשתמש</w:t>
      </w:r>
      <w:r w:rsidRPr="00AE4B49">
        <w:rPr>
          <w:rFonts w:asciiTheme="majorBidi" w:hAnsiTheme="majorBidi" w:cstheme="majorBidi"/>
          <w:rtl/>
          <w:rPrChange w:id="4438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4439" w:author="yara ahmad" w:date="2021-04-18T08:34:00Z">
            <w:rPr>
              <w:rFonts w:hint="cs"/>
              <w:rtl/>
            </w:rPr>
          </w:rPrChange>
        </w:rPr>
        <w:t>מקבל</w:t>
      </w:r>
      <w:r w:rsidRPr="00AE4B49">
        <w:rPr>
          <w:rFonts w:asciiTheme="majorBidi" w:hAnsiTheme="majorBidi" w:cstheme="majorBidi"/>
          <w:rtl/>
          <w:rPrChange w:id="4440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4441" w:author="yara ahmad" w:date="2021-04-18T08:34:00Z">
            <w:rPr>
              <w:rFonts w:hint="cs"/>
              <w:rtl/>
            </w:rPr>
          </w:rPrChange>
        </w:rPr>
        <w:t>מידע</w:t>
      </w:r>
      <w:r w:rsidRPr="00AE4B49">
        <w:rPr>
          <w:rFonts w:asciiTheme="majorBidi" w:hAnsiTheme="majorBidi" w:cstheme="majorBidi"/>
          <w:rtl/>
          <w:rPrChange w:id="4442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4443" w:author="yara ahmad" w:date="2021-04-18T08:34:00Z">
            <w:rPr>
              <w:rFonts w:hint="cs"/>
              <w:rtl/>
            </w:rPr>
          </w:rPrChange>
        </w:rPr>
        <w:t>על</w:t>
      </w:r>
      <w:r w:rsidRPr="00AE4B49">
        <w:rPr>
          <w:rFonts w:asciiTheme="majorBidi" w:hAnsiTheme="majorBidi" w:cstheme="majorBidi"/>
          <w:rtl/>
          <w:rPrChange w:id="4444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4445" w:author="yara ahmad" w:date="2021-04-18T08:34:00Z">
            <w:rPr>
              <w:rFonts w:hint="cs"/>
              <w:rtl/>
            </w:rPr>
          </w:rPrChange>
        </w:rPr>
        <w:t>עגלת</w:t>
      </w:r>
      <w:r w:rsidRPr="00AE4B49">
        <w:rPr>
          <w:rFonts w:asciiTheme="majorBidi" w:hAnsiTheme="majorBidi" w:cstheme="majorBidi"/>
          <w:rtl/>
          <w:rPrChange w:id="4446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4447" w:author="yara ahmad" w:date="2021-04-18T08:34:00Z">
            <w:rPr>
              <w:rFonts w:hint="cs"/>
              <w:rtl/>
            </w:rPr>
          </w:rPrChange>
        </w:rPr>
        <w:t>הקניות</w:t>
      </w:r>
      <w:r w:rsidRPr="00AE4B49">
        <w:rPr>
          <w:rFonts w:asciiTheme="majorBidi" w:hAnsiTheme="majorBidi" w:cstheme="majorBidi"/>
          <w:rtl/>
          <w:rPrChange w:id="4448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4449" w:author="yara ahmad" w:date="2021-04-18T08:34:00Z">
            <w:rPr>
              <w:rFonts w:hint="cs"/>
              <w:rtl/>
            </w:rPr>
          </w:rPrChange>
        </w:rPr>
        <w:t>ומותר</w:t>
      </w:r>
      <w:r w:rsidRPr="00AE4B49">
        <w:rPr>
          <w:rFonts w:asciiTheme="majorBidi" w:hAnsiTheme="majorBidi" w:cstheme="majorBidi"/>
          <w:rtl/>
          <w:rPrChange w:id="4450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4451" w:author="yara ahmad" w:date="2021-04-18T08:34:00Z">
            <w:rPr>
              <w:rFonts w:hint="cs"/>
              <w:rtl/>
            </w:rPr>
          </w:rPrChange>
        </w:rPr>
        <w:t>לו</w:t>
      </w:r>
      <w:r w:rsidRPr="00AE4B49">
        <w:rPr>
          <w:rFonts w:asciiTheme="majorBidi" w:hAnsiTheme="majorBidi" w:cstheme="majorBidi"/>
          <w:rtl/>
          <w:rPrChange w:id="4452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4453" w:author="yara ahmad" w:date="2021-04-18T08:34:00Z">
            <w:rPr>
              <w:rFonts w:hint="cs"/>
              <w:rtl/>
            </w:rPr>
          </w:rPrChange>
        </w:rPr>
        <w:t>לערוך</w:t>
      </w:r>
      <w:r w:rsidRPr="00AE4B49">
        <w:rPr>
          <w:rFonts w:asciiTheme="majorBidi" w:hAnsiTheme="majorBidi" w:cstheme="majorBidi"/>
          <w:rtl/>
          <w:rPrChange w:id="4454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4455" w:author="yara ahmad" w:date="2021-04-18T08:34:00Z">
            <w:rPr>
              <w:rFonts w:hint="cs"/>
              <w:rtl/>
            </w:rPr>
          </w:rPrChange>
        </w:rPr>
        <w:t>אותה</w:t>
      </w:r>
      <w:r w:rsidRPr="00AE4B49">
        <w:rPr>
          <w:rFonts w:asciiTheme="majorBidi" w:hAnsiTheme="majorBidi" w:cstheme="majorBidi"/>
          <w:rtl/>
          <w:rPrChange w:id="4456" w:author="yara ahmad" w:date="2021-04-18T08:34:00Z">
            <w:rPr>
              <w:rtl/>
            </w:rPr>
          </w:rPrChange>
        </w:rPr>
        <w:t xml:space="preserve"> .</w:t>
      </w:r>
    </w:p>
    <w:p w14:paraId="2824C924" w14:textId="77777777" w:rsidR="001C795F" w:rsidRPr="00AE4B49" w:rsidRDefault="001C795F" w:rsidP="001C795F">
      <w:pPr>
        <w:rPr>
          <w:rFonts w:asciiTheme="majorBidi" w:hAnsiTheme="majorBidi" w:cstheme="majorBidi"/>
          <w:rtl/>
          <w:rPrChange w:id="4457" w:author="yara ahmad" w:date="2021-04-18T08:34:00Z">
            <w:rPr>
              <w:rtl/>
            </w:rPr>
          </w:rPrChange>
        </w:rPr>
      </w:pPr>
      <w:r w:rsidRPr="00AE4B49">
        <w:rPr>
          <w:rFonts w:asciiTheme="majorBidi" w:hAnsiTheme="majorBidi" w:cstheme="majorBidi" w:hint="cs"/>
          <w:rtl/>
          <w:rPrChange w:id="4458" w:author="yara ahmad" w:date="2021-04-18T08:34:00Z">
            <w:rPr>
              <w:rFonts w:hint="cs"/>
              <w:rtl/>
            </w:rPr>
          </w:rPrChange>
        </w:rPr>
        <w:t>תהליך</w:t>
      </w:r>
      <w:r w:rsidRPr="00AE4B49">
        <w:rPr>
          <w:rFonts w:asciiTheme="majorBidi" w:hAnsiTheme="majorBidi" w:cstheme="majorBidi"/>
          <w:rtl/>
          <w:rPrChange w:id="4459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4460" w:author="yara ahmad" w:date="2021-04-18T08:34:00Z">
            <w:rPr>
              <w:rFonts w:hint="cs"/>
              <w:rtl/>
            </w:rPr>
          </w:rPrChange>
        </w:rPr>
        <w:t>התרחיש</w:t>
      </w:r>
      <w:r w:rsidRPr="00AE4B49">
        <w:rPr>
          <w:rFonts w:asciiTheme="majorBidi" w:hAnsiTheme="majorBidi" w:cstheme="majorBidi"/>
          <w:rtl/>
          <w:rPrChange w:id="4461" w:author="yara ahmad" w:date="2021-04-18T08:34:00Z">
            <w:rPr>
              <w:rtl/>
            </w:rPr>
          </w:rPrChange>
        </w:rPr>
        <w:t xml:space="preserve"> :</w:t>
      </w:r>
    </w:p>
    <w:p w14:paraId="26452965" w14:textId="77777777" w:rsidR="001C795F" w:rsidRPr="00AE4B49" w:rsidRDefault="001C795F" w:rsidP="001C795F">
      <w:pPr>
        <w:rPr>
          <w:rFonts w:asciiTheme="majorBidi" w:hAnsiTheme="majorBidi" w:cstheme="majorBidi"/>
          <w:rtl/>
          <w:rPrChange w:id="4462" w:author="yara ahmad" w:date="2021-04-18T08:34:00Z">
            <w:rPr>
              <w:rtl/>
            </w:rPr>
          </w:rPrChange>
        </w:rPr>
      </w:pPr>
      <w:r w:rsidRPr="00AE4B49">
        <w:rPr>
          <w:rFonts w:asciiTheme="majorBidi" w:hAnsiTheme="majorBidi" w:cstheme="majorBidi"/>
          <w:rtl/>
          <w:rPrChange w:id="4463" w:author="yara ahmad" w:date="2021-04-18T08:34:00Z">
            <w:rPr>
              <w:rtl/>
            </w:rPr>
          </w:rPrChange>
        </w:rPr>
        <w:t xml:space="preserve">1. </w:t>
      </w:r>
      <w:r w:rsidRPr="00AE4B49">
        <w:rPr>
          <w:rFonts w:asciiTheme="majorBidi" w:hAnsiTheme="majorBidi" w:cstheme="majorBidi" w:hint="cs"/>
          <w:rtl/>
          <w:rPrChange w:id="4464" w:author="yara ahmad" w:date="2021-04-18T08:34:00Z">
            <w:rPr>
              <w:rFonts w:hint="cs"/>
              <w:rtl/>
            </w:rPr>
          </w:rPrChange>
        </w:rPr>
        <w:t>במערכת</w:t>
      </w:r>
      <w:r w:rsidRPr="00AE4B49">
        <w:rPr>
          <w:rFonts w:asciiTheme="majorBidi" w:hAnsiTheme="majorBidi" w:cstheme="majorBidi"/>
          <w:rtl/>
          <w:rPrChange w:id="4465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4466" w:author="yara ahmad" w:date="2021-04-18T08:34:00Z">
            <w:rPr>
              <w:rFonts w:hint="cs"/>
              <w:rtl/>
            </w:rPr>
          </w:rPrChange>
        </w:rPr>
        <w:t>מוצגת</w:t>
      </w:r>
      <w:r w:rsidRPr="00AE4B49">
        <w:rPr>
          <w:rFonts w:asciiTheme="majorBidi" w:hAnsiTheme="majorBidi" w:cstheme="majorBidi"/>
          <w:rtl/>
          <w:rPrChange w:id="4467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4468" w:author="yara ahmad" w:date="2021-04-18T08:34:00Z">
            <w:rPr>
              <w:rFonts w:hint="cs"/>
              <w:rtl/>
            </w:rPr>
          </w:rPrChange>
        </w:rPr>
        <w:t>האופציה</w:t>
      </w:r>
      <w:r w:rsidRPr="00AE4B49">
        <w:rPr>
          <w:rFonts w:asciiTheme="majorBidi" w:hAnsiTheme="majorBidi" w:cstheme="majorBidi"/>
          <w:rtl/>
          <w:rPrChange w:id="4469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4470" w:author="yara ahmad" w:date="2021-04-18T08:34:00Z">
            <w:rPr>
              <w:rFonts w:hint="cs"/>
              <w:rtl/>
            </w:rPr>
          </w:rPrChange>
        </w:rPr>
        <w:t>לצפות</w:t>
      </w:r>
      <w:r w:rsidRPr="00AE4B49">
        <w:rPr>
          <w:rFonts w:asciiTheme="majorBidi" w:hAnsiTheme="majorBidi" w:cstheme="majorBidi"/>
          <w:rtl/>
          <w:rPrChange w:id="4471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4472" w:author="yara ahmad" w:date="2021-04-18T08:34:00Z">
            <w:rPr>
              <w:rFonts w:hint="cs"/>
              <w:rtl/>
            </w:rPr>
          </w:rPrChange>
        </w:rPr>
        <w:t>בעגלת</w:t>
      </w:r>
      <w:r w:rsidRPr="00AE4B49">
        <w:rPr>
          <w:rFonts w:asciiTheme="majorBidi" w:hAnsiTheme="majorBidi" w:cstheme="majorBidi"/>
          <w:rtl/>
          <w:rPrChange w:id="4473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4474" w:author="yara ahmad" w:date="2021-04-18T08:34:00Z">
            <w:rPr>
              <w:rFonts w:hint="cs"/>
              <w:rtl/>
            </w:rPr>
          </w:rPrChange>
        </w:rPr>
        <w:t>הקנייה</w:t>
      </w:r>
      <w:r w:rsidRPr="00AE4B49">
        <w:rPr>
          <w:rFonts w:asciiTheme="majorBidi" w:hAnsiTheme="majorBidi" w:cstheme="majorBidi"/>
          <w:rtl/>
          <w:rPrChange w:id="4475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4476" w:author="yara ahmad" w:date="2021-04-18T08:34:00Z">
            <w:rPr>
              <w:rFonts w:hint="cs"/>
              <w:rtl/>
            </w:rPr>
          </w:rPrChange>
        </w:rPr>
        <w:t>הפרטית</w:t>
      </w:r>
      <w:r w:rsidRPr="00AE4B49">
        <w:rPr>
          <w:rFonts w:asciiTheme="majorBidi" w:hAnsiTheme="majorBidi" w:cstheme="majorBidi"/>
          <w:rtl/>
          <w:rPrChange w:id="4477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4478" w:author="yara ahmad" w:date="2021-04-18T08:34:00Z">
            <w:rPr>
              <w:rFonts w:hint="cs"/>
              <w:rtl/>
            </w:rPr>
          </w:rPrChange>
        </w:rPr>
        <w:t>של</w:t>
      </w:r>
      <w:r w:rsidRPr="00AE4B49">
        <w:rPr>
          <w:rFonts w:asciiTheme="majorBidi" w:hAnsiTheme="majorBidi" w:cstheme="majorBidi"/>
          <w:rtl/>
          <w:rPrChange w:id="4479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4480" w:author="yara ahmad" w:date="2021-04-18T08:34:00Z">
            <w:rPr>
              <w:rFonts w:hint="cs"/>
              <w:rtl/>
            </w:rPr>
          </w:rPrChange>
        </w:rPr>
        <w:t>הצרכן</w:t>
      </w:r>
      <w:r w:rsidRPr="00AE4B49">
        <w:rPr>
          <w:rFonts w:asciiTheme="majorBidi" w:hAnsiTheme="majorBidi" w:cstheme="majorBidi"/>
          <w:rtl/>
          <w:rPrChange w:id="4481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4482" w:author="yara ahmad" w:date="2021-04-18T08:34:00Z">
            <w:rPr>
              <w:rFonts w:hint="cs"/>
              <w:rtl/>
            </w:rPr>
          </w:rPrChange>
        </w:rPr>
        <w:t>ולנהל</w:t>
      </w:r>
      <w:r w:rsidRPr="00AE4B49">
        <w:rPr>
          <w:rFonts w:asciiTheme="majorBidi" w:hAnsiTheme="majorBidi" w:cstheme="majorBidi"/>
          <w:rtl/>
          <w:rPrChange w:id="4483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4484" w:author="yara ahmad" w:date="2021-04-18T08:34:00Z">
            <w:rPr>
              <w:rFonts w:hint="cs"/>
              <w:rtl/>
            </w:rPr>
          </w:rPrChange>
        </w:rPr>
        <w:t>אותה</w:t>
      </w:r>
      <w:r w:rsidRPr="00AE4B49">
        <w:rPr>
          <w:rFonts w:asciiTheme="majorBidi" w:hAnsiTheme="majorBidi" w:cstheme="majorBidi"/>
          <w:rtl/>
          <w:rPrChange w:id="4485" w:author="yara ahmad" w:date="2021-04-18T08:34:00Z">
            <w:rPr>
              <w:rtl/>
            </w:rPr>
          </w:rPrChange>
        </w:rPr>
        <w:t xml:space="preserve"> .</w:t>
      </w:r>
    </w:p>
    <w:p w14:paraId="4651CDD3" w14:textId="77777777" w:rsidR="001C795F" w:rsidRPr="00AE4B49" w:rsidRDefault="001C795F" w:rsidP="001C795F">
      <w:pPr>
        <w:rPr>
          <w:rFonts w:asciiTheme="majorBidi" w:hAnsiTheme="majorBidi" w:cstheme="majorBidi"/>
          <w:rtl/>
          <w:rPrChange w:id="4486" w:author="yara ahmad" w:date="2021-04-18T08:34:00Z">
            <w:rPr>
              <w:rtl/>
            </w:rPr>
          </w:rPrChange>
        </w:rPr>
      </w:pPr>
      <w:r w:rsidRPr="00AE4B49">
        <w:rPr>
          <w:rFonts w:asciiTheme="majorBidi" w:hAnsiTheme="majorBidi" w:cstheme="majorBidi"/>
          <w:rtl/>
          <w:rPrChange w:id="4487" w:author="yara ahmad" w:date="2021-04-18T08:34:00Z">
            <w:rPr>
              <w:rtl/>
            </w:rPr>
          </w:rPrChange>
        </w:rPr>
        <w:t xml:space="preserve">2. </w:t>
      </w:r>
      <w:r w:rsidRPr="00AE4B49">
        <w:rPr>
          <w:rFonts w:asciiTheme="majorBidi" w:hAnsiTheme="majorBidi" w:cstheme="majorBidi" w:hint="cs"/>
          <w:rtl/>
          <w:rPrChange w:id="4488" w:author="yara ahmad" w:date="2021-04-18T08:34:00Z">
            <w:rPr>
              <w:rFonts w:hint="cs"/>
              <w:rtl/>
            </w:rPr>
          </w:rPrChange>
        </w:rPr>
        <w:t>המשתמש</w:t>
      </w:r>
      <w:r w:rsidRPr="00AE4B49">
        <w:rPr>
          <w:rFonts w:asciiTheme="majorBidi" w:hAnsiTheme="majorBidi" w:cstheme="majorBidi"/>
          <w:rtl/>
          <w:rPrChange w:id="4489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4490" w:author="yara ahmad" w:date="2021-04-18T08:34:00Z">
            <w:rPr>
              <w:rFonts w:hint="cs"/>
              <w:rtl/>
            </w:rPr>
          </w:rPrChange>
        </w:rPr>
        <w:t>בוחר</w:t>
      </w:r>
      <w:r w:rsidRPr="00AE4B49">
        <w:rPr>
          <w:rFonts w:asciiTheme="majorBidi" w:hAnsiTheme="majorBidi" w:cstheme="majorBidi"/>
          <w:rtl/>
          <w:rPrChange w:id="4491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4492" w:author="yara ahmad" w:date="2021-04-18T08:34:00Z">
            <w:rPr>
              <w:rFonts w:hint="cs"/>
              <w:rtl/>
            </w:rPr>
          </w:rPrChange>
        </w:rPr>
        <w:t>באופציה</w:t>
      </w:r>
      <w:r w:rsidRPr="00AE4B49">
        <w:rPr>
          <w:rFonts w:asciiTheme="majorBidi" w:hAnsiTheme="majorBidi" w:cstheme="majorBidi"/>
          <w:rtl/>
          <w:rPrChange w:id="4493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4494" w:author="yara ahmad" w:date="2021-04-18T08:34:00Z">
            <w:rPr>
              <w:rFonts w:hint="cs"/>
              <w:rtl/>
            </w:rPr>
          </w:rPrChange>
        </w:rPr>
        <w:t>זו</w:t>
      </w:r>
      <w:r w:rsidRPr="00AE4B49">
        <w:rPr>
          <w:rFonts w:asciiTheme="majorBidi" w:hAnsiTheme="majorBidi" w:cstheme="majorBidi"/>
          <w:rtl/>
          <w:rPrChange w:id="4495" w:author="yara ahmad" w:date="2021-04-18T08:34:00Z">
            <w:rPr>
              <w:rtl/>
            </w:rPr>
          </w:rPrChange>
        </w:rPr>
        <w:t xml:space="preserve"> .</w:t>
      </w:r>
    </w:p>
    <w:p w14:paraId="4B51F217" w14:textId="514EC7AE" w:rsidR="001C795F" w:rsidRPr="00AE4B49" w:rsidRDefault="001C795F" w:rsidP="001C795F">
      <w:pPr>
        <w:rPr>
          <w:ins w:id="4496" w:author="jamil" w:date="2021-04-17T20:58:00Z"/>
          <w:rFonts w:asciiTheme="majorBidi" w:hAnsiTheme="majorBidi" w:cstheme="majorBidi"/>
          <w:rtl/>
          <w:rPrChange w:id="4497" w:author="yara ahmad" w:date="2021-04-18T08:34:00Z">
            <w:rPr>
              <w:ins w:id="4498" w:author="jamil" w:date="2021-04-17T20:58:00Z"/>
              <w:rtl/>
            </w:rPr>
          </w:rPrChange>
        </w:rPr>
      </w:pPr>
      <w:r w:rsidRPr="00AE4B49">
        <w:rPr>
          <w:rFonts w:asciiTheme="majorBidi" w:hAnsiTheme="majorBidi" w:cstheme="majorBidi"/>
          <w:rtl/>
          <w:rPrChange w:id="4499" w:author="yara ahmad" w:date="2021-04-18T08:34:00Z">
            <w:rPr>
              <w:rtl/>
            </w:rPr>
          </w:rPrChange>
        </w:rPr>
        <w:t xml:space="preserve">3. </w:t>
      </w:r>
      <w:r w:rsidRPr="00AE4B49">
        <w:rPr>
          <w:rFonts w:asciiTheme="majorBidi" w:hAnsiTheme="majorBidi" w:cstheme="majorBidi" w:hint="cs"/>
          <w:rtl/>
          <w:rPrChange w:id="4500" w:author="yara ahmad" w:date="2021-04-18T08:34:00Z">
            <w:rPr>
              <w:rFonts w:hint="cs"/>
              <w:rtl/>
            </w:rPr>
          </w:rPrChange>
        </w:rPr>
        <w:t>עבור</w:t>
      </w:r>
      <w:r w:rsidRPr="00AE4B49">
        <w:rPr>
          <w:rFonts w:asciiTheme="majorBidi" w:hAnsiTheme="majorBidi" w:cstheme="majorBidi"/>
          <w:rtl/>
          <w:rPrChange w:id="4501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4502" w:author="yara ahmad" w:date="2021-04-18T08:34:00Z">
            <w:rPr>
              <w:rFonts w:hint="cs"/>
              <w:rtl/>
            </w:rPr>
          </w:rPrChange>
        </w:rPr>
        <w:t>המשתמש</w:t>
      </w:r>
      <w:r w:rsidRPr="00AE4B49">
        <w:rPr>
          <w:rFonts w:asciiTheme="majorBidi" w:hAnsiTheme="majorBidi" w:cstheme="majorBidi"/>
          <w:rtl/>
          <w:rPrChange w:id="4503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4504" w:author="yara ahmad" w:date="2021-04-18T08:34:00Z">
            <w:rPr>
              <w:rFonts w:hint="cs"/>
              <w:rtl/>
            </w:rPr>
          </w:rPrChange>
        </w:rPr>
        <w:t>יוצג</w:t>
      </w:r>
      <w:r w:rsidRPr="00AE4B49">
        <w:rPr>
          <w:rFonts w:asciiTheme="majorBidi" w:hAnsiTheme="majorBidi" w:cstheme="majorBidi"/>
          <w:rtl/>
          <w:rPrChange w:id="4505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4506" w:author="yara ahmad" w:date="2021-04-18T08:34:00Z">
            <w:rPr>
              <w:rFonts w:hint="cs"/>
              <w:rtl/>
            </w:rPr>
          </w:rPrChange>
        </w:rPr>
        <w:t>תפריט</w:t>
      </w:r>
      <w:r w:rsidRPr="00AE4B49">
        <w:rPr>
          <w:rFonts w:asciiTheme="majorBidi" w:hAnsiTheme="majorBidi" w:cstheme="majorBidi"/>
          <w:rtl/>
          <w:rPrChange w:id="4507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4508" w:author="yara ahmad" w:date="2021-04-18T08:34:00Z">
            <w:rPr>
              <w:rFonts w:hint="cs"/>
              <w:rtl/>
            </w:rPr>
          </w:rPrChange>
        </w:rPr>
        <w:t>של</w:t>
      </w:r>
      <w:r w:rsidRPr="00AE4B49">
        <w:rPr>
          <w:rFonts w:asciiTheme="majorBidi" w:hAnsiTheme="majorBidi" w:cstheme="majorBidi"/>
          <w:rtl/>
          <w:rPrChange w:id="4509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4510" w:author="yara ahmad" w:date="2021-04-18T08:34:00Z">
            <w:rPr>
              <w:rFonts w:hint="cs"/>
              <w:rtl/>
            </w:rPr>
          </w:rPrChange>
        </w:rPr>
        <w:t>מידע</w:t>
      </w:r>
      <w:r w:rsidRPr="00AE4B49">
        <w:rPr>
          <w:rFonts w:asciiTheme="majorBidi" w:hAnsiTheme="majorBidi" w:cstheme="majorBidi"/>
          <w:rtl/>
          <w:rPrChange w:id="4511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4512" w:author="yara ahmad" w:date="2021-04-18T08:34:00Z">
            <w:rPr>
              <w:rFonts w:hint="cs"/>
              <w:rtl/>
            </w:rPr>
          </w:rPrChange>
        </w:rPr>
        <w:t>על</w:t>
      </w:r>
      <w:r w:rsidRPr="00AE4B49">
        <w:rPr>
          <w:rFonts w:asciiTheme="majorBidi" w:hAnsiTheme="majorBidi" w:cstheme="majorBidi"/>
          <w:rtl/>
          <w:rPrChange w:id="4513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4514" w:author="yara ahmad" w:date="2021-04-18T08:34:00Z">
            <w:rPr>
              <w:rFonts w:hint="cs"/>
              <w:rtl/>
            </w:rPr>
          </w:rPrChange>
        </w:rPr>
        <w:t>העגלה</w:t>
      </w:r>
      <w:r w:rsidRPr="00AE4B49">
        <w:rPr>
          <w:rFonts w:asciiTheme="majorBidi" w:hAnsiTheme="majorBidi" w:cstheme="majorBidi"/>
          <w:rtl/>
          <w:rPrChange w:id="4515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4516" w:author="yara ahmad" w:date="2021-04-18T08:34:00Z">
            <w:rPr>
              <w:rFonts w:hint="cs"/>
              <w:rtl/>
            </w:rPr>
          </w:rPrChange>
        </w:rPr>
        <w:t>עם</w:t>
      </w:r>
      <w:r w:rsidRPr="00AE4B49">
        <w:rPr>
          <w:rFonts w:asciiTheme="majorBidi" w:hAnsiTheme="majorBidi" w:cstheme="majorBidi"/>
          <w:rtl/>
          <w:rPrChange w:id="4517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4518" w:author="yara ahmad" w:date="2021-04-18T08:34:00Z">
            <w:rPr>
              <w:rFonts w:hint="cs"/>
              <w:rtl/>
            </w:rPr>
          </w:rPrChange>
        </w:rPr>
        <w:t>כמה</w:t>
      </w:r>
      <w:r w:rsidRPr="00AE4B49">
        <w:rPr>
          <w:rFonts w:asciiTheme="majorBidi" w:hAnsiTheme="majorBidi" w:cstheme="majorBidi"/>
          <w:rtl/>
          <w:rPrChange w:id="4519" w:author="yara ahmad" w:date="2021-04-18T08:34:00Z">
            <w:rPr>
              <w:rtl/>
            </w:rPr>
          </w:rPrChange>
        </w:rPr>
        <w:t xml:space="preserve"> </w:t>
      </w:r>
      <w:proofErr w:type="spellStart"/>
      <w:r w:rsidRPr="00AE4B49">
        <w:rPr>
          <w:rFonts w:asciiTheme="majorBidi" w:hAnsiTheme="majorBidi" w:cstheme="majorBidi" w:hint="cs"/>
          <w:rtl/>
          <w:rPrChange w:id="4520" w:author="yara ahmad" w:date="2021-04-18T08:34:00Z">
            <w:rPr>
              <w:rFonts w:hint="cs"/>
              <w:rtl/>
            </w:rPr>
          </w:rPrChange>
        </w:rPr>
        <w:t>פייצ</w:t>
      </w:r>
      <w:r w:rsidRPr="00AE4B49">
        <w:rPr>
          <w:rFonts w:asciiTheme="majorBidi" w:hAnsiTheme="majorBidi" w:cstheme="majorBidi"/>
          <w:rtl/>
          <w:rPrChange w:id="4521" w:author="yara ahmad" w:date="2021-04-18T08:34:00Z">
            <w:rPr>
              <w:rtl/>
            </w:rPr>
          </w:rPrChange>
        </w:rPr>
        <w:t>"</w:t>
      </w:r>
      <w:r w:rsidRPr="00AE4B49">
        <w:rPr>
          <w:rFonts w:asciiTheme="majorBidi" w:hAnsiTheme="majorBidi" w:cstheme="majorBidi" w:hint="cs"/>
          <w:rtl/>
          <w:rPrChange w:id="4522" w:author="yara ahmad" w:date="2021-04-18T08:34:00Z">
            <w:rPr>
              <w:rFonts w:hint="cs"/>
              <w:rtl/>
            </w:rPr>
          </w:rPrChange>
        </w:rPr>
        <w:t>רים</w:t>
      </w:r>
      <w:proofErr w:type="spellEnd"/>
      <w:r w:rsidRPr="00AE4B49">
        <w:rPr>
          <w:rFonts w:asciiTheme="majorBidi" w:hAnsiTheme="majorBidi" w:cstheme="majorBidi"/>
          <w:rtl/>
          <w:rPrChange w:id="4523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4524" w:author="yara ahmad" w:date="2021-04-18T08:34:00Z">
            <w:rPr>
              <w:rFonts w:hint="cs"/>
              <w:rtl/>
            </w:rPr>
          </w:rPrChange>
        </w:rPr>
        <w:t>לביצוע</w:t>
      </w:r>
      <w:r w:rsidRPr="00AE4B49">
        <w:rPr>
          <w:rFonts w:asciiTheme="majorBidi" w:hAnsiTheme="majorBidi" w:cstheme="majorBidi"/>
          <w:rtl/>
          <w:rPrChange w:id="4525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4526" w:author="yara ahmad" w:date="2021-04-18T08:34:00Z">
            <w:rPr>
              <w:rFonts w:hint="cs"/>
              <w:rtl/>
            </w:rPr>
          </w:rPrChange>
        </w:rPr>
        <w:t>עריכה</w:t>
      </w:r>
      <w:r w:rsidRPr="00AE4B49">
        <w:rPr>
          <w:rFonts w:asciiTheme="majorBidi" w:hAnsiTheme="majorBidi" w:cstheme="majorBidi"/>
          <w:rtl/>
          <w:rPrChange w:id="4527" w:author="yara ahmad" w:date="2021-04-18T08:34:00Z">
            <w:rPr>
              <w:rtl/>
            </w:rPr>
          </w:rPrChange>
        </w:rPr>
        <w:t xml:space="preserve"> . </w:t>
      </w:r>
    </w:p>
    <w:p w14:paraId="3BF7706D" w14:textId="77777777" w:rsidR="00E0013F" w:rsidRPr="00AE4B49" w:rsidRDefault="00E0013F" w:rsidP="00E0013F">
      <w:pPr>
        <w:rPr>
          <w:ins w:id="4528" w:author="jamil" w:date="2021-04-17T20:58:00Z"/>
          <w:rFonts w:asciiTheme="majorBidi" w:hAnsiTheme="majorBidi" w:cstheme="majorBidi"/>
          <w:rtl/>
          <w:rPrChange w:id="4529" w:author="yara ahmad" w:date="2021-04-18T08:34:00Z">
            <w:rPr>
              <w:ins w:id="4530" w:author="jamil" w:date="2021-04-17T20:58:00Z"/>
              <w:rtl/>
            </w:rPr>
          </w:rPrChange>
        </w:rPr>
      </w:pPr>
      <w:ins w:id="4531" w:author="jamil" w:date="2021-04-17T20:58:00Z">
        <w:r w:rsidRPr="00AE4B49">
          <w:rPr>
            <w:rFonts w:asciiTheme="majorBidi" w:hAnsiTheme="majorBidi" w:cstheme="majorBidi" w:hint="cs"/>
            <w:rtl/>
            <w:rPrChange w:id="4532" w:author="yara ahmad" w:date="2021-04-18T08:34:00Z">
              <w:rPr>
                <w:rFonts w:hint="cs"/>
                <w:rtl/>
              </w:rPr>
            </w:rPrChange>
          </w:rPr>
          <w:t>תרחיש</w:t>
        </w:r>
        <w:r w:rsidRPr="00AE4B49">
          <w:rPr>
            <w:rFonts w:asciiTheme="majorBidi" w:hAnsiTheme="majorBidi" w:cstheme="majorBidi"/>
            <w:rtl/>
            <w:rPrChange w:id="4533" w:author="yara ahmad" w:date="2021-04-18T08:34:00Z">
              <w:rPr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rtl/>
            <w:rPrChange w:id="4534" w:author="yara ahmad" w:date="2021-04-18T08:34:00Z">
              <w:rPr>
                <w:rFonts w:hint="cs"/>
                <w:rtl/>
              </w:rPr>
            </w:rPrChange>
          </w:rPr>
          <w:t>חילופי</w:t>
        </w:r>
        <w:r w:rsidRPr="00AE4B49">
          <w:rPr>
            <w:rFonts w:asciiTheme="majorBidi" w:hAnsiTheme="majorBidi" w:cstheme="majorBidi"/>
            <w:rtl/>
            <w:rPrChange w:id="4535" w:author="yara ahmad" w:date="2021-04-18T08:34:00Z">
              <w:rPr>
                <w:rtl/>
              </w:rPr>
            </w:rPrChange>
          </w:rPr>
          <w:t xml:space="preserve"> :</w:t>
        </w:r>
      </w:ins>
    </w:p>
    <w:p w14:paraId="564F5186" w14:textId="12257919" w:rsidR="00E0013F" w:rsidRPr="00AE4B49" w:rsidRDefault="00524BF9" w:rsidP="001C795F">
      <w:pPr>
        <w:rPr>
          <w:ins w:id="4536" w:author="jamil" w:date="2021-04-17T21:02:00Z"/>
          <w:rFonts w:asciiTheme="majorBidi" w:hAnsiTheme="majorBidi" w:cstheme="majorBidi"/>
          <w:rtl/>
          <w:rPrChange w:id="4537" w:author="yara ahmad" w:date="2021-04-18T08:34:00Z">
            <w:rPr>
              <w:ins w:id="4538" w:author="jamil" w:date="2021-04-17T21:02:00Z"/>
              <w:rtl/>
            </w:rPr>
          </w:rPrChange>
        </w:rPr>
      </w:pPr>
      <w:ins w:id="4539" w:author="jamil" w:date="2021-04-17T21:01:00Z">
        <w:r w:rsidRPr="00AE4B49">
          <w:rPr>
            <w:rFonts w:asciiTheme="majorBidi" w:hAnsiTheme="majorBidi" w:cstheme="majorBidi"/>
            <w:rtl/>
            <w:rPrChange w:id="4540" w:author="yara ahmad" w:date="2021-04-18T08:34:00Z">
              <w:rPr>
                <w:rtl/>
              </w:rPr>
            </w:rPrChange>
          </w:rPr>
          <w:t xml:space="preserve">4. </w:t>
        </w:r>
        <w:r w:rsidRPr="00AE4B49">
          <w:rPr>
            <w:rFonts w:asciiTheme="majorBidi" w:hAnsiTheme="majorBidi" w:cstheme="majorBidi" w:hint="cs"/>
            <w:rtl/>
            <w:rPrChange w:id="4541" w:author="yara ahmad" w:date="2021-04-18T08:34:00Z">
              <w:rPr>
                <w:rFonts w:hint="cs"/>
                <w:rtl/>
              </w:rPr>
            </w:rPrChange>
          </w:rPr>
          <w:t>המשתמש</w:t>
        </w:r>
        <w:r w:rsidRPr="00AE4B49">
          <w:rPr>
            <w:rFonts w:asciiTheme="majorBidi" w:hAnsiTheme="majorBidi" w:cstheme="majorBidi"/>
            <w:rtl/>
            <w:rPrChange w:id="4542" w:author="yara ahmad" w:date="2021-04-18T08:34:00Z">
              <w:rPr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rtl/>
            <w:rPrChange w:id="4543" w:author="yara ahmad" w:date="2021-04-18T08:34:00Z">
              <w:rPr>
                <w:rFonts w:hint="cs"/>
                <w:rtl/>
              </w:rPr>
            </w:rPrChange>
          </w:rPr>
          <w:t>בוחר</w:t>
        </w:r>
        <w:r w:rsidRPr="00AE4B49">
          <w:rPr>
            <w:rFonts w:asciiTheme="majorBidi" w:hAnsiTheme="majorBidi" w:cstheme="majorBidi"/>
            <w:rtl/>
            <w:rPrChange w:id="4544" w:author="yara ahmad" w:date="2021-04-18T08:34:00Z">
              <w:rPr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rtl/>
            <w:rPrChange w:id="4545" w:author="yara ahmad" w:date="2021-04-18T08:34:00Z">
              <w:rPr>
                <w:rFonts w:hint="cs"/>
                <w:rtl/>
              </w:rPr>
            </w:rPrChange>
          </w:rPr>
          <w:t>במוצר</w:t>
        </w:r>
        <w:r w:rsidRPr="00AE4B49">
          <w:rPr>
            <w:rFonts w:asciiTheme="majorBidi" w:hAnsiTheme="majorBidi" w:cstheme="majorBidi"/>
            <w:rtl/>
            <w:rPrChange w:id="4546" w:author="yara ahmad" w:date="2021-04-18T08:34:00Z">
              <w:rPr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rtl/>
            <w:rPrChange w:id="4547" w:author="yara ahmad" w:date="2021-04-18T08:34:00Z">
              <w:rPr>
                <w:rFonts w:hint="cs"/>
                <w:rtl/>
              </w:rPr>
            </w:rPrChange>
          </w:rPr>
          <w:t>שנמצא</w:t>
        </w:r>
        <w:r w:rsidRPr="00AE4B49">
          <w:rPr>
            <w:rFonts w:asciiTheme="majorBidi" w:hAnsiTheme="majorBidi" w:cstheme="majorBidi"/>
            <w:rtl/>
            <w:rPrChange w:id="4548" w:author="yara ahmad" w:date="2021-04-18T08:34:00Z">
              <w:rPr>
                <w:rtl/>
              </w:rPr>
            </w:rPrChange>
          </w:rPr>
          <w:t xml:space="preserve"> </w:t>
        </w:r>
      </w:ins>
      <w:ins w:id="4549" w:author="jamil" w:date="2021-04-17T21:02:00Z">
        <w:r w:rsidRPr="00AE4B49">
          <w:rPr>
            <w:rFonts w:asciiTheme="majorBidi" w:hAnsiTheme="majorBidi" w:cstheme="majorBidi" w:hint="cs"/>
            <w:rtl/>
            <w:rPrChange w:id="4550" w:author="yara ahmad" w:date="2021-04-18T08:34:00Z">
              <w:rPr>
                <w:rFonts w:hint="cs"/>
                <w:rtl/>
              </w:rPr>
            </w:rPrChange>
          </w:rPr>
          <w:t>בעגלת</w:t>
        </w:r>
        <w:r w:rsidRPr="00AE4B49">
          <w:rPr>
            <w:rFonts w:asciiTheme="majorBidi" w:hAnsiTheme="majorBidi" w:cstheme="majorBidi"/>
            <w:rtl/>
            <w:rPrChange w:id="4551" w:author="yara ahmad" w:date="2021-04-18T08:34:00Z">
              <w:rPr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rtl/>
            <w:rPrChange w:id="4552" w:author="yara ahmad" w:date="2021-04-18T08:34:00Z">
              <w:rPr>
                <w:rFonts w:hint="cs"/>
                <w:rtl/>
              </w:rPr>
            </w:rPrChange>
          </w:rPr>
          <w:t>הקנייה</w:t>
        </w:r>
        <w:r w:rsidRPr="00AE4B49">
          <w:rPr>
            <w:rFonts w:asciiTheme="majorBidi" w:hAnsiTheme="majorBidi" w:cstheme="majorBidi"/>
            <w:rtl/>
            <w:rPrChange w:id="4553" w:author="yara ahmad" w:date="2021-04-18T08:34:00Z">
              <w:rPr>
                <w:rtl/>
              </w:rPr>
            </w:rPrChange>
          </w:rPr>
          <w:t>.</w:t>
        </w:r>
      </w:ins>
    </w:p>
    <w:p w14:paraId="57199634" w14:textId="42A371E6" w:rsidR="00524BF9" w:rsidRPr="00AE4B49" w:rsidRDefault="00524BF9" w:rsidP="00524BF9">
      <w:pPr>
        <w:rPr>
          <w:ins w:id="4554" w:author="jamil" w:date="2021-04-17T21:02:00Z"/>
          <w:rFonts w:asciiTheme="majorBidi" w:hAnsiTheme="majorBidi" w:cstheme="majorBidi"/>
          <w:rtl/>
          <w:rPrChange w:id="4555" w:author="yara ahmad" w:date="2021-04-18T08:34:00Z">
            <w:rPr>
              <w:ins w:id="4556" w:author="jamil" w:date="2021-04-17T21:02:00Z"/>
              <w:rtl/>
            </w:rPr>
          </w:rPrChange>
        </w:rPr>
      </w:pPr>
      <w:ins w:id="4557" w:author="jamil" w:date="2021-04-17T21:02:00Z">
        <w:r w:rsidRPr="00AE4B49">
          <w:rPr>
            <w:rFonts w:asciiTheme="majorBidi" w:hAnsiTheme="majorBidi" w:cstheme="majorBidi"/>
            <w:rtl/>
            <w:rPrChange w:id="4558" w:author="yara ahmad" w:date="2021-04-18T08:34:00Z">
              <w:rPr>
                <w:rtl/>
              </w:rPr>
            </w:rPrChange>
          </w:rPr>
          <w:t xml:space="preserve">5. </w:t>
        </w:r>
        <w:r w:rsidRPr="00AE4B49">
          <w:rPr>
            <w:rFonts w:asciiTheme="majorBidi" w:hAnsiTheme="majorBidi" w:cstheme="majorBidi" w:hint="cs"/>
            <w:rtl/>
            <w:rPrChange w:id="4559" w:author="yara ahmad" w:date="2021-04-18T08:34:00Z">
              <w:rPr>
                <w:rFonts w:hint="cs"/>
                <w:rtl/>
              </w:rPr>
            </w:rPrChange>
          </w:rPr>
          <w:t>המשתמש</w:t>
        </w:r>
        <w:r w:rsidRPr="00AE4B49">
          <w:rPr>
            <w:rFonts w:asciiTheme="majorBidi" w:hAnsiTheme="majorBidi" w:cstheme="majorBidi"/>
            <w:rtl/>
            <w:rPrChange w:id="4560" w:author="yara ahmad" w:date="2021-04-18T08:34:00Z">
              <w:rPr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rtl/>
            <w:rPrChange w:id="4561" w:author="yara ahmad" w:date="2021-04-18T08:34:00Z">
              <w:rPr>
                <w:rFonts w:hint="cs"/>
                <w:rtl/>
              </w:rPr>
            </w:rPrChange>
          </w:rPr>
          <w:t>בוחר</w:t>
        </w:r>
        <w:r w:rsidRPr="00AE4B49">
          <w:rPr>
            <w:rFonts w:asciiTheme="majorBidi" w:hAnsiTheme="majorBidi" w:cstheme="majorBidi"/>
            <w:rtl/>
            <w:rPrChange w:id="4562" w:author="yara ahmad" w:date="2021-04-18T08:34:00Z">
              <w:rPr>
                <w:rtl/>
              </w:rPr>
            </w:rPrChange>
          </w:rPr>
          <w:t xml:space="preserve"> </w:t>
        </w:r>
        <w:proofErr w:type="spellStart"/>
        <w:r w:rsidRPr="00AE4B49">
          <w:rPr>
            <w:rFonts w:asciiTheme="majorBidi" w:hAnsiTheme="majorBidi" w:cstheme="majorBidi" w:hint="cs"/>
            <w:rtl/>
            <w:rPrChange w:id="4563" w:author="yara ahmad" w:date="2021-04-18T08:34:00Z">
              <w:rPr>
                <w:rFonts w:hint="cs"/>
                <w:rtl/>
              </w:rPr>
            </w:rPrChange>
          </w:rPr>
          <w:t>באופצייה</w:t>
        </w:r>
        <w:proofErr w:type="spellEnd"/>
        <w:r w:rsidRPr="00AE4B49">
          <w:rPr>
            <w:rFonts w:asciiTheme="majorBidi" w:hAnsiTheme="majorBidi" w:cstheme="majorBidi"/>
            <w:rtl/>
            <w:rPrChange w:id="4564" w:author="yara ahmad" w:date="2021-04-18T08:34:00Z">
              <w:rPr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rtl/>
            <w:rPrChange w:id="4565" w:author="yara ahmad" w:date="2021-04-18T08:34:00Z">
              <w:rPr>
                <w:rFonts w:hint="cs"/>
                <w:rtl/>
              </w:rPr>
            </w:rPrChange>
          </w:rPr>
          <w:t>להסיר</w:t>
        </w:r>
        <w:r w:rsidRPr="00AE4B49">
          <w:rPr>
            <w:rFonts w:asciiTheme="majorBidi" w:hAnsiTheme="majorBidi" w:cstheme="majorBidi"/>
            <w:rtl/>
            <w:rPrChange w:id="4566" w:author="yara ahmad" w:date="2021-04-18T08:34:00Z">
              <w:rPr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rtl/>
            <w:rPrChange w:id="4567" w:author="yara ahmad" w:date="2021-04-18T08:34:00Z">
              <w:rPr>
                <w:rFonts w:hint="cs"/>
                <w:rtl/>
              </w:rPr>
            </w:rPrChange>
          </w:rPr>
          <w:t>את</w:t>
        </w:r>
        <w:r w:rsidRPr="00AE4B49">
          <w:rPr>
            <w:rFonts w:asciiTheme="majorBidi" w:hAnsiTheme="majorBidi" w:cstheme="majorBidi"/>
            <w:rtl/>
            <w:rPrChange w:id="4568" w:author="yara ahmad" w:date="2021-04-18T08:34:00Z">
              <w:rPr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rtl/>
            <w:rPrChange w:id="4569" w:author="yara ahmad" w:date="2021-04-18T08:34:00Z">
              <w:rPr>
                <w:rFonts w:hint="cs"/>
                <w:rtl/>
              </w:rPr>
            </w:rPrChange>
          </w:rPr>
          <w:t>המוצר</w:t>
        </w:r>
        <w:r w:rsidRPr="00AE4B49">
          <w:rPr>
            <w:rFonts w:asciiTheme="majorBidi" w:hAnsiTheme="majorBidi" w:cstheme="majorBidi"/>
            <w:rtl/>
            <w:rPrChange w:id="4570" w:author="yara ahmad" w:date="2021-04-18T08:34:00Z">
              <w:rPr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rtl/>
            <w:rPrChange w:id="4571" w:author="yara ahmad" w:date="2021-04-18T08:34:00Z">
              <w:rPr>
                <w:rFonts w:hint="cs"/>
                <w:rtl/>
              </w:rPr>
            </w:rPrChange>
          </w:rPr>
          <w:t>מהעגלה</w:t>
        </w:r>
        <w:r w:rsidRPr="00AE4B49">
          <w:rPr>
            <w:rFonts w:asciiTheme="majorBidi" w:hAnsiTheme="majorBidi" w:cstheme="majorBidi"/>
            <w:rtl/>
            <w:rPrChange w:id="4572" w:author="yara ahmad" w:date="2021-04-18T08:34:00Z">
              <w:rPr>
                <w:rtl/>
              </w:rPr>
            </w:rPrChange>
          </w:rPr>
          <w:t>.</w:t>
        </w:r>
      </w:ins>
    </w:p>
    <w:p w14:paraId="135558C7" w14:textId="57874113" w:rsidR="00524BF9" w:rsidRPr="00AE4B49" w:rsidRDefault="00524BF9">
      <w:pPr>
        <w:rPr>
          <w:rFonts w:asciiTheme="majorBidi" w:hAnsiTheme="majorBidi" w:cstheme="majorBidi"/>
          <w:rPrChange w:id="4573" w:author="yara ahmad" w:date="2021-04-18T08:34:00Z">
            <w:rPr/>
          </w:rPrChange>
        </w:rPr>
        <w:pPrChange w:id="4574" w:author="jamil" w:date="2021-04-17T21:02:00Z">
          <w:pPr/>
        </w:pPrChange>
      </w:pPr>
      <w:ins w:id="4575" w:author="jamil" w:date="2021-04-17T21:02:00Z">
        <w:r w:rsidRPr="00AE4B49">
          <w:rPr>
            <w:rFonts w:asciiTheme="majorBidi" w:hAnsiTheme="majorBidi" w:cstheme="majorBidi"/>
            <w:rtl/>
            <w:rPrChange w:id="4576" w:author="yara ahmad" w:date="2021-04-18T08:34:00Z">
              <w:rPr>
                <w:rtl/>
              </w:rPr>
            </w:rPrChange>
          </w:rPr>
          <w:t xml:space="preserve">6. </w:t>
        </w:r>
        <w:r w:rsidRPr="00AE4B49">
          <w:rPr>
            <w:rFonts w:asciiTheme="majorBidi" w:hAnsiTheme="majorBidi" w:cstheme="majorBidi" w:hint="cs"/>
            <w:rtl/>
            <w:rPrChange w:id="4577" w:author="yara ahmad" w:date="2021-04-18T08:34:00Z">
              <w:rPr>
                <w:rFonts w:hint="cs"/>
                <w:rtl/>
              </w:rPr>
            </w:rPrChange>
          </w:rPr>
          <w:t>המוצר</w:t>
        </w:r>
        <w:r w:rsidRPr="00AE4B49">
          <w:rPr>
            <w:rFonts w:asciiTheme="majorBidi" w:hAnsiTheme="majorBidi" w:cstheme="majorBidi"/>
            <w:rtl/>
            <w:rPrChange w:id="4578" w:author="yara ahmad" w:date="2021-04-18T08:34:00Z">
              <w:rPr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rtl/>
            <w:rPrChange w:id="4579" w:author="yara ahmad" w:date="2021-04-18T08:34:00Z">
              <w:rPr>
                <w:rFonts w:hint="cs"/>
                <w:rtl/>
              </w:rPr>
            </w:rPrChange>
          </w:rPr>
          <w:t>נמחק</w:t>
        </w:r>
        <w:r w:rsidRPr="00AE4B49">
          <w:rPr>
            <w:rFonts w:asciiTheme="majorBidi" w:hAnsiTheme="majorBidi" w:cstheme="majorBidi"/>
            <w:rtl/>
            <w:rPrChange w:id="4580" w:author="yara ahmad" w:date="2021-04-18T08:34:00Z">
              <w:rPr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rtl/>
            <w:rPrChange w:id="4581" w:author="yara ahmad" w:date="2021-04-18T08:34:00Z">
              <w:rPr>
                <w:rFonts w:hint="cs"/>
                <w:rtl/>
              </w:rPr>
            </w:rPrChange>
          </w:rPr>
          <w:t>מהעגלה</w:t>
        </w:r>
        <w:r w:rsidRPr="00AE4B49">
          <w:rPr>
            <w:rFonts w:asciiTheme="majorBidi" w:hAnsiTheme="majorBidi" w:cstheme="majorBidi"/>
            <w:rtl/>
            <w:rPrChange w:id="4582" w:author="yara ahmad" w:date="2021-04-18T08:34:00Z">
              <w:rPr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rtl/>
            <w:rPrChange w:id="4583" w:author="yara ahmad" w:date="2021-04-18T08:34:00Z">
              <w:rPr>
                <w:rFonts w:hint="cs"/>
                <w:rtl/>
              </w:rPr>
            </w:rPrChange>
          </w:rPr>
          <w:t>והסכום</w:t>
        </w:r>
        <w:r w:rsidRPr="00AE4B49">
          <w:rPr>
            <w:rFonts w:asciiTheme="majorBidi" w:hAnsiTheme="majorBidi" w:cstheme="majorBidi"/>
            <w:rtl/>
            <w:rPrChange w:id="4584" w:author="yara ahmad" w:date="2021-04-18T08:34:00Z">
              <w:rPr>
                <w:rtl/>
              </w:rPr>
            </w:rPrChange>
          </w:rPr>
          <w:t xml:space="preserve"> </w:t>
        </w:r>
        <w:proofErr w:type="spellStart"/>
        <w:r w:rsidRPr="00AE4B49">
          <w:rPr>
            <w:rFonts w:asciiTheme="majorBidi" w:hAnsiTheme="majorBidi" w:cstheme="majorBidi" w:hint="cs"/>
            <w:rtl/>
            <w:rPrChange w:id="4585" w:author="yara ahmad" w:date="2021-04-18T08:34:00Z">
              <w:rPr>
                <w:rFonts w:hint="cs"/>
                <w:rtl/>
              </w:rPr>
            </w:rPrChange>
          </w:rPr>
          <w:t>לתשלם</w:t>
        </w:r>
        <w:proofErr w:type="spellEnd"/>
        <w:r w:rsidRPr="00AE4B49">
          <w:rPr>
            <w:rFonts w:asciiTheme="majorBidi" w:hAnsiTheme="majorBidi" w:cstheme="majorBidi"/>
            <w:rtl/>
            <w:rPrChange w:id="4586" w:author="yara ahmad" w:date="2021-04-18T08:34:00Z">
              <w:rPr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rtl/>
            <w:rPrChange w:id="4587" w:author="yara ahmad" w:date="2021-04-18T08:34:00Z">
              <w:rPr>
                <w:rFonts w:hint="cs"/>
                <w:rtl/>
              </w:rPr>
            </w:rPrChange>
          </w:rPr>
          <w:t>מתעדכן</w:t>
        </w:r>
        <w:r w:rsidRPr="00AE4B49">
          <w:rPr>
            <w:rFonts w:asciiTheme="majorBidi" w:hAnsiTheme="majorBidi" w:cstheme="majorBidi"/>
            <w:rtl/>
            <w:rPrChange w:id="4588" w:author="yara ahmad" w:date="2021-04-18T08:34:00Z">
              <w:rPr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rtl/>
            <w:rPrChange w:id="4589" w:author="yara ahmad" w:date="2021-04-18T08:34:00Z">
              <w:rPr>
                <w:rFonts w:hint="cs"/>
                <w:rtl/>
              </w:rPr>
            </w:rPrChange>
          </w:rPr>
          <w:t>בהתאם</w:t>
        </w:r>
        <w:r w:rsidRPr="00AE4B49">
          <w:rPr>
            <w:rFonts w:asciiTheme="majorBidi" w:hAnsiTheme="majorBidi" w:cstheme="majorBidi"/>
            <w:rtl/>
            <w:rPrChange w:id="4590" w:author="yara ahmad" w:date="2021-04-18T08:34:00Z">
              <w:rPr>
                <w:rtl/>
              </w:rPr>
            </w:rPrChange>
          </w:rPr>
          <w:t>.</w:t>
        </w:r>
      </w:ins>
    </w:p>
    <w:p w14:paraId="21C13F6A" w14:textId="77777777" w:rsidR="001C795F" w:rsidRPr="00AE4B49" w:rsidRDefault="001C795F" w:rsidP="001C795F">
      <w:pPr>
        <w:rPr>
          <w:rFonts w:asciiTheme="majorBidi" w:hAnsiTheme="majorBidi" w:cstheme="majorBidi"/>
          <w:rtl/>
          <w:rPrChange w:id="4591" w:author="yara ahmad" w:date="2021-04-18T08:34:00Z">
            <w:rPr>
              <w:rtl/>
            </w:rPr>
          </w:rPrChange>
        </w:rPr>
      </w:pPr>
      <w:r w:rsidRPr="00AE4B49">
        <w:rPr>
          <w:rFonts w:asciiTheme="majorBidi" w:hAnsiTheme="majorBidi" w:cstheme="majorBidi" w:hint="cs"/>
          <w:rtl/>
          <w:rPrChange w:id="4592" w:author="yara ahmad" w:date="2021-04-18T08:34:00Z">
            <w:rPr>
              <w:rFonts w:hint="cs"/>
              <w:rtl/>
            </w:rPr>
          </w:rPrChange>
        </w:rPr>
        <w:t>בדיקות</w:t>
      </w:r>
      <w:r w:rsidRPr="00AE4B49">
        <w:rPr>
          <w:rFonts w:asciiTheme="majorBidi" w:hAnsiTheme="majorBidi" w:cstheme="majorBidi"/>
          <w:rtl/>
          <w:rPrChange w:id="4593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4594" w:author="yara ahmad" w:date="2021-04-18T08:34:00Z">
            <w:rPr>
              <w:rFonts w:hint="cs"/>
              <w:rtl/>
            </w:rPr>
          </w:rPrChange>
        </w:rPr>
        <w:t>קבלה</w:t>
      </w:r>
      <w:r w:rsidRPr="00AE4B49">
        <w:rPr>
          <w:rFonts w:asciiTheme="majorBidi" w:hAnsiTheme="majorBidi" w:cstheme="majorBidi"/>
          <w:rtl/>
          <w:rPrChange w:id="4595" w:author="yara ahmad" w:date="2021-04-18T08:34:00Z">
            <w:rPr>
              <w:rtl/>
            </w:rPr>
          </w:rPrChange>
        </w:rPr>
        <w:t xml:space="preserve"> :</w:t>
      </w:r>
    </w:p>
    <w:p w14:paraId="0DAA7DEF" w14:textId="061D5997" w:rsidR="001C795F" w:rsidRPr="00AE4B49" w:rsidRDefault="001C795F" w:rsidP="001C795F">
      <w:pPr>
        <w:rPr>
          <w:ins w:id="4596" w:author="jamil" w:date="2021-04-17T19:05:00Z"/>
          <w:rFonts w:asciiTheme="majorBidi" w:hAnsiTheme="majorBidi" w:cstheme="majorBidi"/>
          <w:rtl/>
          <w:rPrChange w:id="4597" w:author="yara ahmad" w:date="2021-04-18T08:34:00Z">
            <w:rPr>
              <w:ins w:id="4598" w:author="jamil" w:date="2021-04-17T19:05:00Z"/>
              <w:rtl/>
            </w:rPr>
          </w:rPrChange>
        </w:rPr>
      </w:pPr>
      <w:proofErr w:type="gramStart"/>
      <w:r w:rsidRPr="00AE4B49">
        <w:rPr>
          <w:rFonts w:asciiTheme="majorBidi" w:hAnsiTheme="majorBidi" w:cstheme="majorBidi"/>
          <w:rPrChange w:id="4599" w:author="yara ahmad" w:date="2021-04-18T08:34:00Z">
            <w:rPr/>
          </w:rPrChange>
        </w:rPr>
        <w:t>HAPPY</w:t>
      </w:r>
      <w:r w:rsidRPr="00AE4B49">
        <w:rPr>
          <w:rFonts w:asciiTheme="majorBidi" w:hAnsiTheme="majorBidi" w:cstheme="majorBidi"/>
          <w:rtl/>
          <w:rPrChange w:id="4600" w:author="yara ahmad" w:date="2021-04-18T08:34:00Z">
            <w:rPr>
              <w:rtl/>
            </w:rPr>
          </w:rPrChange>
        </w:rPr>
        <w:t xml:space="preserve"> :</w:t>
      </w:r>
      <w:proofErr w:type="gramEnd"/>
      <w:r w:rsidRPr="00AE4B49">
        <w:rPr>
          <w:rFonts w:asciiTheme="majorBidi" w:hAnsiTheme="majorBidi" w:cstheme="majorBidi"/>
          <w:rtl/>
          <w:rPrChange w:id="4601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4602" w:author="yara ahmad" w:date="2021-04-18T08:34:00Z">
            <w:rPr>
              <w:rFonts w:hint="cs"/>
              <w:rtl/>
            </w:rPr>
          </w:rPrChange>
        </w:rPr>
        <w:t>המשתמש</w:t>
      </w:r>
      <w:r w:rsidRPr="00AE4B49">
        <w:rPr>
          <w:rFonts w:asciiTheme="majorBidi" w:hAnsiTheme="majorBidi" w:cstheme="majorBidi"/>
          <w:rtl/>
          <w:rPrChange w:id="4603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4604" w:author="yara ahmad" w:date="2021-04-18T08:34:00Z">
            <w:rPr>
              <w:rFonts w:hint="cs"/>
              <w:rtl/>
            </w:rPr>
          </w:rPrChange>
        </w:rPr>
        <w:t>בוחר</w:t>
      </w:r>
      <w:r w:rsidRPr="00AE4B49">
        <w:rPr>
          <w:rFonts w:asciiTheme="majorBidi" w:hAnsiTheme="majorBidi" w:cstheme="majorBidi"/>
          <w:rtl/>
          <w:rPrChange w:id="4605" w:author="yara ahmad" w:date="2021-04-18T08:34:00Z">
            <w:rPr>
              <w:rtl/>
            </w:rPr>
          </w:rPrChange>
        </w:rPr>
        <w:t xml:space="preserve"> </w:t>
      </w:r>
      <w:proofErr w:type="spellStart"/>
      <w:r w:rsidRPr="00AE4B49">
        <w:rPr>
          <w:rFonts w:asciiTheme="majorBidi" w:hAnsiTheme="majorBidi" w:cstheme="majorBidi" w:hint="cs"/>
          <w:rtl/>
          <w:rPrChange w:id="4606" w:author="yara ahmad" w:date="2021-04-18T08:34:00Z">
            <w:rPr>
              <w:rFonts w:hint="cs"/>
              <w:rtl/>
            </w:rPr>
          </w:rPrChange>
        </w:rPr>
        <w:t>באופצייה</w:t>
      </w:r>
      <w:proofErr w:type="spellEnd"/>
      <w:r w:rsidRPr="00AE4B49">
        <w:rPr>
          <w:rFonts w:asciiTheme="majorBidi" w:hAnsiTheme="majorBidi" w:cstheme="majorBidi"/>
          <w:rtl/>
          <w:rPrChange w:id="4607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4608" w:author="yara ahmad" w:date="2021-04-18T08:34:00Z">
            <w:rPr>
              <w:rFonts w:hint="cs"/>
              <w:rtl/>
            </w:rPr>
          </w:rPrChange>
        </w:rPr>
        <w:t>זו</w:t>
      </w:r>
      <w:r w:rsidRPr="00AE4B49">
        <w:rPr>
          <w:rFonts w:asciiTheme="majorBidi" w:hAnsiTheme="majorBidi" w:cstheme="majorBidi"/>
          <w:rtl/>
          <w:rPrChange w:id="4609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4610" w:author="yara ahmad" w:date="2021-04-18T08:34:00Z">
            <w:rPr>
              <w:rFonts w:hint="cs"/>
              <w:rtl/>
            </w:rPr>
          </w:rPrChange>
        </w:rPr>
        <w:t>ואז</w:t>
      </w:r>
      <w:r w:rsidRPr="00AE4B49">
        <w:rPr>
          <w:rFonts w:asciiTheme="majorBidi" w:hAnsiTheme="majorBidi" w:cstheme="majorBidi"/>
          <w:rtl/>
          <w:rPrChange w:id="4611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4612" w:author="yara ahmad" w:date="2021-04-18T08:34:00Z">
            <w:rPr>
              <w:rFonts w:hint="cs"/>
              <w:rtl/>
            </w:rPr>
          </w:rPrChange>
        </w:rPr>
        <w:t>הוא</w:t>
      </w:r>
      <w:r w:rsidRPr="00AE4B49">
        <w:rPr>
          <w:rFonts w:asciiTheme="majorBidi" w:hAnsiTheme="majorBidi" w:cstheme="majorBidi"/>
          <w:rtl/>
          <w:rPrChange w:id="4613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4614" w:author="yara ahmad" w:date="2021-04-18T08:34:00Z">
            <w:rPr>
              <w:rFonts w:hint="cs"/>
              <w:rtl/>
            </w:rPr>
          </w:rPrChange>
        </w:rPr>
        <w:t>בהצלחה</w:t>
      </w:r>
      <w:r w:rsidRPr="00AE4B49">
        <w:rPr>
          <w:rFonts w:asciiTheme="majorBidi" w:hAnsiTheme="majorBidi" w:cstheme="majorBidi"/>
          <w:rtl/>
          <w:rPrChange w:id="4615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4616" w:author="yara ahmad" w:date="2021-04-18T08:34:00Z">
            <w:rPr>
              <w:rFonts w:hint="cs"/>
              <w:rtl/>
            </w:rPr>
          </w:rPrChange>
        </w:rPr>
        <w:t>מבצע</w:t>
      </w:r>
      <w:r w:rsidRPr="00AE4B49">
        <w:rPr>
          <w:rFonts w:asciiTheme="majorBidi" w:hAnsiTheme="majorBidi" w:cstheme="majorBidi"/>
          <w:rtl/>
          <w:rPrChange w:id="4617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4618" w:author="yara ahmad" w:date="2021-04-18T08:34:00Z">
            <w:rPr>
              <w:rFonts w:hint="cs"/>
              <w:rtl/>
            </w:rPr>
          </w:rPrChange>
        </w:rPr>
        <w:t>הסרת</w:t>
      </w:r>
      <w:r w:rsidRPr="00AE4B49">
        <w:rPr>
          <w:rFonts w:asciiTheme="majorBidi" w:hAnsiTheme="majorBidi" w:cstheme="majorBidi"/>
          <w:rtl/>
          <w:rPrChange w:id="4619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4620" w:author="yara ahmad" w:date="2021-04-18T08:34:00Z">
            <w:rPr>
              <w:rFonts w:hint="cs"/>
              <w:rtl/>
            </w:rPr>
          </w:rPrChange>
        </w:rPr>
        <w:t>מוצר</w:t>
      </w:r>
      <w:r w:rsidRPr="00AE4B49">
        <w:rPr>
          <w:rFonts w:asciiTheme="majorBidi" w:hAnsiTheme="majorBidi" w:cstheme="majorBidi"/>
          <w:rtl/>
          <w:rPrChange w:id="4621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4622" w:author="yara ahmad" w:date="2021-04-18T08:34:00Z">
            <w:rPr>
              <w:rFonts w:hint="cs"/>
              <w:rtl/>
            </w:rPr>
          </w:rPrChange>
        </w:rPr>
        <w:t>מעגלת</w:t>
      </w:r>
      <w:r w:rsidRPr="00AE4B49">
        <w:rPr>
          <w:rFonts w:asciiTheme="majorBidi" w:hAnsiTheme="majorBidi" w:cstheme="majorBidi"/>
          <w:rtl/>
          <w:rPrChange w:id="4623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4624" w:author="yara ahmad" w:date="2021-04-18T08:34:00Z">
            <w:rPr>
              <w:rFonts w:hint="cs"/>
              <w:rtl/>
            </w:rPr>
          </w:rPrChange>
        </w:rPr>
        <w:t>הקנייה</w:t>
      </w:r>
      <w:r w:rsidRPr="00AE4B49">
        <w:rPr>
          <w:rFonts w:asciiTheme="majorBidi" w:hAnsiTheme="majorBidi" w:cstheme="majorBidi"/>
          <w:rtl/>
          <w:rPrChange w:id="4625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4626" w:author="yara ahmad" w:date="2021-04-18T08:34:00Z">
            <w:rPr>
              <w:rFonts w:hint="cs"/>
              <w:rtl/>
            </w:rPr>
          </w:rPrChange>
        </w:rPr>
        <w:t>שלו</w:t>
      </w:r>
      <w:r w:rsidRPr="00AE4B49">
        <w:rPr>
          <w:rFonts w:asciiTheme="majorBidi" w:hAnsiTheme="majorBidi" w:cstheme="majorBidi"/>
          <w:rtl/>
          <w:rPrChange w:id="4627" w:author="yara ahmad" w:date="2021-04-18T08:34:00Z">
            <w:rPr>
              <w:rtl/>
            </w:rPr>
          </w:rPrChange>
        </w:rPr>
        <w:t xml:space="preserve"> .</w:t>
      </w:r>
    </w:p>
    <w:p w14:paraId="2F02B35F" w14:textId="6E35AEF5" w:rsidR="00C329DF" w:rsidRPr="00AE4B49" w:rsidRDefault="00C329DF">
      <w:pPr>
        <w:rPr>
          <w:rFonts w:asciiTheme="majorBidi" w:hAnsiTheme="majorBidi" w:cstheme="majorBidi"/>
          <w:rtl/>
          <w:rPrChange w:id="4628" w:author="yara ahmad" w:date="2021-04-18T08:34:00Z">
            <w:rPr>
              <w:rtl/>
            </w:rPr>
          </w:rPrChange>
        </w:rPr>
        <w:pPrChange w:id="4629" w:author="jamil" w:date="2021-04-17T19:05:00Z">
          <w:pPr/>
        </w:pPrChange>
      </w:pPr>
      <w:proofErr w:type="gramStart"/>
      <w:ins w:id="4630" w:author="jamil" w:date="2021-04-17T19:05:00Z">
        <w:r w:rsidRPr="00AE4B49">
          <w:rPr>
            <w:rFonts w:asciiTheme="majorBidi" w:hAnsiTheme="majorBidi" w:cstheme="majorBidi"/>
            <w:rPrChange w:id="4631" w:author="yara ahmad" w:date="2021-04-18T08:34:00Z">
              <w:rPr/>
            </w:rPrChange>
          </w:rPr>
          <w:t>SAD</w:t>
        </w:r>
        <w:r w:rsidRPr="00AE4B49">
          <w:rPr>
            <w:rFonts w:asciiTheme="majorBidi" w:hAnsiTheme="majorBidi" w:cstheme="majorBidi"/>
            <w:rtl/>
            <w:rPrChange w:id="4632" w:author="yara ahmad" w:date="2021-04-18T08:34:00Z">
              <w:rPr>
                <w:rtl/>
              </w:rPr>
            </w:rPrChange>
          </w:rPr>
          <w:t xml:space="preserve"> :</w:t>
        </w:r>
        <w:proofErr w:type="gramEnd"/>
        <w:r w:rsidRPr="00AE4B49">
          <w:rPr>
            <w:rFonts w:asciiTheme="majorBidi" w:hAnsiTheme="majorBidi" w:cstheme="majorBidi"/>
            <w:rtl/>
            <w:rPrChange w:id="4633" w:author="yara ahmad" w:date="2021-04-18T08:34:00Z">
              <w:rPr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rtl/>
            <w:rPrChange w:id="4634" w:author="yara ahmad" w:date="2021-04-18T08:34:00Z">
              <w:rPr>
                <w:rFonts w:hint="cs"/>
                <w:rtl/>
              </w:rPr>
            </w:rPrChange>
          </w:rPr>
          <w:t>המערכת</w:t>
        </w:r>
        <w:r w:rsidRPr="00AE4B49">
          <w:rPr>
            <w:rFonts w:asciiTheme="majorBidi" w:hAnsiTheme="majorBidi" w:cstheme="majorBidi"/>
            <w:rtl/>
            <w:rPrChange w:id="4635" w:author="yara ahmad" w:date="2021-04-18T08:34:00Z">
              <w:rPr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rtl/>
            <w:rPrChange w:id="4636" w:author="yara ahmad" w:date="2021-04-18T08:34:00Z">
              <w:rPr>
                <w:rFonts w:hint="cs"/>
                <w:rtl/>
              </w:rPr>
            </w:rPrChange>
          </w:rPr>
          <w:t>אינה</w:t>
        </w:r>
        <w:r w:rsidRPr="00AE4B49">
          <w:rPr>
            <w:rFonts w:asciiTheme="majorBidi" w:hAnsiTheme="majorBidi" w:cstheme="majorBidi"/>
            <w:rtl/>
            <w:rPrChange w:id="4637" w:author="yara ahmad" w:date="2021-04-18T08:34:00Z">
              <w:rPr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rtl/>
            <w:rPrChange w:id="4638" w:author="yara ahmad" w:date="2021-04-18T08:34:00Z">
              <w:rPr>
                <w:rFonts w:hint="cs"/>
                <w:rtl/>
              </w:rPr>
            </w:rPrChange>
          </w:rPr>
          <w:t>מפרידה</w:t>
        </w:r>
        <w:r w:rsidRPr="00AE4B49">
          <w:rPr>
            <w:rFonts w:asciiTheme="majorBidi" w:hAnsiTheme="majorBidi" w:cstheme="majorBidi"/>
            <w:rtl/>
            <w:rPrChange w:id="4639" w:author="yara ahmad" w:date="2021-04-18T08:34:00Z">
              <w:rPr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rtl/>
            <w:rPrChange w:id="4640" w:author="yara ahmad" w:date="2021-04-18T08:34:00Z">
              <w:rPr>
                <w:rFonts w:hint="cs"/>
                <w:rtl/>
              </w:rPr>
            </w:rPrChange>
          </w:rPr>
          <w:t>בין</w:t>
        </w:r>
        <w:r w:rsidRPr="00AE4B49">
          <w:rPr>
            <w:rFonts w:asciiTheme="majorBidi" w:hAnsiTheme="majorBidi" w:cstheme="majorBidi"/>
            <w:rtl/>
            <w:rPrChange w:id="4641" w:author="yara ahmad" w:date="2021-04-18T08:34:00Z">
              <w:rPr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rtl/>
            <w:rPrChange w:id="4642" w:author="yara ahmad" w:date="2021-04-18T08:34:00Z">
              <w:rPr>
                <w:rFonts w:hint="cs"/>
                <w:rtl/>
              </w:rPr>
            </w:rPrChange>
          </w:rPr>
          <w:t>מוצרים</w:t>
        </w:r>
        <w:r w:rsidRPr="00AE4B49">
          <w:rPr>
            <w:rFonts w:asciiTheme="majorBidi" w:hAnsiTheme="majorBidi" w:cstheme="majorBidi"/>
            <w:rtl/>
            <w:rPrChange w:id="4643" w:author="yara ahmad" w:date="2021-04-18T08:34:00Z">
              <w:rPr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rtl/>
            <w:rPrChange w:id="4644" w:author="yara ahmad" w:date="2021-04-18T08:34:00Z">
              <w:rPr>
                <w:rFonts w:hint="cs"/>
                <w:rtl/>
              </w:rPr>
            </w:rPrChange>
          </w:rPr>
          <w:t>זהים</w:t>
        </w:r>
        <w:r w:rsidRPr="00AE4B49">
          <w:rPr>
            <w:rFonts w:asciiTheme="majorBidi" w:hAnsiTheme="majorBidi" w:cstheme="majorBidi"/>
            <w:rtl/>
            <w:rPrChange w:id="4645" w:author="yara ahmad" w:date="2021-04-18T08:34:00Z">
              <w:rPr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rtl/>
            <w:rPrChange w:id="4646" w:author="yara ahmad" w:date="2021-04-18T08:34:00Z">
              <w:rPr>
                <w:rFonts w:hint="cs"/>
                <w:rtl/>
              </w:rPr>
            </w:rPrChange>
          </w:rPr>
          <w:t>מחניות</w:t>
        </w:r>
        <w:r w:rsidRPr="00AE4B49">
          <w:rPr>
            <w:rFonts w:asciiTheme="majorBidi" w:hAnsiTheme="majorBidi" w:cstheme="majorBidi"/>
            <w:rtl/>
            <w:rPrChange w:id="4647" w:author="yara ahmad" w:date="2021-04-18T08:34:00Z">
              <w:rPr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rtl/>
            <w:rPrChange w:id="4648" w:author="yara ahmad" w:date="2021-04-18T08:34:00Z">
              <w:rPr>
                <w:rFonts w:hint="cs"/>
                <w:rtl/>
              </w:rPr>
            </w:rPrChange>
          </w:rPr>
          <w:t>שונות</w:t>
        </w:r>
        <w:r w:rsidRPr="00AE4B49">
          <w:rPr>
            <w:rFonts w:asciiTheme="majorBidi" w:hAnsiTheme="majorBidi" w:cstheme="majorBidi"/>
            <w:rtl/>
            <w:rPrChange w:id="4649" w:author="yara ahmad" w:date="2021-04-18T08:34:00Z">
              <w:rPr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rtl/>
            <w:rPrChange w:id="4650" w:author="yara ahmad" w:date="2021-04-18T08:34:00Z">
              <w:rPr>
                <w:rFonts w:hint="cs"/>
                <w:rtl/>
              </w:rPr>
            </w:rPrChange>
          </w:rPr>
          <w:t>ואז</w:t>
        </w:r>
        <w:r w:rsidRPr="00AE4B49">
          <w:rPr>
            <w:rFonts w:asciiTheme="majorBidi" w:hAnsiTheme="majorBidi" w:cstheme="majorBidi"/>
            <w:rtl/>
            <w:rPrChange w:id="4651" w:author="yara ahmad" w:date="2021-04-18T08:34:00Z">
              <w:rPr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rtl/>
            <w:rPrChange w:id="4652" w:author="yara ahmad" w:date="2021-04-18T08:34:00Z">
              <w:rPr>
                <w:rFonts w:hint="cs"/>
                <w:rtl/>
              </w:rPr>
            </w:rPrChange>
          </w:rPr>
          <w:t>היא</w:t>
        </w:r>
        <w:r w:rsidRPr="00AE4B49">
          <w:rPr>
            <w:rFonts w:asciiTheme="majorBidi" w:hAnsiTheme="majorBidi" w:cstheme="majorBidi"/>
            <w:rtl/>
            <w:rPrChange w:id="4653" w:author="yara ahmad" w:date="2021-04-18T08:34:00Z">
              <w:rPr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rtl/>
            <w:rPrChange w:id="4654" w:author="yara ahmad" w:date="2021-04-18T08:34:00Z">
              <w:rPr>
                <w:rFonts w:hint="cs"/>
                <w:rtl/>
              </w:rPr>
            </w:rPrChange>
          </w:rPr>
          <w:t>מדפיסה</w:t>
        </w:r>
        <w:r w:rsidRPr="00AE4B49">
          <w:rPr>
            <w:rFonts w:asciiTheme="majorBidi" w:hAnsiTheme="majorBidi" w:cstheme="majorBidi"/>
            <w:rtl/>
            <w:rPrChange w:id="4655" w:author="yara ahmad" w:date="2021-04-18T08:34:00Z">
              <w:rPr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rtl/>
            <w:rPrChange w:id="4656" w:author="yara ahmad" w:date="2021-04-18T08:34:00Z">
              <w:rPr>
                <w:rFonts w:hint="cs"/>
                <w:rtl/>
              </w:rPr>
            </w:rPrChange>
          </w:rPr>
          <w:t>את</w:t>
        </w:r>
        <w:r w:rsidRPr="00AE4B49">
          <w:rPr>
            <w:rFonts w:asciiTheme="majorBidi" w:hAnsiTheme="majorBidi" w:cstheme="majorBidi"/>
            <w:rtl/>
            <w:rPrChange w:id="4657" w:author="yara ahmad" w:date="2021-04-18T08:34:00Z">
              <w:rPr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rtl/>
            <w:rPrChange w:id="4658" w:author="yara ahmad" w:date="2021-04-18T08:34:00Z">
              <w:rPr>
                <w:rFonts w:hint="cs"/>
                <w:rtl/>
              </w:rPr>
            </w:rPrChange>
          </w:rPr>
          <w:t>אחד</w:t>
        </w:r>
        <w:r w:rsidRPr="00AE4B49">
          <w:rPr>
            <w:rFonts w:asciiTheme="majorBidi" w:hAnsiTheme="majorBidi" w:cstheme="majorBidi"/>
            <w:rtl/>
            <w:rPrChange w:id="4659" w:author="yara ahmad" w:date="2021-04-18T08:34:00Z">
              <w:rPr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rtl/>
            <w:rPrChange w:id="4660" w:author="yara ahmad" w:date="2021-04-18T08:34:00Z">
              <w:rPr>
                <w:rFonts w:hint="cs"/>
                <w:rtl/>
              </w:rPr>
            </w:rPrChange>
          </w:rPr>
          <w:t>מהם</w:t>
        </w:r>
        <w:r w:rsidRPr="00AE4B49">
          <w:rPr>
            <w:rFonts w:asciiTheme="majorBidi" w:hAnsiTheme="majorBidi" w:cstheme="majorBidi"/>
            <w:rtl/>
            <w:rPrChange w:id="4661" w:author="yara ahmad" w:date="2021-04-18T08:34:00Z">
              <w:rPr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rtl/>
            <w:rPrChange w:id="4662" w:author="yara ahmad" w:date="2021-04-18T08:34:00Z">
              <w:rPr>
                <w:rFonts w:hint="cs"/>
                <w:rtl/>
              </w:rPr>
            </w:rPrChange>
          </w:rPr>
          <w:t>בלבד</w:t>
        </w:r>
        <w:r w:rsidRPr="00AE4B49">
          <w:rPr>
            <w:rFonts w:asciiTheme="majorBidi" w:hAnsiTheme="majorBidi" w:cstheme="majorBidi"/>
            <w:rtl/>
            <w:rPrChange w:id="4663" w:author="yara ahmad" w:date="2021-04-18T08:34:00Z">
              <w:rPr>
                <w:rtl/>
              </w:rPr>
            </w:rPrChange>
          </w:rPr>
          <w:t xml:space="preserve"> , </w:t>
        </w:r>
        <w:r w:rsidRPr="00AE4B49">
          <w:rPr>
            <w:rFonts w:asciiTheme="majorBidi" w:hAnsiTheme="majorBidi" w:cstheme="majorBidi" w:hint="cs"/>
            <w:rtl/>
            <w:rPrChange w:id="4664" w:author="yara ahmad" w:date="2021-04-18T08:34:00Z">
              <w:rPr>
                <w:rFonts w:hint="cs"/>
                <w:rtl/>
              </w:rPr>
            </w:rPrChange>
          </w:rPr>
          <w:t>כלומר</w:t>
        </w:r>
        <w:r w:rsidRPr="00AE4B49">
          <w:rPr>
            <w:rFonts w:asciiTheme="majorBidi" w:hAnsiTheme="majorBidi" w:cstheme="majorBidi"/>
            <w:rtl/>
            <w:rPrChange w:id="4665" w:author="yara ahmad" w:date="2021-04-18T08:34:00Z">
              <w:rPr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rtl/>
            <w:rPrChange w:id="4666" w:author="yara ahmad" w:date="2021-04-18T08:34:00Z">
              <w:rPr>
                <w:rFonts w:hint="cs"/>
                <w:rtl/>
              </w:rPr>
            </w:rPrChange>
          </w:rPr>
          <w:t>המידע</w:t>
        </w:r>
        <w:r w:rsidRPr="00AE4B49">
          <w:rPr>
            <w:rFonts w:asciiTheme="majorBidi" w:hAnsiTheme="majorBidi" w:cstheme="majorBidi"/>
            <w:rtl/>
            <w:rPrChange w:id="4667" w:author="yara ahmad" w:date="2021-04-18T08:34:00Z">
              <w:rPr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rtl/>
            <w:rPrChange w:id="4668" w:author="yara ahmad" w:date="2021-04-18T08:34:00Z">
              <w:rPr>
                <w:rFonts w:hint="cs"/>
                <w:rtl/>
              </w:rPr>
            </w:rPrChange>
          </w:rPr>
          <w:t>שקיבל</w:t>
        </w:r>
        <w:r w:rsidRPr="00AE4B49">
          <w:rPr>
            <w:rFonts w:asciiTheme="majorBidi" w:hAnsiTheme="majorBidi" w:cstheme="majorBidi"/>
            <w:rtl/>
            <w:rPrChange w:id="4669" w:author="yara ahmad" w:date="2021-04-18T08:34:00Z">
              <w:rPr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rtl/>
            <w:rPrChange w:id="4670" w:author="yara ahmad" w:date="2021-04-18T08:34:00Z">
              <w:rPr>
                <w:rFonts w:hint="cs"/>
                <w:rtl/>
              </w:rPr>
            </w:rPrChange>
          </w:rPr>
          <w:t>המשתמש</w:t>
        </w:r>
        <w:r w:rsidRPr="00AE4B49">
          <w:rPr>
            <w:rFonts w:asciiTheme="majorBidi" w:hAnsiTheme="majorBidi" w:cstheme="majorBidi"/>
            <w:rtl/>
            <w:rPrChange w:id="4671" w:author="yara ahmad" w:date="2021-04-18T08:34:00Z">
              <w:rPr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rtl/>
            <w:rPrChange w:id="4672" w:author="yara ahmad" w:date="2021-04-18T08:34:00Z">
              <w:rPr>
                <w:rFonts w:hint="cs"/>
                <w:rtl/>
              </w:rPr>
            </w:rPrChange>
          </w:rPr>
          <w:t>אינו</w:t>
        </w:r>
        <w:r w:rsidRPr="00AE4B49">
          <w:rPr>
            <w:rFonts w:asciiTheme="majorBidi" w:hAnsiTheme="majorBidi" w:cstheme="majorBidi"/>
            <w:rtl/>
            <w:rPrChange w:id="4673" w:author="yara ahmad" w:date="2021-04-18T08:34:00Z">
              <w:rPr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rtl/>
            <w:rPrChange w:id="4674" w:author="yara ahmad" w:date="2021-04-18T08:34:00Z">
              <w:rPr>
                <w:rFonts w:hint="cs"/>
                <w:rtl/>
              </w:rPr>
            </w:rPrChange>
          </w:rPr>
          <w:t>נכון</w:t>
        </w:r>
        <w:r w:rsidRPr="00AE4B49">
          <w:rPr>
            <w:rFonts w:asciiTheme="majorBidi" w:hAnsiTheme="majorBidi" w:cstheme="majorBidi"/>
            <w:rtl/>
            <w:rPrChange w:id="4675" w:author="yara ahmad" w:date="2021-04-18T08:34:00Z">
              <w:rPr>
                <w:rtl/>
              </w:rPr>
            </w:rPrChange>
          </w:rPr>
          <w:t xml:space="preserve"> .  </w:t>
        </w:r>
      </w:ins>
    </w:p>
    <w:p w14:paraId="60ADE4AE" w14:textId="6842A5F5" w:rsidR="001C795F" w:rsidRPr="00AE4B49" w:rsidRDefault="001C795F" w:rsidP="001C795F">
      <w:pPr>
        <w:rPr>
          <w:rFonts w:asciiTheme="majorBidi" w:hAnsiTheme="majorBidi" w:cstheme="majorBidi"/>
          <w:rtl/>
          <w:rPrChange w:id="4676" w:author="yara ahmad" w:date="2021-04-18T08:34:00Z">
            <w:rPr>
              <w:rtl/>
            </w:rPr>
          </w:rPrChange>
        </w:rPr>
      </w:pPr>
      <w:del w:id="4677" w:author="jamil" w:date="2021-04-17T19:05:00Z">
        <w:r w:rsidRPr="00AE4B49" w:rsidDel="00C329DF">
          <w:rPr>
            <w:rFonts w:asciiTheme="majorBidi" w:hAnsiTheme="majorBidi" w:cstheme="majorBidi"/>
            <w:rPrChange w:id="4678" w:author="yara ahmad" w:date="2021-04-18T08:34:00Z">
              <w:rPr/>
            </w:rPrChange>
          </w:rPr>
          <w:delText>SAD</w:delText>
        </w:r>
        <w:r w:rsidRPr="00AE4B49" w:rsidDel="00C329DF">
          <w:rPr>
            <w:rFonts w:asciiTheme="majorBidi" w:hAnsiTheme="majorBidi" w:cstheme="majorBidi"/>
            <w:rtl/>
            <w:rPrChange w:id="4679" w:author="yara ahmad" w:date="2021-04-18T08:34:00Z">
              <w:rPr>
                <w:rtl/>
              </w:rPr>
            </w:rPrChange>
          </w:rPr>
          <w:delText xml:space="preserve"> </w:delText>
        </w:r>
      </w:del>
      <w:proofErr w:type="gramStart"/>
      <w:ins w:id="4680" w:author="jamil" w:date="2021-04-17T19:05:00Z">
        <w:r w:rsidR="00C329DF" w:rsidRPr="00AE4B49">
          <w:rPr>
            <w:rFonts w:asciiTheme="majorBidi" w:hAnsiTheme="majorBidi" w:cstheme="majorBidi"/>
            <w:rPrChange w:id="4681" w:author="yara ahmad" w:date="2021-04-18T08:34:00Z">
              <w:rPr/>
            </w:rPrChange>
          </w:rPr>
          <w:t>BAD</w:t>
        </w:r>
        <w:r w:rsidR="00C329DF" w:rsidRPr="00AE4B49">
          <w:rPr>
            <w:rFonts w:asciiTheme="majorBidi" w:hAnsiTheme="majorBidi" w:cstheme="majorBidi"/>
            <w:rtl/>
            <w:rPrChange w:id="4682" w:author="yara ahmad" w:date="2021-04-18T08:34:00Z">
              <w:rPr>
                <w:rtl/>
              </w:rPr>
            </w:rPrChange>
          </w:rPr>
          <w:t xml:space="preserve"> </w:t>
        </w:r>
      </w:ins>
      <w:r w:rsidRPr="00AE4B49">
        <w:rPr>
          <w:rFonts w:asciiTheme="majorBidi" w:hAnsiTheme="majorBidi" w:cstheme="majorBidi"/>
          <w:rtl/>
          <w:rPrChange w:id="4683" w:author="yara ahmad" w:date="2021-04-18T08:34:00Z">
            <w:rPr>
              <w:rtl/>
            </w:rPr>
          </w:rPrChange>
        </w:rPr>
        <w:t>:</w:t>
      </w:r>
      <w:proofErr w:type="gramEnd"/>
      <w:r w:rsidRPr="00AE4B49">
        <w:rPr>
          <w:rFonts w:asciiTheme="majorBidi" w:hAnsiTheme="majorBidi" w:cstheme="majorBidi"/>
          <w:rtl/>
          <w:rPrChange w:id="4684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4685" w:author="yara ahmad" w:date="2021-04-18T08:34:00Z">
            <w:rPr>
              <w:rFonts w:hint="cs"/>
              <w:rtl/>
            </w:rPr>
          </w:rPrChange>
        </w:rPr>
        <w:t>העריכה</w:t>
      </w:r>
      <w:r w:rsidRPr="00AE4B49">
        <w:rPr>
          <w:rFonts w:asciiTheme="majorBidi" w:hAnsiTheme="majorBidi" w:cstheme="majorBidi"/>
          <w:rtl/>
          <w:rPrChange w:id="4686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4687" w:author="yara ahmad" w:date="2021-04-18T08:34:00Z">
            <w:rPr>
              <w:rFonts w:hint="cs"/>
              <w:rtl/>
            </w:rPr>
          </w:rPrChange>
        </w:rPr>
        <w:t>שביצע</w:t>
      </w:r>
      <w:r w:rsidRPr="00AE4B49">
        <w:rPr>
          <w:rFonts w:asciiTheme="majorBidi" w:hAnsiTheme="majorBidi" w:cstheme="majorBidi"/>
          <w:rtl/>
          <w:rPrChange w:id="4688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4689" w:author="yara ahmad" w:date="2021-04-18T08:34:00Z">
            <w:rPr>
              <w:rFonts w:hint="cs"/>
              <w:rtl/>
            </w:rPr>
          </w:rPrChange>
        </w:rPr>
        <w:t>המשתמש</w:t>
      </w:r>
      <w:r w:rsidRPr="00AE4B49">
        <w:rPr>
          <w:rFonts w:asciiTheme="majorBidi" w:hAnsiTheme="majorBidi" w:cstheme="majorBidi"/>
          <w:rtl/>
          <w:rPrChange w:id="4690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4691" w:author="yara ahmad" w:date="2021-04-18T08:34:00Z">
            <w:rPr>
              <w:rFonts w:hint="cs"/>
              <w:rtl/>
            </w:rPr>
          </w:rPrChange>
        </w:rPr>
        <w:t>אכן</w:t>
      </w:r>
      <w:r w:rsidRPr="00AE4B49">
        <w:rPr>
          <w:rFonts w:asciiTheme="majorBidi" w:hAnsiTheme="majorBidi" w:cstheme="majorBidi"/>
          <w:rtl/>
          <w:rPrChange w:id="4692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4693" w:author="yara ahmad" w:date="2021-04-18T08:34:00Z">
            <w:rPr>
              <w:rFonts w:hint="cs"/>
              <w:rtl/>
            </w:rPr>
          </w:rPrChange>
        </w:rPr>
        <w:t>מעודכנת</w:t>
      </w:r>
      <w:r w:rsidRPr="00AE4B49">
        <w:rPr>
          <w:rFonts w:asciiTheme="majorBidi" w:hAnsiTheme="majorBidi" w:cstheme="majorBidi"/>
          <w:rtl/>
          <w:rPrChange w:id="4694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4695" w:author="yara ahmad" w:date="2021-04-18T08:34:00Z">
            <w:rPr>
              <w:rFonts w:hint="cs"/>
              <w:rtl/>
            </w:rPr>
          </w:rPrChange>
        </w:rPr>
        <w:t>בעגלת</w:t>
      </w:r>
      <w:r w:rsidRPr="00AE4B49">
        <w:rPr>
          <w:rFonts w:asciiTheme="majorBidi" w:hAnsiTheme="majorBidi" w:cstheme="majorBidi"/>
          <w:rtl/>
          <w:rPrChange w:id="4696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4697" w:author="yara ahmad" w:date="2021-04-18T08:34:00Z">
            <w:rPr>
              <w:rFonts w:hint="cs"/>
              <w:rtl/>
            </w:rPr>
          </w:rPrChange>
        </w:rPr>
        <w:t>הקנייה</w:t>
      </w:r>
      <w:r w:rsidRPr="00AE4B49">
        <w:rPr>
          <w:rFonts w:asciiTheme="majorBidi" w:hAnsiTheme="majorBidi" w:cstheme="majorBidi"/>
          <w:rtl/>
          <w:rPrChange w:id="4698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4699" w:author="yara ahmad" w:date="2021-04-18T08:34:00Z">
            <w:rPr>
              <w:rFonts w:hint="cs"/>
              <w:rtl/>
            </w:rPr>
          </w:rPrChange>
        </w:rPr>
        <w:t>אבל</w:t>
      </w:r>
      <w:r w:rsidRPr="00AE4B49">
        <w:rPr>
          <w:rFonts w:asciiTheme="majorBidi" w:hAnsiTheme="majorBidi" w:cstheme="majorBidi"/>
          <w:rtl/>
          <w:rPrChange w:id="4700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4701" w:author="yara ahmad" w:date="2021-04-18T08:34:00Z">
            <w:rPr>
              <w:rFonts w:hint="cs"/>
              <w:rtl/>
            </w:rPr>
          </w:rPrChange>
        </w:rPr>
        <w:t>אינה</w:t>
      </w:r>
      <w:r w:rsidRPr="00AE4B49">
        <w:rPr>
          <w:rFonts w:asciiTheme="majorBidi" w:hAnsiTheme="majorBidi" w:cstheme="majorBidi"/>
          <w:rtl/>
          <w:rPrChange w:id="4702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4703" w:author="yara ahmad" w:date="2021-04-18T08:34:00Z">
            <w:rPr>
              <w:rFonts w:hint="cs"/>
              <w:rtl/>
            </w:rPr>
          </w:rPrChange>
        </w:rPr>
        <w:t>מעודכנת</w:t>
      </w:r>
      <w:r w:rsidRPr="00AE4B49">
        <w:rPr>
          <w:rFonts w:asciiTheme="majorBidi" w:hAnsiTheme="majorBidi" w:cstheme="majorBidi"/>
          <w:rtl/>
          <w:rPrChange w:id="4704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4705" w:author="yara ahmad" w:date="2021-04-18T08:34:00Z">
            <w:rPr>
              <w:rFonts w:hint="cs"/>
              <w:rtl/>
            </w:rPr>
          </w:rPrChange>
        </w:rPr>
        <w:t>בסל</w:t>
      </w:r>
      <w:r w:rsidRPr="00AE4B49">
        <w:rPr>
          <w:rFonts w:asciiTheme="majorBidi" w:hAnsiTheme="majorBidi" w:cstheme="majorBidi"/>
          <w:rtl/>
          <w:rPrChange w:id="4706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4707" w:author="yara ahmad" w:date="2021-04-18T08:34:00Z">
            <w:rPr>
              <w:rFonts w:hint="cs"/>
              <w:rtl/>
            </w:rPr>
          </w:rPrChange>
        </w:rPr>
        <w:t>הקנייה</w:t>
      </w:r>
      <w:r w:rsidRPr="00AE4B49">
        <w:rPr>
          <w:rFonts w:asciiTheme="majorBidi" w:hAnsiTheme="majorBidi" w:cstheme="majorBidi"/>
          <w:rtl/>
          <w:rPrChange w:id="4708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4709" w:author="yara ahmad" w:date="2021-04-18T08:34:00Z">
            <w:rPr>
              <w:rFonts w:hint="cs"/>
              <w:rtl/>
            </w:rPr>
          </w:rPrChange>
        </w:rPr>
        <w:t>המתאים</w:t>
      </w:r>
      <w:r w:rsidRPr="00AE4B49">
        <w:rPr>
          <w:rFonts w:asciiTheme="majorBidi" w:hAnsiTheme="majorBidi" w:cstheme="majorBidi"/>
          <w:rtl/>
          <w:rPrChange w:id="4710" w:author="yara ahmad" w:date="2021-04-18T08:34:00Z">
            <w:rPr>
              <w:rtl/>
            </w:rPr>
          </w:rPrChange>
        </w:rPr>
        <w:t xml:space="preserve"> .</w:t>
      </w:r>
    </w:p>
    <w:p w14:paraId="0A2AE385" w14:textId="49C0D7A3" w:rsidR="001C795F" w:rsidRPr="00AE4B49" w:rsidDel="00C329DF" w:rsidRDefault="001C795F" w:rsidP="001C795F">
      <w:pPr>
        <w:rPr>
          <w:del w:id="4711" w:author="jamil" w:date="2021-04-17T19:05:00Z"/>
          <w:rFonts w:asciiTheme="majorBidi" w:hAnsiTheme="majorBidi" w:cstheme="majorBidi"/>
          <w:rtl/>
          <w:rPrChange w:id="4712" w:author="yara ahmad" w:date="2021-04-18T08:34:00Z">
            <w:rPr>
              <w:del w:id="4713" w:author="jamil" w:date="2021-04-17T19:05:00Z"/>
              <w:rtl/>
            </w:rPr>
          </w:rPrChange>
        </w:rPr>
      </w:pPr>
      <w:del w:id="4714" w:author="jamil" w:date="2021-04-17T19:05:00Z">
        <w:r w:rsidRPr="00AE4B49" w:rsidDel="00C329DF">
          <w:rPr>
            <w:rFonts w:asciiTheme="majorBidi" w:hAnsiTheme="majorBidi" w:cstheme="majorBidi"/>
            <w:rPrChange w:id="4715" w:author="yara ahmad" w:date="2021-04-18T08:34:00Z">
              <w:rPr/>
            </w:rPrChange>
          </w:rPr>
          <w:delText>BAD</w:delText>
        </w:r>
        <w:r w:rsidRPr="00AE4B49" w:rsidDel="00C329DF">
          <w:rPr>
            <w:rFonts w:asciiTheme="majorBidi" w:hAnsiTheme="majorBidi" w:cstheme="majorBidi"/>
            <w:rtl/>
            <w:rPrChange w:id="4716" w:author="yara ahmad" w:date="2021-04-18T08:34:00Z">
              <w:rPr>
                <w:rtl/>
              </w:rPr>
            </w:rPrChange>
          </w:rPr>
          <w:delText xml:space="preserve"> : </w:delText>
        </w:r>
        <w:r w:rsidRPr="00AE4B49" w:rsidDel="00C329DF">
          <w:rPr>
            <w:rFonts w:asciiTheme="majorBidi" w:hAnsiTheme="majorBidi" w:cstheme="majorBidi" w:hint="cs"/>
            <w:rtl/>
            <w:rPrChange w:id="4717" w:author="yara ahmad" w:date="2021-04-18T08:34:00Z">
              <w:rPr>
                <w:rFonts w:hint="cs"/>
                <w:rtl/>
              </w:rPr>
            </w:rPrChange>
          </w:rPr>
          <w:delText>המערכת</w:delText>
        </w:r>
        <w:r w:rsidRPr="00AE4B49" w:rsidDel="00C329DF">
          <w:rPr>
            <w:rFonts w:asciiTheme="majorBidi" w:hAnsiTheme="majorBidi" w:cstheme="majorBidi"/>
            <w:rtl/>
            <w:rPrChange w:id="4718" w:author="yara ahmad" w:date="2021-04-18T08:34:00Z">
              <w:rPr>
                <w:rtl/>
              </w:rPr>
            </w:rPrChange>
          </w:rPr>
          <w:delText xml:space="preserve"> </w:delText>
        </w:r>
        <w:r w:rsidRPr="00AE4B49" w:rsidDel="00C329DF">
          <w:rPr>
            <w:rFonts w:asciiTheme="majorBidi" w:hAnsiTheme="majorBidi" w:cstheme="majorBidi" w:hint="cs"/>
            <w:rtl/>
            <w:rPrChange w:id="4719" w:author="yara ahmad" w:date="2021-04-18T08:34:00Z">
              <w:rPr>
                <w:rFonts w:hint="cs"/>
                <w:rtl/>
              </w:rPr>
            </w:rPrChange>
          </w:rPr>
          <w:delText>אינה</w:delText>
        </w:r>
        <w:r w:rsidRPr="00AE4B49" w:rsidDel="00C329DF">
          <w:rPr>
            <w:rFonts w:asciiTheme="majorBidi" w:hAnsiTheme="majorBidi" w:cstheme="majorBidi"/>
            <w:rtl/>
            <w:rPrChange w:id="4720" w:author="yara ahmad" w:date="2021-04-18T08:34:00Z">
              <w:rPr>
                <w:rtl/>
              </w:rPr>
            </w:rPrChange>
          </w:rPr>
          <w:delText xml:space="preserve"> </w:delText>
        </w:r>
        <w:r w:rsidRPr="00AE4B49" w:rsidDel="00C329DF">
          <w:rPr>
            <w:rFonts w:asciiTheme="majorBidi" w:hAnsiTheme="majorBidi" w:cstheme="majorBidi" w:hint="cs"/>
            <w:rtl/>
            <w:rPrChange w:id="4721" w:author="yara ahmad" w:date="2021-04-18T08:34:00Z">
              <w:rPr>
                <w:rFonts w:hint="cs"/>
                <w:rtl/>
              </w:rPr>
            </w:rPrChange>
          </w:rPr>
          <w:delText>מפרידה</w:delText>
        </w:r>
        <w:r w:rsidRPr="00AE4B49" w:rsidDel="00C329DF">
          <w:rPr>
            <w:rFonts w:asciiTheme="majorBidi" w:hAnsiTheme="majorBidi" w:cstheme="majorBidi"/>
            <w:rtl/>
            <w:rPrChange w:id="4722" w:author="yara ahmad" w:date="2021-04-18T08:34:00Z">
              <w:rPr>
                <w:rtl/>
              </w:rPr>
            </w:rPrChange>
          </w:rPr>
          <w:delText xml:space="preserve"> </w:delText>
        </w:r>
        <w:r w:rsidRPr="00AE4B49" w:rsidDel="00C329DF">
          <w:rPr>
            <w:rFonts w:asciiTheme="majorBidi" w:hAnsiTheme="majorBidi" w:cstheme="majorBidi" w:hint="cs"/>
            <w:rtl/>
            <w:rPrChange w:id="4723" w:author="yara ahmad" w:date="2021-04-18T08:34:00Z">
              <w:rPr>
                <w:rFonts w:hint="cs"/>
                <w:rtl/>
              </w:rPr>
            </w:rPrChange>
          </w:rPr>
          <w:delText>בין</w:delText>
        </w:r>
        <w:r w:rsidRPr="00AE4B49" w:rsidDel="00C329DF">
          <w:rPr>
            <w:rFonts w:asciiTheme="majorBidi" w:hAnsiTheme="majorBidi" w:cstheme="majorBidi"/>
            <w:rtl/>
            <w:rPrChange w:id="4724" w:author="yara ahmad" w:date="2021-04-18T08:34:00Z">
              <w:rPr>
                <w:rtl/>
              </w:rPr>
            </w:rPrChange>
          </w:rPr>
          <w:delText xml:space="preserve"> </w:delText>
        </w:r>
        <w:r w:rsidRPr="00AE4B49" w:rsidDel="00C329DF">
          <w:rPr>
            <w:rFonts w:asciiTheme="majorBidi" w:hAnsiTheme="majorBidi" w:cstheme="majorBidi" w:hint="cs"/>
            <w:rtl/>
            <w:rPrChange w:id="4725" w:author="yara ahmad" w:date="2021-04-18T08:34:00Z">
              <w:rPr>
                <w:rFonts w:hint="cs"/>
                <w:rtl/>
              </w:rPr>
            </w:rPrChange>
          </w:rPr>
          <w:delText>מוצרים</w:delText>
        </w:r>
        <w:r w:rsidRPr="00AE4B49" w:rsidDel="00C329DF">
          <w:rPr>
            <w:rFonts w:asciiTheme="majorBidi" w:hAnsiTheme="majorBidi" w:cstheme="majorBidi"/>
            <w:rtl/>
            <w:rPrChange w:id="4726" w:author="yara ahmad" w:date="2021-04-18T08:34:00Z">
              <w:rPr>
                <w:rtl/>
              </w:rPr>
            </w:rPrChange>
          </w:rPr>
          <w:delText xml:space="preserve"> </w:delText>
        </w:r>
        <w:r w:rsidRPr="00AE4B49" w:rsidDel="00C329DF">
          <w:rPr>
            <w:rFonts w:asciiTheme="majorBidi" w:hAnsiTheme="majorBidi" w:cstheme="majorBidi" w:hint="cs"/>
            <w:rtl/>
            <w:rPrChange w:id="4727" w:author="yara ahmad" w:date="2021-04-18T08:34:00Z">
              <w:rPr>
                <w:rFonts w:hint="cs"/>
                <w:rtl/>
              </w:rPr>
            </w:rPrChange>
          </w:rPr>
          <w:delText>זהים</w:delText>
        </w:r>
        <w:r w:rsidRPr="00AE4B49" w:rsidDel="00C329DF">
          <w:rPr>
            <w:rFonts w:asciiTheme="majorBidi" w:hAnsiTheme="majorBidi" w:cstheme="majorBidi"/>
            <w:rtl/>
            <w:rPrChange w:id="4728" w:author="yara ahmad" w:date="2021-04-18T08:34:00Z">
              <w:rPr>
                <w:rtl/>
              </w:rPr>
            </w:rPrChange>
          </w:rPr>
          <w:delText xml:space="preserve"> </w:delText>
        </w:r>
        <w:r w:rsidRPr="00AE4B49" w:rsidDel="00C329DF">
          <w:rPr>
            <w:rFonts w:asciiTheme="majorBidi" w:hAnsiTheme="majorBidi" w:cstheme="majorBidi" w:hint="cs"/>
            <w:rtl/>
            <w:rPrChange w:id="4729" w:author="yara ahmad" w:date="2021-04-18T08:34:00Z">
              <w:rPr>
                <w:rFonts w:hint="cs"/>
                <w:rtl/>
              </w:rPr>
            </w:rPrChange>
          </w:rPr>
          <w:delText>מחניות</w:delText>
        </w:r>
        <w:r w:rsidRPr="00AE4B49" w:rsidDel="00C329DF">
          <w:rPr>
            <w:rFonts w:asciiTheme="majorBidi" w:hAnsiTheme="majorBidi" w:cstheme="majorBidi"/>
            <w:rtl/>
            <w:rPrChange w:id="4730" w:author="yara ahmad" w:date="2021-04-18T08:34:00Z">
              <w:rPr>
                <w:rtl/>
              </w:rPr>
            </w:rPrChange>
          </w:rPr>
          <w:delText xml:space="preserve"> </w:delText>
        </w:r>
        <w:r w:rsidRPr="00AE4B49" w:rsidDel="00C329DF">
          <w:rPr>
            <w:rFonts w:asciiTheme="majorBidi" w:hAnsiTheme="majorBidi" w:cstheme="majorBidi" w:hint="cs"/>
            <w:rtl/>
            <w:rPrChange w:id="4731" w:author="yara ahmad" w:date="2021-04-18T08:34:00Z">
              <w:rPr>
                <w:rFonts w:hint="cs"/>
                <w:rtl/>
              </w:rPr>
            </w:rPrChange>
          </w:rPr>
          <w:delText>שונות</w:delText>
        </w:r>
        <w:r w:rsidRPr="00AE4B49" w:rsidDel="00C329DF">
          <w:rPr>
            <w:rFonts w:asciiTheme="majorBidi" w:hAnsiTheme="majorBidi" w:cstheme="majorBidi"/>
            <w:rtl/>
            <w:rPrChange w:id="4732" w:author="yara ahmad" w:date="2021-04-18T08:34:00Z">
              <w:rPr>
                <w:rtl/>
              </w:rPr>
            </w:rPrChange>
          </w:rPr>
          <w:delText xml:space="preserve"> </w:delText>
        </w:r>
        <w:r w:rsidRPr="00AE4B49" w:rsidDel="00C329DF">
          <w:rPr>
            <w:rFonts w:asciiTheme="majorBidi" w:hAnsiTheme="majorBidi" w:cstheme="majorBidi" w:hint="cs"/>
            <w:rtl/>
            <w:rPrChange w:id="4733" w:author="yara ahmad" w:date="2021-04-18T08:34:00Z">
              <w:rPr>
                <w:rFonts w:hint="cs"/>
                <w:rtl/>
              </w:rPr>
            </w:rPrChange>
          </w:rPr>
          <w:delText>ואז</w:delText>
        </w:r>
        <w:r w:rsidRPr="00AE4B49" w:rsidDel="00C329DF">
          <w:rPr>
            <w:rFonts w:asciiTheme="majorBidi" w:hAnsiTheme="majorBidi" w:cstheme="majorBidi"/>
            <w:rtl/>
            <w:rPrChange w:id="4734" w:author="yara ahmad" w:date="2021-04-18T08:34:00Z">
              <w:rPr>
                <w:rtl/>
              </w:rPr>
            </w:rPrChange>
          </w:rPr>
          <w:delText xml:space="preserve"> </w:delText>
        </w:r>
        <w:r w:rsidRPr="00AE4B49" w:rsidDel="00C329DF">
          <w:rPr>
            <w:rFonts w:asciiTheme="majorBidi" w:hAnsiTheme="majorBidi" w:cstheme="majorBidi" w:hint="cs"/>
            <w:rtl/>
            <w:rPrChange w:id="4735" w:author="yara ahmad" w:date="2021-04-18T08:34:00Z">
              <w:rPr>
                <w:rFonts w:hint="cs"/>
                <w:rtl/>
              </w:rPr>
            </w:rPrChange>
          </w:rPr>
          <w:delText>היא</w:delText>
        </w:r>
        <w:r w:rsidRPr="00AE4B49" w:rsidDel="00C329DF">
          <w:rPr>
            <w:rFonts w:asciiTheme="majorBidi" w:hAnsiTheme="majorBidi" w:cstheme="majorBidi"/>
            <w:rtl/>
            <w:rPrChange w:id="4736" w:author="yara ahmad" w:date="2021-04-18T08:34:00Z">
              <w:rPr>
                <w:rtl/>
              </w:rPr>
            </w:rPrChange>
          </w:rPr>
          <w:delText xml:space="preserve"> </w:delText>
        </w:r>
        <w:r w:rsidRPr="00AE4B49" w:rsidDel="00C329DF">
          <w:rPr>
            <w:rFonts w:asciiTheme="majorBidi" w:hAnsiTheme="majorBidi" w:cstheme="majorBidi" w:hint="cs"/>
            <w:rtl/>
            <w:rPrChange w:id="4737" w:author="yara ahmad" w:date="2021-04-18T08:34:00Z">
              <w:rPr>
                <w:rFonts w:hint="cs"/>
                <w:rtl/>
              </w:rPr>
            </w:rPrChange>
          </w:rPr>
          <w:delText>מדפיסה</w:delText>
        </w:r>
        <w:r w:rsidRPr="00AE4B49" w:rsidDel="00C329DF">
          <w:rPr>
            <w:rFonts w:asciiTheme="majorBidi" w:hAnsiTheme="majorBidi" w:cstheme="majorBidi"/>
            <w:rtl/>
            <w:rPrChange w:id="4738" w:author="yara ahmad" w:date="2021-04-18T08:34:00Z">
              <w:rPr>
                <w:rtl/>
              </w:rPr>
            </w:rPrChange>
          </w:rPr>
          <w:delText xml:space="preserve"> </w:delText>
        </w:r>
        <w:r w:rsidRPr="00AE4B49" w:rsidDel="00C329DF">
          <w:rPr>
            <w:rFonts w:asciiTheme="majorBidi" w:hAnsiTheme="majorBidi" w:cstheme="majorBidi" w:hint="cs"/>
            <w:rtl/>
            <w:rPrChange w:id="4739" w:author="yara ahmad" w:date="2021-04-18T08:34:00Z">
              <w:rPr>
                <w:rFonts w:hint="cs"/>
                <w:rtl/>
              </w:rPr>
            </w:rPrChange>
          </w:rPr>
          <w:delText>את</w:delText>
        </w:r>
        <w:r w:rsidRPr="00AE4B49" w:rsidDel="00C329DF">
          <w:rPr>
            <w:rFonts w:asciiTheme="majorBidi" w:hAnsiTheme="majorBidi" w:cstheme="majorBidi"/>
            <w:rtl/>
            <w:rPrChange w:id="4740" w:author="yara ahmad" w:date="2021-04-18T08:34:00Z">
              <w:rPr>
                <w:rtl/>
              </w:rPr>
            </w:rPrChange>
          </w:rPr>
          <w:delText xml:space="preserve"> </w:delText>
        </w:r>
        <w:r w:rsidRPr="00AE4B49" w:rsidDel="00C329DF">
          <w:rPr>
            <w:rFonts w:asciiTheme="majorBidi" w:hAnsiTheme="majorBidi" w:cstheme="majorBidi" w:hint="cs"/>
            <w:rtl/>
            <w:rPrChange w:id="4741" w:author="yara ahmad" w:date="2021-04-18T08:34:00Z">
              <w:rPr>
                <w:rFonts w:hint="cs"/>
                <w:rtl/>
              </w:rPr>
            </w:rPrChange>
          </w:rPr>
          <w:delText>אחד</w:delText>
        </w:r>
        <w:r w:rsidRPr="00AE4B49" w:rsidDel="00C329DF">
          <w:rPr>
            <w:rFonts w:asciiTheme="majorBidi" w:hAnsiTheme="majorBidi" w:cstheme="majorBidi"/>
            <w:rtl/>
            <w:rPrChange w:id="4742" w:author="yara ahmad" w:date="2021-04-18T08:34:00Z">
              <w:rPr>
                <w:rtl/>
              </w:rPr>
            </w:rPrChange>
          </w:rPr>
          <w:delText xml:space="preserve"> </w:delText>
        </w:r>
        <w:r w:rsidRPr="00AE4B49" w:rsidDel="00C329DF">
          <w:rPr>
            <w:rFonts w:asciiTheme="majorBidi" w:hAnsiTheme="majorBidi" w:cstheme="majorBidi" w:hint="cs"/>
            <w:rtl/>
            <w:rPrChange w:id="4743" w:author="yara ahmad" w:date="2021-04-18T08:34:00Z">
              <w:rPr>
                <w:rFonts w:hint="cs"/>
                <w:rtl/>
              </w:rPr>
            </w:rPrChange>
          </w:rPr>
          <w:delText>מהם</w:delText>
        </w:r>
        <w:r w:rsidRPr="00AE4B49" w:rsidDel="00C329DF">
          <w:rPr>
            <w:rFonts w:asciiTheme="majorBidi" w:hAnsiTheme="majorBidi" w:cstheme="majorBidi"/>
            <w:rtl/>
            <w:rPrChange w:id="4744" w:author="yara ahmad" w:date="2021-04-18T08:34:00Z">
              <w:rPr>
                <w:rtl/>
              </w:rPr>
            </w:rPrChange>
          </w:rPr>
          <w:delText xml:space="preserve"> </w:delText>
        </w:r>
        <w:r w:rsidRPr="00AE4B49" w:rsidDel="00C329DF">
          <w:rPr>
            <w:rFonts w:asciiTheme="majorBidi" w:hAnsiTheme="majorBidi" w:cstheme="majorBidi" w:hint="cs"/>
            <w:rtl/>
            <w:rPrChange w:id="4745" w:author="yara ahmad" w:date="2021-04-18T08:34:00Z">
              <w:rPr>
                <w:rFonts w:hint="cs"/>
                <w:rtl/>
              </w:rPr>
            </w:rPrChange>
          </w:rPr>
          <w:delText>בלבד</w:delText>
        </w:r>
        <w:r w:rsidRPr="00AE4B49" w:rsidDel="00C329DF">
          <w:rPr>
            <w:rFonts w:asciiTheme="majorBidi" w:hAnsiTheme="majorBidi" w:cstheme="majorBidi"/>
            <w:rtl/>
            <w:rPrChange w:id="4746" w:author="yara ahmad" w:date="2021-04-18T08:34:00Z">
              <w:rPr>
                <w:rtl/>
              </w:rPr>
            </w:rPrChange>
          </w:rPr>
          <w:delText xml:space="preserve"> , </w:delText>
        </w:r>
        <w:r w:rsidRPr="00AE4B49" w:rsidDel="00C329DF">
          <w:rPr>
            <w:rFonts w:asciiTheme="majorBidi" w:hAnsiTheme="majorBidi" w:cstheme="majorBidi" w:hint="cs"/>
            <w:rtl/>
            <w:rPrChange w:id="4747" w:author="yara ahmad" w:date="2021-04-18T08:34:00Z">
              <w:rPr>
                <w:rFonts w:hint="cs"/>
                <w:rtl/>
              </w:rPr>
            </w:rPrChange>
          </w:rPr>
          <w:delText>כלומר</w:delText>
        </w:r>
        <w:r w:rsidRPr="00AE4B49" w:rsidDel="00C329DF">
          <w:rPr>
            <w:rFonts w:asciiTheme="majorBidi" w:hAnsiTheme="majorBidi" w:cstheme="majorBidi"/>
            <w:rtl/>
            <w:rPrChange w:id="4748" w:author="yara ahmad" w:date="2021-04-18T08:34:00Z">
              <w:rPr>
                <w:rtl/>
              </w:rPr>
            </w:rPrChange>
          </w:rPr>
          <w:delText xml:space="preserve"> </w:delText>
        </w:r>
        <w:r w:rsidRPr="00AE4B49" w:rsidDel="00C329DF">
          <w:rPr>
            <w:rFonts w:asciiTheme="majorBidi" w:hAnsiTheme="majorBidi" w:cstheme="majorBidi" w:hint="cs"/>
            <w:rtl/>
            <w:rPrChange w:id="4749" w:author="yara ahmad" w:date="2021-04-18T08:34:00Z">
              <w:rPr>
                <w:rFonts w:hint="cs"/>
                <w:rtl/>
              </w:rPr>
            </w:rPrChange>
          </w:rPr>
          <w:delText>המידע</w:delText>
        </w:r>
        <w:r w:rsidRPr="00AE4B49" w:rsidDel="00C329DF">
          <w:rPr>
            <w:rFonts w:asciiTheme="majorBidi" w:hAnsiTheme="majorBidi" w:cstheme="majorBidi"/>
            <w:rtl/>
            <w:rPrChange w:id="4750" w:author="yara ahmad" w:date="2021-04-18T08:34:00Z">
              <w:rPr>
                <w:rtl/>
              </w:rPr>
            </w:rPrChange>
          </w:rPr>
          <w:delText xml:space="preserve"> </w:delText>
        </w:r>
        <w:r w:rsidRPr="00AE4B49" w:rsidDel="00C329DF">
          <w:rPr>
            <w:rFonts w:asciiTheme="majorBidi" w:hAnsiTheme="majorBidi" w:cstheme="majorBidi" w:hint="cs"/>
            <w:rtl/>
            <w:rPrChange w:id="4751" w:author="yara ahmad" w:date="2021-04-18T08:34:00Z">
              <w:rPr>
                <w:rFonts w:hint="cs"/>
                <w:rtl/>
              </w:rPr>
            </w:rPrChange>
          </w:rPr>
          <w:delText>שקיבל</w:delText>
        </w:r>
        <w:r w:rsidRPr="00AE4B49" w:rsidDel="00C329DF">
          <w:rPr>
            <w:rFonts w:asciiTheme="majorBidi" w:hAnsiTheme="majorBidi" w:cstheme="majorBidi"/>
            <w:rtl/>
            <w:rPrChange w:id="4752" w:author="yara ahmad" w:date="2021-04-18T08:34:00Z">
              <w:rPr>
                <w:rtl/>
              </w:rPr>
            </w:rPrChange>
          </w:rPr>
          <w:delText xml:space="preserve"> </w:delText>
        </w:r>
        <w:r w:rsidRPr="00AE4B49" w:rsidDel="00C329DF">
          <w:rPr>
            <w:rFonts w:asciiTheme="majorBidi" w:hAnsiTheme="majorBidi" w:cstheme="majorBidi" w:hint="cs"/>
            <w:rtl/>
            <w:rPrChange w:id="4753" w:author="yara ahmad" w:date="2021-04-18T08:34:00Z">
              <w:rPr>
                <w:rFonts w:hint="cs"/>
                <w:rtl/>
              </w:rPr>
            </w:rPrChange>
          </w:rPr>
          <w:delText>המשתמש</w:delText>
        </w:r>
        <w:r w:rsidRPr="00AE4B49" w:rsidDel="00C329DF">
          <w:rPr>
            <w:rFonts w:asciiTheme="majorBidi" w:hAnsiTheme="majorBidi" w:cstheme="majorBidi"/>
            <w:rtl/>
            <w:rPrChange w:id="4754" w:author="yara ahmad" w:date="2021-04-18T08:34:00Z">
              <w:rPr>
                <w:rtl/>
              </w:rPr>
            </w:rPrChange>
          </w:rPr>
          <w:delText xml:space="preserve"> </w:delText>
        </w:r>
        <w:r w:rsidRPr="00AE4B49" w:rsidDel="00C329DF">
          <w:rPr>
            <w:rFonts w:asciiTheme="majorBidi" w:hAnsiTheme="majorBidi" w:cstheme="majorBidi" w:hint="cs"/>
            <w:rtl/>
            <w:rPrChange w:id="4755" w:author="yara ahmad" w:date="2021-04-18T08:34:00Z">
              <w:rPr>
                <w:rFonts w:hint="cs"/>
                <w:rtl/>
              </w:rPr>
            </w:rPrChange>
          </w:rPr>
          <w:delText>אינו</w:delText>
        </w:r>
        <w:r w:rsidRPr="00AE4B49" w:rsidDel="00C329DF">
          <w:rPr>
            <w:rFonts w:asciiTheme="majorBidi" w:hAnsiTheme="majorBidi" w:cstheme="majorBidi"/>
            <w:rtl/>
            <w:rPrChange w:id="4756" w:author="yara ahmad" w:date="2021-04-18T08:34:00Z">
              <w:rPr>
                <w:rtl/>
              </w:rPr>
            </w:rPrChange>
          </w:rPr>
          <w:delText xml:space="preserve"> </w:delText>
        </w:r>
        <w:r w:rsidRPr="00AE4B49" w:rsidDel="00C329DF">
          <w:rPr>
            <w:rFonts w:asciiTheme="majorBidi" w:hAnsiTheme="majorBidi" w:cstheme="majorBidi" w:hint="cs"/>
            <w:rtl/>
            <w:rPrChange w:id="4757" w:author="yara ahmad" w:date="2021-04-18T08:34:00Z">
              <w:rPr>
                <w:rFonts w:hint="cs"/>
                <w:rtl/>
              </w:rPr>
            </w:rPrChange>
          </w:rPr>
          <w:delText>נכון</w:delText>
        </w:r>
        <w:r w:rsidRPr="00AE4B49" w:rsidDel="00C329DF">
          <w:rPr>
            <w:rFonts w:asciiTheme="majorBidi" w:hAnsiTheme="majorBidi" w:cstheme="majorBidi"/>
            <w:rtl/>
            <w:rPrChange w:id="4758" w:author="yara ahmad" w:date="2021-04-18T08:34:00Z">
              <w:rPr>
                <w:rtl/>
              </w:rPr>
            </w:rPrChange>
          </w:rPr>
          <w:delText xml:space="preserve"> .  </w:delText>
        </w:r>
      </w:del>
    </w:p>
    <w:p w14:paraId="2A6725E8" w14:textId="183FF590" w:rsidR="001C795F" w:rsidRPr="00AE4B49" w:rsidRDefault="009B2D00" w:rsidP="001C795F">
      <w:pPr>
        <w:rPr>
          <w:rFonts w:asciiTheme="majorBidi" w:hAnsiTheme="majorBidi" w:cstheme="majorBidi"/>
          <w:rtl/>
          <w:rPrChange w:id="4759" w:author="yara ahmad" w:date="2021-04-18T08:34:00Z">
            <w:rPr>
              <w:rtl/>
            </w:rPr>
          </w:rPrChange>
        </w:rPr>
      </w:pPr>
      <w:r w:rsidRPr="00AE4B49">
        <w:rPr>
          <w:rFonts w:asciiTheme="majorBidi" w:hAnsiTheme="majorBidi" w:cstheme="majorBidi"/>
          <w:noProof/>
          <w:rtl/>
          <w:rPrChange w:id="4760" w:author="yara ahmad" w:date="2021-04-18T08:34:00Z">
            <w:rPr>
              <w:noProof/>
              <w:rtl/>
            </w:rPr>
          </w:rPrChange>
        </w:rPr>
        <w:drawing>
          <wp:anchor distT="0" distB="0" distL="114300" distR="114300" simplePos="0" relativeHeight="251686912" behindDoc="0" locked="0" layoutInCell="1" allowOverlap="1" wp14:anchorId="7B17F24A" wp14:editId="4C42F355">
            <wp:simplePos x="0" y="0"/>
            <wp:positionH relativeFrom="column">
              <wp:posOffset>682625</wp:posOffset>
            </wp:positionH>
            <wp:positionV relativeFrom="paragraph">
              <wp:posOffset>42545</wp:posOffset>
            </wp:positionV>
            <wp:extent cx="4312285" cy="2764155"/>
            <wp:effectExtent l="0" t="0" r="5715" b="4445"/>
            <wp:wrapSquare wrapText="bothSides"/>
            <wp:docPr id="27" name="Picture 2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Diagram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2285" cy="27641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225FEC9" w14:textId="77777777" w:rsidR="001C795F" w:rsidRPr="00AE4B49" w:rsidRDefault="001C795F" w:rsidP="001C795F">
      <w:pPr>
        <w:rPr>
          <w:rFonts w:asciiTheme="majorBidi" w:hAnsiTheme="majorBidi" w:cstheme="majorBidi"/>
          <w:rtl/>
          <w:rPrChange w:id="4761" w:author="yara ahmad" w:date="2021-04-18T08:34:00Z">
            <w:rPr>
              <w:rtl/>
            </w:rPr>
          </w:rPrChange>
        </w:rPr>
      </w:pPr>
    </w:p>
    <w:p w14:paraId="16AC4621" w14:textId="77777777" w:rsidR="001C795F" w:rsidRPr="00AE4B49" w:rsidRDefault="001C795F" w:rsidP="001C795F">
      <w:pPr>
        <w:rPr>
          <w:rFonts w:asciiTheme="majorBidi" w:hAnsiTheme="majorBidi" w:cstheme="majorBidi"/>
          <w:rtl/>
          <w:rPrChange w:id="4762" w:author="yara ahmad" w:date="2021-04-18T08:34:00Z">
            <w:rPr>
              <w:rtl/>
            </w:rPr>
          </w:rPrChange>
        </w:rPr>
      </w:pPr>
    </w:p>
    <w:p w14:paraId="6A0B230C" w14:textId="77777777" w:rsidR="001C795F" w:rsidRPr="00AE4B49" w:rsidRDefault="001C795F" w:rsidP="001C795F">
      <w:pPr>
        <w:rPr>
          <w:rFonts w:asciiTheme="majorBidi" w:hAnsiTheme="majorBidi" w:cstheme="majorBidi"/>
          <w:rtl/>
          <w:rPrChange w:id="4763" w:author="yara ahmad" w:date="2021-04-18T08:34:00Z">
            <w:rPr>
              <w:rtl/>
            </w:rPr>
          </w:rPrChange>
        </w:rPr>
      </w:pPr>
    </w:p>
    <w:p w14:paraId="484C7301" w14:textId="77777777" w:rsidR="001C795F" w:rsidRPr="00AE4B49" w:rsidRDefault="001C795F" w:rsidP="001C795F">
      <w:pPr>
        <w:rPr>
          <w:rFonts w:asciiTheme="majorBidi" w:hAnsiTheme="majorBidi" w:cstheme="majorBidi"/>
          <w:rtl/>
          <w:rPrChange w:id="4764" w:author="yara ahmad" w:date="2021-04-18T08:34:00Z">
            <w:rPr>
              <w:rtl/>
            </w:rPr>
          </w:rPrChange>
        </w:rPr>
      </w:pPr>
    </w:p>
    <w:p w14:paraId="37E4B991" w14:textId="77777777" w:rsidR="001C795F" w:rsidRPr="00AE4B49" w:rsidRDefault="001C795F" w:rsidP="001C795F">
      <w:pPr>
        <w:rPr>
          <w:rFonts w:asciiTheme="majorBidi" w:hAnsiTheme="majorBidi" w:cstheme="majorBidi"/>
          <w:rtl/>
          <w:rPrChange w:id="4765" w:author="yara ahmad" w:date="2021-04-18T08:34:00Z">
            <w:rPr>
              <w:rtl/>
            </w:rPr>
          </w:rPrChange>
        </w:rPr>
      </w:pPr>
    </w:p>
    <w:p w14:paraId="5CAFBF19" w14:textId="77777777" w:rsidR="001C795F" w:rsidRPr="00AE4B49" w:rsidRDefault="001C795F" w:rsidP="001C795F">
      <w:pPr>
        <w:rPr>
          <w:rFonts w:asciiTheme="majorBidi" w:hAnsiTheme="majorBidi" w:cstheme="majorBidi"/>
          <w:rtl/>
          <w:rPrChange w:id="4766" w:author="yara ahmad" w:date="2021-04-18T08:34:00Z">
            <w:rPr>
              <w:rtl/>
            </w:rPr>
          </w:rPrChange>
        </w:rPr>
      </w:pPr>
    </w:p>
    <w:p w14:paraId="5D43109A" w14:textId="77777777" w:rsidR="001C795F" w:rsidRPr="00AE4B49" w:rsidRDefault="001C795F" w:rsidP="001C795F">
      <w:pPr>
        <w:rPr>
          <w:rFonts w:asciiTheme="majorBidi" w:hAnsiTheme="majorBidi" w:cstheme="majorBidi"/>
          <w:rtl/>
          <w:rPrChange w:id="4767" w:author="yara ahmad" w:date="2021-04-18T08:34:00Z">
            <w:rPr>
              <w:rtl/>
            </w:rPr>
          </w:rPrChange>
        </w:rPr>
      </w:pPr>
    </w:p>
    <w:p w14:paraId="70E0BAB6" w14:textId="77777777" w:rsidR="001C795F" w:rsidRPr="00AE4B49" w:rsidRDefault="001C795F" w:rsidP="001C795F">
      <w:pPr>
        <w:rPr>
          <w:rFonts w:asciiTheme="majorBidi" w:hAnsiTheme="majorBidi" w:cstheme="majorBidi"/>
          <w:rtl/>
          <w:rPrChange w:id="4768" w:author="yara ahmad" w:date="2021-04-18T08:34:00Z">
            <w:rPr>
              <w:rtl/>
            </w:rPr>
          </w:rPrChange>
        </w:rPr>
      </w:pPr>
    </w:p>
    <w:p w14:paraId="7867BEFE" w14:textId="77777777" w:rsidR="001C795F" w:rsidRPr="00AE4B49" w:rsidRDefault="001C795F" w:rsidP="001C795F">
      <w:pPr>
        <w:rPr>
          <w:rFonts w:asciiTheme="majorBidi" w:hAnsiTheme="majorBidi" w:cstheme="majorBidi"/>
          <w:rtl/>
          <w:rPrChange w:id="4769" w:author="yara ahmad" w:date="2021-04-18T08:34:00Z">
            <w:rPr>
              <w:rtl/>
            </w:rPr>
          </w:rPrChange>
        </w:rPr>
      </w:pPr>
    </w:p>
    <w:p w14:paraId="3F16FF40" w14:textId="01FAEDB5" w:rsidR="001C795F" w:rsidRPr="00AE4B49" w:rsidRDefault="009B2D00" w:rsidP="001C795F">
      <w:pPr>
        <w:rPr>
          <w:rFonts w:asciiTheme="majorBidi" w:hAnsiTheme="majorBidi" w:cstheme="majorBidi"/>
          <w:rtl/>
          <w:rPrChange w:id="4770" w:author="yara ahmad" w:date="2021-04-18T08:34:00Z">
            <w:rPr>
              <w:rtl/>
            </w:rPr>
          </w:rPrChange>
        </w:rPr>
      </w:pPr>
      <w:r w:rsidRPr="00AE4B49">
        <w:rPr>
          <w:rFonts w:asciiTheme="majorBidi" w:eastAsia="Times New Roman" w:hAnsiTheme="majorBidi" w:cstheme="majorBidi"/>
          <w:noProof/>
          <w:color w:val="000000"/>
          <w:sz w:val="24"/>
          <w:szCs w:val="24"/>
          <w:bdr w:val="none" w:sz="0" w:space="0" w:color="auto" w:frame="1"/>
          <w:rPrChange w:id="4771" w:author="yara ahmad" w:date="2021-04-18T08:34:00Z">
            <w:rPr>
              <w:rFonts w:ascii="Times New Roman" w:eastAsia="Times New Roman" w:hAnsi="Times New Roman" w:cs="Times New Roman"/>
              <w:noProof/>
              <w:color w:val="000000"/>
              <w:sz w:val="24"/>
              <w:szCs w:val="24"/>
              <w:bdr w:val="none" w:sz="0" w:space="0" w:color="auto" w:frame="1"/>
            </w:rPr>
          </w:rPrChange>
        </w:rPr>
        <w:lastRenderedPageBreak/>
        <w:drawing>
          <wp:anchor distT="0" distB="0" distL="114300" distR="114300" simplePos="0" relativeHeight="251687936" behindDoc="0" locked="0" layoutInCell="1" allowOverlap="1" wp14:anchorId="6E665CCE" wp14:editId="4AF9AA87">
            <wp:simplePos x="0" y="0"/>
            <wp:positionH relativeFrom="column">
              <wp:posOffset>1512570</wp:posOffset>
            </wp:positionH>
            <wp:positionV relativeFrom="paragraph">
              <wp:posOffset>136949</wp:posOffset>
            </wp:positionV>
            <wp:extent cx="3347085" cy="2172970"/>
            <wp:effectExtent l="0" t="0" r="5715" b="0"/>
            <wp:wrapSquare wrapText="bothSides"/>
            <wp:docPr id="28" name="Picture 2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7085" cy="2172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04B0028" w14:textId="2BBAD3F4" w:rsidR="001C795F" w:rsidRPr="00AE4B49" w:rsidRDefault="009B2D00" w:rsidP="001C795F">
      <w:pPr>
        <w:rPr>
          <w:rFonts w:asciiTheme="majorBidi" w:hAnsiTheme="majorBidi" w:cstheme="majorBidi"/>
          <w:rtl/>
          <w:rPrChange w:id="4772" w:author="yara ahmad" w:date="2021-04-18T08:34:00Z">
            <w:rPr>
              <w:rtl/>
            </w:rPr>
          </w:rPrChange>
        </w:rPr>
      </w:pPr>
      <w:r w:rsidRPr="00AE4B49">
        <w:rPr>
          <w:rFonts w:asciiTheme="majorBidi" w:eastAsia="Times New Roman" w:hAnsiTheme="majorBidi" w:cstheme="majorBidi"/>
          <w:color w:val="000000"/>
          <w:sz w:val="24"/>
          <w:szCs w:val="24"/>
          <w:bdr w:val="none" w:sz="0" w:space="0" w:color="auto" w:frame="1"/>
          <w:lang w:bidi="ar-SA"/>
          <w:rPrChange w:id="4773" w:author="yara ahmad" w:date="2021-04-18T08:34:00Z">
            <w:rPr>
              <w:rFonts w:ascii="Times New Roman" w:eastAsia="Times New Roman" w:hAnsi="Times New Roman" w:cs="Times New Roman"/>
              <w:color w:val="000000"/>
              <w:sz w:val="24"/>
              <w:szCs w:val="24"/>
              <w:bdr w:val="none" w:sz="0" w:space="0" w:color="auto" w:frame="1"/>
              <w:lang w:bidi="ar-SA"/>
            </w:rPr>
          </w:rPrChange>
        </w:rPr>
        <w:fldChar w:fldCharType="begin"/>
      </w:r>
      <w:r w:rsidRPr="00AE4B49">
        <w:rPr>
          <w:rFonts w:asciiTheme="majorBidi" w:eastAsia="Times New Roman" w:hAnsiTheme="majorBidi" w:cstheme="majorBidi"/>
          <w:color w:val="000000"/>
          <w:sz w:val="24"/>
          <w:szCs w:val="24"/>
          <w:bdr w:val="none" w:sz="0" w:space="0" w:color="auto" w:frame="1"/>
          <w:lang w:bidi="ar-SA"/>
          <w:rPrChange w:id="4774" w:author="yara ahmad" w:date="2021-04-18T08:34:00Z">
            <w:rPr>
              <w:rFonts w:ascii="Times New Roman" w:eastAsia="Times New Roman" w:hAnsi="Times New Roman" w:cs="Times New Roman"/>
              <w:color w:val="000000"/>
              <w:sz w:val="24"/>
              <w:szCs w:val="24"/>
              <w:bdr w:val="none" w:sz="0" w:space="0" w:color="auto" w:frame="1"/>
              <w:lang w:bidi="ar-SA"/>
            </w:rPr>
          </w:rPrChange>
        </w:rPr>
        <w:instrText xml:space="preserve"> INCLUDEPICTURE "https://lh6.googleusercontent.com/ZnVrzfCHmAnRT2sQJK2RTN2pkVuRMDkQgUiH8ZL96GjJzudAgqAaf2RdoajtHS9jpKRcCrqvk_ZndgiAl2phbBU3ob26FBF4-PVWsJLMdZh2wYCc1NFEcBDTkThsdniAZJGojQ4G" \* MERGEFORMATINET </w:instrText>
      </w:r>
      <w:r w:rsidRPr="00AE4B49">
        <w:rPr>
          <w:rFonts w:asciiTheme="majorBidi" w:eastAsia="Times New Roman" w:hAnsiTheme="majorBidi" w:cstheme="majorBidi"/>
          <w:color w:val="000000"/>
          <w:sz w:val="24"/>
          <w:szCs w:val="24"/>
          <w:bdr w:val="none" w:sz="0" w:space="0" w:color="auto" w:frame="1"/>
          <w:lang w:bidi="ar-SA"/>
          <w:rPrChange w:id="4775" w:author="yara ahmad" w:date="2021-04-18T08:34:00Z">
            <w:rPr>
              <w:rFonts w:ascii="Times New Roman" w:eastAsia="Times New Roman" w:hAnsi="Times New Roman" w:cs="Times New Roman"/>
              <w:color w:val="000000"/>
              <w:sz w:val="24"/>
              <w:szCs w:val="24"/>
              <w:bdr w:val="none" w:sz="0" w:space="0" w:color="auto" w:frame="1"/>
              <w:lang w:bidi="ar-SA"/>
            </w:rPr>
          </w:rPrChange>
        </w:rPr>
        <w:fldChar w:fldCharType="end"/>
      </w:r>
    </w:p>
    <w:p w14:paraId="49732C88" w14:textId="08EF943A" w:rsidR="009B2D00" w:rsidRPr="00AE4B49" w:rsidRDefault="009B2D00" w:rsidP="009B2D00">
      <w:pPr>
        <w:bidi w:val="0"/>
        <w:spacing w:after="0" w:line="240" w:lineRule="auto"/>
        <w:rPr>
          <w:rFonts w:asciiTheme="majorBidi" w:eastAsia="Times New Roman" w:hAnsiTheme="majorBidi" w:cstheme="majorBidi"/>
          <w:sz w:val="24"/>
          <w:szCs w:val="24"/>
          <w:lang w:bidi="ar-SA"/>
          <w:rPrChange w:id="4776" w:author="yara ahmad" w:date="2021-04-18T08:34:00Z">
            <w:rPr>
              <w:rFonts w:ascii="Times New Roman" w:eastAsia="Times New Roman" w:hAnsi="Times New Roman" w:cs="Times New Roman"/>
              <w:sz w:val="24"/>
              <w:szCs w:val="24"/>
              <w:lang w:bidi="ar-SA"/>
            </w:rPr>
          </w:rPrChange>
        </w:rPr>
      </w:pPr>
    </w:p>
    <w:p w14:paraId="0851EA6F" w14:textId="77777777" w:rsidR="001C795F" w:rsidRPr="00AE4B49" w:rsidRDefault="001C795F" w:rsidP="001C795F">
      <w:pPr>
        <w:rPr>
          <w:rFonts w:asciiTheme="majorBidi" w:hAnsiTheme="majorBidi" w:cstheme="majorBidi"/>
          <w:rtl/>
          <w:rPrChange w:id="4777" w:author="yara ahmad" w:date="2021-04-18T08:34:00Z">
            <w:rPr>
              <w:rtl/>
            </w:rPr>
          </w:rPrChange>
        </w:rPr>
      </w:pPr>
    </w:p>
    <w:p w14:paraId="499B4704" w14:textId="77777777" w:rsidR="001C795F" w:rsidRPr="00AE4B49" w:rsidRDefault="001C795F" w:rsidP="001C795F">
      <w:pPr>
        <w:rPr>
          <w:rFonts w:asciiTheme="majorBidi" w:hAnsiTheme="majorBidi" w:cstheme="majorBidi"/>
          <w:rtl/>
          <w:rPrChange w:id="4778" w:author="yara ahmad" w:date="2021-04-18T08:34:00Z">
            <w:rPr>
              <w:rtl/>
            </w:rPr>
          </w:rPrChange>
        </w:rPr>
      </w:pPr>
    </w:p>
    <w:p w14:paraId="6500421D" w14:textId="77777777" w:rsidR="001C795F" w:rsidRPr="00AE4B49" w:rsidRDefault="001C795F" w:rsidP="001C795F">
      <w:pPr>
        <w:rPr>
          <w:rFonts w:asciiTheme="majorBidi" w:hAnsiTheme="majorBidi" w:cstheme="majorBidi"/>
          <w:rtl/>
          <w:rPrChange w:id="4779" w:author="yara ahmad" w:date="2021-04-18T08:34:00Z">
            <w:rPr>
              <w:rtl/>
            </w:rPr>
          </w:rPrChange>
        </w:rPr>
      </w:pPr>
    </w:p>
    <w:p w14:paraId="55F52E52" w14:textId="77777777" w:rsidR="001C795F" w:rsidRPr="00AE4B49" w:rsidRDefault="001C795F" w:rsidP="001C795F">
      <w:pPr>
        <w:rPr>
          <w:rFonts w:asciiTheme="majorBidi" w:hAnsiTheme="majorBidi" w:cstheme="majorBidi"/>
          <w:rtl/>
          <w:rPrChange w:id="4780" w:author="yara ahmad" w:date="2021-04-18T08:34:00Z">
            <w:rPr>
              <w:rtl/>
            </w:rPr>
          </w:rPrChange>
        </w:rPr>
      </w:pPr>
    </w:p>
    <w:p w14:paraId="39FEED2F" w14:textId="5239C124" w:rsidR="001C795F" w:rsidRPr="00AE4B49" w:rsidRDefault="001C795F" w:rsidP="001C795F">
      <w:pPr>
        <w:rPr>
          <w:rFonts w:asciiTheme="majorBidi" w:hAnsiTheme="majorBidi" w:cstheme="majorBidi"/>
          <w:rtl/>
          <w:rPrChange w:id="4781" w:author="yara ahmad" w:date="2021-04-18T08:34:00Z">
            <w:rPr>
              <w:rtl/>
            </w:rPr>
          </w:rPrChange>
        </w:rPr>
      </w:pPr>
    </w:p>
    <w:p w14:paraId="75FEFBBF" w14:textId="0887D59B" w:rsidR="001C795F" w:rsidRPr="00AE4B49" w:rsidRDefault="001C795F" w:rsidP="001C795F">
      <w:pPr>
        <w:rPr>
          <w:rFonts w:asciiTheme="majorBidi" w:hAnsiTheme="majorBidi" w:cstheme="majorBidi"/>
          <w:rtl/>
          <w:rPrChange w:id="4782" w:author="yara ahmad" w:date="2021-04-18T08:34:00Z">
            <w:rPr>
              <w:rtl/>
            </w:rPr>
          </w:rPrChange>
        </w:rPr>
      </w:pPr>
    </w:p>
    <w:p w14:paraId="3734C1F7" w14:textId="519832BE" w:rsidR="00A226F9" w:rsidRPr="00A226F9" w:rsidRDefault="001C795F" w:rsidP="00A226F9">
      <w:pPr>
        <w:rPr>
          <w:ins w:id="4783" w:author="yara ahmad" w:date="2021-04-18T13:47:00Z"/>
          <w:rFonts w:asciiTheme="majorBidi" w:hAnsiTheme="majorBidi" w:cstheme="majorBidi"/>
          <w:b/>
          <w:bCs/>
          <w:u w:val="single"/>
          <w:rtl/>
          <w:rPrChange w:id="4784" w:author="yara ahmad" w:date="2021-04-18T13:47:00Z">
            <w:rPr>
              <w:ins w:id="4785" w:author="yara ahmad" w:date="2021-04-18T13:47:00Z"/>
              <w:b/>
              <w:bCs/>
              <w:u w:val="single"/>
              <w:rtl/>
            </w:rPr>
          </w:rPrChange>
        </w:rPr>
        <w:pPrChange w:id="4786" w:author="yara ahmad" w:date="2021-04-18T13:48:00Z">
          <w:pPr/>
        </w:pPrChange>
      </w:pPr>
      <w:r w:rsidRPr="00AE4B49">
        <w:rPr>
          <w:rFonts w:asciiTheme="majorBidi" w:hAnsiTheme="majorBidi" w:cstheme="majorBidi"/>
          <w:b/>
          <w:bCs/>
          <w:u w:val="single"/>
          <w:rtl/>
          <w:rPrChange w:id="4787" w:author="yara ahmad" w:date="2021-04-18T08:34:00Z">
            <w:rPr>
              <w:b/>
              <w:bCs/>
              <w:u w:val="single"/>
              <w:rtl/>
            </w:rPr>
          </w:rPrChange>
        </w:rPr>
        <w:t>2.9</w:t>
      </w:r>
      <w:r w:rsidRPr="00A226F9">
        <w:rPr>
          <w:rFonts w:asciiTheme="majorBidi" w:hAnsiTheme="majorBidi" w:cstheme="majorBidi"/>
          <w:b/>
          <w:bCs/>
          <w:u w:val="single"/>
          <w:rtl/>
          <w:rPrChange w:id="4788" w:author="yara ahmad" w:date="2021-04-18T13:47:00Z">
            <w:rPr>
              <w:b/>
              <w:bCs/>
              <w:u w:val="single"/>
              <w:rtl/>
            </w:rPr>
          </w:rPrChange>
        </w:rPr>
        <w:t xml:space="preserve">) </w:t>
      </w:r>
      <w:r w:rsidRPr="00A226F9">
        <w:rPr>
          <w:rFonts w:asciiTheme="majorBidi" w:hAnsiTheme="majorBidi" w:cstheme="majorBidi"/>
          <w:b/>
          <w:bCs/>
          <w:u w:val="single"/>
          <w:rtl/>
          <w:rPrChange w:id="4789" w:author="yara ahmad" w:date="2021-04-18T13:47:00Z">
            <w:rPr>
              <w:rFonts w:hint="cs"/>
              <w:b/>
              <w:bCs/>
              <w:u w:val="single"/>
              <w:rtl/>
            </w:rPr>
          </w:rPrChange>
        </w:rPr>
        <w:t>רכישת</w:t>
      </w:r>
      <w:r w:rsidRPr="00A226F9">
        <w:rPr>
          <w:rFonts w:asciiTheme="majorBidi" w:hAnsiTheme="majorBidi" w:cstheme="majorBidi"/>
          <w:b/>
          <w:bCs/>
          <w:u w:val="single"/>
          <w:rtl/>
          <w:rPrChange w:id="4790" w:author="yara ahmad" w:date="2021-04-18T13:47:00Z">
            <w:rPr>
              <w:b/>
              <w:bCs/>
              <w:u w:val="single"/>
              <w:rtl/>
            </w:rPr>
          </w:rPrChange>
        </w:rPr>
        <w:t xml:space="preserve"> </w:t>
      </w:r>
      <w:r w:rsidRPr="00A226F9">
        <w:rPr>
          <w:rFonts w:asciiTheme="majorBidi" w:hAnsiTheme="majorBidi" w:cstheme="majorBidi"/>
          <w:b/>
          <w:bCs/>
          <w:u w:val="single"/>
          <w:rtl/>
          <w:rPrChange w:id="4791" w:author="yara ahmad" w:date="2021-04-18T13:47:00Z">
            <w:rPr>
              <w:rFonts w:hint="cs"/>
              <w:b/>
              <w:bCs/>
              <w:u w:val="single"/>
              <w:rtl/>
            </w:rPr>
          </w:rPrChange>
        </w:rPr>
        <w:t>מוצרים</w:t>
      </w:r>
      <w:r w:rsidRPr="00A226F9">
        <w:rPr>
          <w:rFonts w:asciiTheme="majorBidi" w:hAnsiTheme="majorBidi" w:cstheme="majorBidi"/>
          <w:b/>
          <w:bCs/>
          <w:u w:val="single"/>
          <w:rtl/>
          <w:rPrChange w:id="4792" w:author="yara ahmad" w:date="2021-04-18T13:47:00Z">
            <w:rPr>
              <w:b/>
              <w:bCs/>
              <w:u w:val="single"/>
              <w:rtl/>
            </w:rPr>
          </w:rPrChange>
        </w:rPr>
        <w:t xml:space="preserve"> :</w:t>
      </w:r>
      <w:ins w:id="4793" w:author="yara ahmad" w:date="2021-04-18T13:47:00Z">
        <w:r w:rsidR="00A226F9" w:rsidRPr="00A226F9">
          <w:rPr>
            <w:rFonts w:asciiTheme="majorBidi" w:hAnsiTheme="majorBidi" w:cstheme="majorBidi"/>
            <w:b/>
            <w:bCs/>
            <w:u w:val="single"/>
            <w:rtl/>
            <w:rPrChange w:id="4794" w:author="yara ahmad" w:date="2021-04-18T13:47:00Z">
              <w:rPr>
                <w:rFonts w:hint="cs"/>
                <w:b/>
                <w:bCs/>
                <w:u w:val="single"/>
                <w:rtl/>
              </w:rPr>
            </w:rPrChange>
          </w:rPr>
          <w:t xml:space="preserve"> </w:t>
        </w:r>
        <w:r w:rsidR="00A226F9" w:rsidRPr="00A226F9">
          <w:rPr>
            <w:rFonts w:asciiTheme="majorBidi" w:hAnsiTheme="majorBidi" w:cstheme="majorBidi"/>
            <w:b/>
            <w:bCs/>
            <w:u w:val="single"/>
            <w:rtl/>
            <w:rPrChange w:id="4795" w:author="yara ahmad" w:date="2021-04-18T13:47:00Z">
              <w:rPr>
                <w:rFonts w:hint="cs"/>
                <w:b/>
                <w:bCs/>
                <w:u w:val="single"/>
                <w:rtl/>
              </w:rPr>
            </w:rPrChange>
          </w:rPr>
          <w:t xml:space="preserve">2.9) </w:t>
        </w:r>
        <w:r w:rsidR="00A226F9" w:rsidRPr="00A226F9">
          <w:rPr>
            <w:rFonts w:asciiTheme="majorBidi" w:hAnsiTheme="majorBidi" w:cstheme="majorBidi"/>
            <w:b/>
            <w:bCs/>
            <w:u w:val="single"/>
            <w:rtl/>
            <w:rPrChange w:id="4796" w:author="yara ahmad" w:date="2021-04-18T13:47:00Z">
              <w:rPr>
                <w:b/>
                <w:bCs/>
                <w:u w:val="single"/>
                <w:rtl/>
              </w:rPr>
            </w:rPrChange>
          </w:rPr>
          <w:t>רכישת מוצרים</w:t>
        </w:r>
        <w:r w:rsidR="00A226F9" w:rsidRPr="00A226F9">
          <w:rPr>
            <w:rFonts w:asciiTheme="majorBidi" w:hAnsiTheme="majorBidi" w:cstheme="majorBidi"/>
            <w:b/>
            <w:bCs/>
            <w:u w:val="single"/>
            <w:rtl/>
            <w:rPrChange w:id="4797" w:author="yara ahmad" w:date="2021-04-18T13:47:00Z">
              <w:rPr>
                <w:rFonts w:hint="cs"/>
                <w:b/>
                <w:bCs/>
                <w:u w:val="single"/>
                <w:rtl/>
              </w:rPr>
            </w:rPrChange>
          </w:rPr>
          <w:t xml:space="preserve"> :</w:t>
        </w:r>
      </w:ins>
    </w:p>
    <w:p w14:paraId="2C330D82" w14:textId="6A90D715" w:rsidR="00A226F9" w:rsidRPr="00A226F9" w:rsidRDefault="00A226F9" w:rsidP="00A226F9">
      <w:pPr>
        <w:rPr>
          <w:ins w:id="4798" w:author="yara ahmad" w:date="2021-04-18T13:47:00Z"/>
          <w:rFonts w:asciiTheme="majorBidi" w:hAnsiTheme="majorBidi" w:cstheme="majorBidi"/>
          <w:rtl/>
          <w:rPrChange w:id="4799" w:author="yara ahmad" w:date="2021-04-18T13:47:00Z">
            <w:rPr>
              <w:ins w:id="4800" w:author="yara ahmad" w:date="2021-04-18T13:47:00Z"/>
              <w:rtl/>
            </w:rPr>
          </w:rPrChange>
        </w:rPr>
        <w:pPrChange w:id="4801" w:author="yara ahmad" w:date="2021-04-18T13:48:00Z">
          <w:pPr/>
        </w:pPrChange>
      </w:pPr>
      <w:ins w:id="4802" w:author="yara ahmad" w:date="2021-04-18T13:47:00Z">
        <w:r w:rsidRPr="00A226F9">
          <w:rPr>
            <w:rFonts w:asciiTheme="majorBidi" w:hAnsiTheme="majorBidi" w:cstheme="majorBidi"/>
            <w:rtl/>
            <w:rPrChange w:id="4803" w:author="yara ahmad" w:date="2021-04-18T13:47:00Z">
              <w:rPr>
                <w:rFonts w:hint="cs"/>
                <w:rtl/>
              </w:rPr>
            </w:rPrChange>
          </w:rPr>
          <w:t xml:space="preserve">תיאור כללי : </w:t>
        </w:r>
        <w:r w:rsidRPr="00A226F9">
          <w:rPr>
            <w:rFonts w:asciiTheme="majorBidi" w:hAnsiTheme="majorBidi" w:cstheme="majorBidi"/>
            <w:rtl/>
            <w:rPrChange w:id="4804" w:author="yara ahmad" w:date="2021-04-18T13:47:00Z">
              <w:rPr>
                <w:rtl/>
              </w:rPr>
            </w:rPrChange>
          </w:rPr>
          <w:t>רכישת מוצרים בהתאם לסוגי הרכישה ולסוגי ההנחה האפשריים לאורחים, על פי מדיניות הקניה וההנחה של חנות, ועל פי זמינותם במלאי</w:t>
        </w:r>
        <w:r w:rsidRPr="00A226F9">
          <w:rPr>
            <w:rFonts w:asciiTheme="majorBidi" w:hAnsiTheme="majorBidi" w:cstheme="majorBidi"/>
            <w:rPrChange w:id="4805" w:author="yara ahmad" w:date="2021-04-18T13:47:00Z">
              <w:rPr/>
            </w:rPrChange>
          </w:rPr>
          <w:t>.</w:t>
        </w:r>
      </w:ins>
    </w:p>
    <w:p w14:paraId="3D99F318" w14:textId="77777777" w:rsidR="00A226F9" w:rsidRPr="00A226F9" w:rsidRDefault="00A226F9" w:rsidP="00A226F9">
      <w:pPr>
        <w:rPr>
          <w:ins w:id="4806" w:author="yara ahmad" w:date="2021-04-18T13:47:00Z"/>
          <w:rFonts w:asciiTheme="majorBidi" w:hAnsiTheme="majorBidi" w:cstheme="majorBidi"/>
          <w:rtl/>
          <w:rPrChange w:id="4807" w:author="yara ahmad" w:date="2021-04-18T13:47:00Z">
            <w:rPr>
              <w:ins w:id="4808" w:author="yara ahmad" w:date="2021-04-18T13:47:00Z"/>
              <w:rtl/>
            </w:rPr>
          </w:rPrChange>
        </w:rPr>
      </w:pPr>
      <w:ins w:id="4809" w:author="yara ahmad" w:date="2021-04-18T13:47:00Z">
        <w:r w:rsidRPr="00A226F9">
          <w:rPr>
            <w:rFonts w:asciiTheme="majorBidi" w:hAnsiTheme="majorBidi" w:cstheme="majorBidi"/>
            <w:highlight w:val="yellow"/>
            <w:rtl/>
            <w:rPrChange w:id="4810" w:author="yara ahmad" w:date="2021-04-18T13:48:00Z">
              <w:rPr>
                <w:rFonts w:hint="cs"/>
                <w:rtl/>
              </w:rPr>
            </w:rPrChange>
          </w:rPr>
          <w:t xml:space="preserve">2.9.1) רכישת מוצרים בקנייה </w:t>
        </w:r>
        <w:proofErr w:type="spellStart"/>
        <w:r w:rsidRPr="00A226F9">
          <w:rPr>
            <w:rFonts w:asciiTheme="majorBidi" w:hAnsiTheme="majorBidi" w:cstheme="majorBidi"/>
            <w:highlight w:val="yellow"/>
            <w:rtl/>
            <w:rPrChange w:id="4811" w:author="yara ahmad" w:date="2021-04-18T13:48:00Z">
              <w:rPr>
                <w:rFonts w:hint="cs"/>
                <w:rtl/>
              </w:rPr>
            </w:rPrChange>
          </w:rPr>
          <w:t>מיידית</w:t>
        </w:r>
        <w:proofErr w:type="spellEnd"/>
        <w:r w:rsidRPr="00A226F9">
          <w:rPr>
            <w:rFonts w:asciiTheme="majorBidi" w:hAnsiTheme="majorBidi" w:cstheme="majorBidi"/>
            <w:highlight w:val="yellow"/>
            <w:rtl/>
            <w:rPrChange w:id="4812" w:author="yara ahmad" w:date="2021-04-18T13:48:00Z">
              <w:rPr>
                <w:rFonts w:hint="cs"/>
                <w:rtl/>
              </w:rPr>
            </w:rPrChange>
          </w:rPr>
          <w:t xml:space="preserve"> :</w:t>
        </w:r>
      </w:ins>
    </w:p>
    <w:p w14:paraId="560FA267" w14:textId="5A71F1AB" w:rsidR="00A226F9" w:rsidRPr="00A226F9" w:rsidRDefault="00A226F9" w:rsidP="00A226F9">
      <w:pPr>
        <w:rPr>
          <w:ins w:id="4813" w:author="yara ahmad" w:date="2021-04-18T13:47:00Z"/>
          <w:rFonts w:asciiTheme="majorBidi" w:hAnsiTheme="majorBidi" w:cstheme="majorBidi"/>
          <w:rtl/>
          <w:rPrChange w:id="4814" w:author="yara ahmad" w:date="2021-04-18T13:47:00Z">
            <w:rPr>
              <w:ins w:id="4815" w:author="yara ahmad" w:date="2021-04-18T13:47:00Z"/>
              <w:rtl/>
            </w:rPr>
          </w:rPrChange>
        </w:rPr>
      </w:pPr>
      <w:ins w:id="4816" w:author="yara ahmad" w:date="2021-04-18T13:47:00Z">
        <w:r w:rsidRPr="00A226F9">
          <w:rPr>
            <w:rFonts w:asciiTheme="majorBidi" w:hAnsiTheme="majorBidi" w:cstheme="majorBidi"/>
            <w:rtl/>
            <w:rPrChange w:id="4817" w:author="yara ahmad" w:date="2021-04-18T13:47:00Z">
              <w:rPr>
                <w:rFonts w:hint="cs"/>
                <w:rtl/>
              </w:rPr>
            </w:rPrChange>
          </w:rPr>
          <w:t xml:space="preserve">תיאור : </w:t>
        </w:r>
        <w:r w:rsidRPr="00A226F9">
          <w:rPr>
            <w:rFonts w:asciiTheme="majorBidi" w:hAnsiTheme="majorBidi" w:cstheme="majorBidi"/>
            <w:rtl/>
            <w:rPrChange w:id="4818" w:author="yara ahmad" w:date="2021-04-18T13:47:00Z">
              <w:rPr>
                <w:rtl/>
              </w:rPr>
            </w:rPrChange>
          </w:rPr>
          <w:t>המשתמש נדרש לשלם את הסכום הנקוב במוצר על מנת לקנות אותו באופן מידי</w:t>
        </w:r>
        <w:r w:rsidRPr="00A226F9">
          <w:rPr>
            <w:rFonts w:asciiTheme="majorBidi" w:hAnsiTheme="majorBidi" w:cstheme="majorBidi"/>
            <w:rPrChange w:id="4819" w:author="yara ahmad" w:date="2021-04-18T13:47:00Z">
              <w:rPr/>
            </w:rPrChange>
          </w:rPr>
          <w:t>.</w:t>
        </w:r>
      </w:ins>
    </w:p>
    <w:p w14:paraId="30D63C96" w14:textId="5989532C" w:rsidR="00A226F9" w:rsidRDefault="00A226F9" w:rsidP="00A226F9">
      <w:pPr>
        <w:rPr>
          <w:ins w:id="4820" w:author="yara ahmad" w:date="2021-04-18T14:49:00Z"/>
          <w:rFonts w:asciiTheme="majorBidi" w:hAnsiTheme="majorBidi" w:cstheme="majorBidi"/>
          <w:rtl/>
        </w:rPr>
      </w:pPr>
      <w:ins w:id="4821" w:author="yara ahmad" w:date="2021-04-18T13:47:00Z">
        <w:r w:rsidRPr="00A226F9">
          <w:rPr>
            <w:rFonts w:asciiTheme="majorBidi" w:hAnsiTheme="majorBidi" w:cstheme="majorBidi"/>
            <w:rtl/>
            <w:rPrChange w:id="4822" w:author="yara ahmad" w:date="2021-04-18T13:47:00Z">
              <w:rPr>
                <w:rFonts w:hint="cs"/>
                <w:rtl/>
              </w:rPr>
            </w:rPrChange>
          </w:rPr>
          <w:t xml:space="preserve">שחקנים : המשתמש. </w:t>
        </w:r>
      </w:ins>
    </w:p>
    <w:p w14:paraId="0448AAE3" w14:textId="72CB50E4" w:rsidR="005545F7" w:rsidRPr="00A226F9" w:rsidRDefault="005545F7" w:rsidP="00A226F9">
      <w:pPr>
        <w:rPr>
          <w:ins w:id="4823" w:author="yara ahmad" w:date="2021-04-18T13:47:00Z"/>
          <w:rFonts w:asciiTheme="majorBidi" w:hAnsiTheme="majorBidi" w:cstheme="majorBidi"/>
          <w:rtl/>
          <w:rPrChange w:id="4824" w:author="yara ahmad" w:date="2021-04-18T13:47:00Z">
            <w:rPr>
              <w:ins w:id="4825" w:author="yara ahmad" w:date="2021-04-18T13:47:00Z"/>
              <w:rtl/>
            </w:rPr>
          </w:rPrChange>
        </w:rPr>
      </w:pPr>
      <w:ins w:id="4826" w:author="yara ahmad" w:date="2021-04-18T14:49:00Z">
        <w:r>
          <w:rPr>
            <w:rFonts w:asciiTheme="majorBidi" w:hAnsiTheme="majorBidi" w:cstheme="majorBidi" w:hint="cs"/>
            <w:rtl/>
          </w:rPr>
          <w:t xml:space="preserve">פרמטרים: פרטי תשלום . </w:t>
        </w:r>
      </w:ins>
    </w:p>
    <w:p w14:paraId="25DF00F0" w14:textId="77777777" w:rsidR="00A226F9" w:rsidRPr="00A226F9" w:rsidRDefault="00A226F9" w:rsidP="00A226F9">
      <w:pPr>
        <w:rPr>
          <w:ins w:id="4827" w:author="yara ahmad" w:date="2021-04-18T13:47:00Z"/>
          <w:rFonts w:asciiTheme="majorBidi" w:hAnsiTheme="majorBidi" w:cstheme="majorBidi"/>
          <w:rtl/>
          <w:rPrChange w:id="4828" w:author="yara ahmad" w:date="2021-04-18T13:47:00Z">
            <w:rPr>
              <w:ins w:id="4829" w:author="yara ahmad" w:date="2021-04-18T13:47:00Z"/>
              <w:rtl/>
            </w:rPr>
          </w:rPrChange>
        </w:rPr>
      </w:pPr>
      <w:proofErr w:type="spellStart"/>
      <w:ins w:id="4830" w:author="yara ahmad" w:date="2021-04-18T13:47:00Z">
        <w:r w:rsidRPr="00A226F9">
          <w:rPr>
            <w:rFonts w:asciiTheme="majorBidi" w:hAnsiTheme="majorBidi" w:cstheme="majorBidi"/>
            <w:rPrChange w:id="4831" w:author="yara ahmad" w:date="2021-04-18T13:47:00Z">
              <w:rPr>
                <w:rFonts w:hint="cs"/>
              </w:rPr>
            </w:rPrChange>
          </w:rPr>
          <w:t xml:space="preserve">pre </w:t>
        </w:r>
        <w:proofErr w:type="gramStart"/>
        <w:r w:rsidRPr="00A226F9">
          <w:rPr>
            <w:rFonts w:asciiTheme="majorBidi" w:hAnsiTheme="majorBidi" w:cstheme="majorBidi"/>
            <w:rPrChange w:id="4832" w:author="yara ahmad" w:date="2021-04-18T13:47:00Z">
              <w:rPr>
                <w:rFonts w:hint="cs"/>
              </w:rPr>
            </w:rPrChange>
          </w:rPr>
          <w:t>condition</w:t>
        </w:r>
        <w:proofErr w:type="spellEnd"/>
        <w:r w:rsidRPr="00A226F9">
          <w:rPr>
            <w:rFonts w:asciiTheme="majorBidi" w:hAnsiTheme="majorBidi" w:cstheme="majorBidi"/>
            <w:rtl/>
            <w:rPrChange w:id="4833" w:author="yara ahmad" w:date="2021-04-18T13:47:00Z">
              <w:rPr>
                <w:rFonts w:hint="cs"/>
                <w:rtl/>
              </w:rPr>
            </w:rPrChange>
          </w:rPr>
          <w:t xml:space="preserve"> :</w:t>
        </w:r>
        <w:proofErr w:type="gramEnd"/>
        <w:r w:rsidRPr="00A226F9">
          <w:rPr>
            <w:rFonts w:asciiTheme="majorBidi" w:hAnsiTheme="majorBidi" w:cstheme="majorBidi"/>
            <w:rtl/>
            <w:rPrChange w:id="4834" w:author="yara ahmad" w:date="2021-04-18T13:47:00Z">
              <w:rPr>
                <w:rFonts w:hint="cs"/>
                <w:rtl/>
              </w:rPr>
            </w:rPrChange>
          </w:rPr>
          <w:t xml:space="preserve"> המוצר קיים במלאי , סוג הרכישה וסוג ההנחה של הקנייה עונות על המדיניות . </w:t>
        </w:r>
      </w:ins>
    </w:p>
    <w:p w14:paraId="7733C4BC" w14:textId="77777777" w:rsidR="00A226F9" w:rsidRPr="00A226F9" w:rsidRDefault="00A226F9" w:rsidP="00A226F9">
      <w:pPr>
        <w:rPr>
          <w:ins w:id="4835" w:author="yara ahmad" w:date="2021-04-18T13:47:00Z"/>
          <w:rFonts w:asciiTheme="majorBidi" w:hAnsiTheme="majorBidi" w:cstheme="majorBidi"/>
          <w:rtl/>
          <w:rPrChange w:id="4836" w:author="yara ahmad" w:date="2021-04-18T13:47:00Z">
            <w:rPr>
              <w:ins w:id="4837" w:author="yara ahmad" w:date="2021-04-18T13:47:00Z"/>
              <w:rtl/>
            </w:rPr>
          </w:rPrChange>
        </w:rPr>
      </w:pPr>
      <w:ins w:id="4838" w:author="yara ahmad" w:date="2021-04-18T13:47:00Z">
        <w:r w:rsidRPr="00A226F9">
          <w:rPr>
            <w:rFonts w:asciiTheme="majorBidi" w:hAnsiTheme="majorBidi" w:cstheme="majorBidi"/>
            <w:rPrChange w:id="4839" w:author="yara ahmad" w:date="2021-04-18T13:47:00Z">
              <w:rPr>
                <w:rFonts w:hint="cs"/>
              </w:rPr>
            </w:rPrChange>
          </w:rPr>
          <w:t xml:space="preserve">post </w:t>
        </w:r>
        <w:proofErr w:type="gramStart"/>
        <w:r w:rsidRPr="00A226F9">
          <w:rPr>
            <w:rFonts w:asciiTheme="majorBidi" w:hAnsiTheme="majorBidi" w:cstheme="majorBidi"/>
            <w:rPrChange w:id="4840" w:author="yara ahmad" w:date="2021-04-18T13:47:00Z">
              <w:rPr>
                <w:rFonts w:hint="cs"/>
              </w:rPr>
            </w:rPrChange>
          </w:rPr>
          <w:t>condition</w:t>
        </w:r>
        <w:r w:rsidRPr="00A226F9">
          <w:rPr>
            <w:rFonts w:asciiTheme="majorBidi" w:hAnsiTheme="majorBidi" w:cstheme="majorBidi"/>
            <w:rtl/>
            <w:rPrChange w:id="4841" w:author="yara ahmad" w:date="2021-04-18T13:47:00Z">
              <w:rPr>
                <w:rFonts w:hint="cs"/>
                <w:rtl/>
              </w:rPr>
            </w:rPrChange>
          </w:rPr>
          <w:t xml:space="preserve"> :</w:t>
        </w:r>
        <w:proofErr w:type="gramEnd"/>
        <w:r w:rsidRPr="00A226F9">
          <w:rPr>
            <w:rFonts w:asciiTheme="majorBidi" w:hAnsiTheme="majorBidi" w:cstheme="majorBidi"/>
            <w:rtl/>
            <w:rPrChange w:id="4842" w:author="yara ahmad" w:date="2021-04-18T13:47:00Z">
              <w:rPr>
                <w:rFonts w:hint="cs"/>
                <w:rtl/>
              </w:rPr>
            </w:rPrChange>
          </w:rPr>
          <w:t xml:space="preserve"> המערכת פונה למערכות חיצוניות והיא מקבלת אישור כדי להשלים את תהליך הרכישה או מקבלת הודעת דחייה והעסקה בוטלה ומעדכנת את המשתמש בהתאם.</w:t>
        </w:r>
      </w:ins>
    </w:p>
    <w:p w14:paraId="180F606D" w14:textId="77777777" w:rsidR="00A226F9" w:rsidRPr="00A226F9" w:rsidRDefault="00A226F9" w:rsidP="00A226F9">
      <w:pPr>
        <w:rPr>
          <w:ins w:id="4843" w:author="yara ahmad" w:date="2021-04-18T13:47:00Z"/>
          <w:rFonts w:asciiTheme="majorBidi" w:hAnsiTheme="majorBidi" w:cstheme="majorBidi"/>
          <w:rPrChange w:id="4844" w:author="yara ahmad" w:date="2021-04-18T13:47:00Z">
            <w:rPr>
              <w:ins w:id="4845" w:author="yara ahmad" w:date="2021-04-18T13:47:00Z"/>
            </w:rPr>
          </w:rPrChange>
        </w:rPr>
      </w:pPr>
      <w:ins w:id="4846" w:author="yara ahmad" w:date="2021-04-18T13:47:00Z">
        <w:r w:rsidRPr="00A226F9">
          <w:rPr>
            <w:rFonts w:asciiTheme="majorBidi" w:hAnsiTheme="majorBidi" w:cstheme="majorBidi"/>
            <w:rtl/>
            <w:rPrChange w:id="4847" w:author="yara ahmad" w:date="2021-04-18T13:47:00Z">
              <w:rPr>
                <w:rFonts w:hint="cs"/>
                <w:rtl/>
              </w:rPr>
            </w:rPrChange>
          </w:rPr>
          <w:t>תהליך התרחיש :</w:t>
        </w:r>
      </w:ins>
    </w:p>
    <w:p w14:paraId="20F30074" w14:textId="56DF955D" w:rsidR="00A226F9" w:rsidRPr="00A226F9" w:rsidRDefault="00A226F9" w:rsidP="00A226F9">
      <w:pPr>
        <w:rPr>
          <w:ins w:id="4848" w:author="yara ahmad" w:date="2021-04-18T13:47:00Z"/>
          <w:rFonts w:asciiTheme="majorBidi" w:hAnsiTheme="majorBidi" w:cstheme="majorBidi"/>
          <w:rtl/>
          <w:rPrChange w:id="4849" w:author="yara ahmad" w:date="2021-04-18T13:47:00Z">
            <w:rPr>
              <w:ins w:id="4850" w:author="yara ahmad" w:date="2021-04-18T13:47:00Z"/>
              <w:rtl/>
            </w:rPr>
          </w:rPrChange>
        </w:rPr>
      </w:pPr>
      <w:ins w:id="4851" w:author="yara ahmad" w:date="2021-04-18T13:47:00Z">
        <w:r w:rsidRPr="00A226F9">
          <w:rPr>
            <w:rFonts w:asciiTheme="majorBidi" w:hAnsiTheme="majorBidi" w:cstheme="majorBidi"/>
            <w:rtl/>
            <w:rPrChange w:id="4852" w:author="yara ahmad" w:date="2021-04-18T13:47:00Z">
              <w:rPr>
                <w:rFonts w:cs="Arial"/>
                <w:rtl/>
              </w:rPr>
            </w:rPrChange>
          </w:rPr>
          <w:t xml:space="preserve">1. משתמש במערכת בוחר </w:t>
        </w:r>
        <w:proofErr w:type="spellStart"/>
        <w:r w:rsidRPr="00A226F9">
          <w:rPr>
            <w:rFonts w:asciiTheme="majorBidi" w:hAnsiTheme="majorBidi" w:cstheme="majorBidi"/>
            <w:rtl/>
            <w:rPrChange w:id="4853" w:author="yara ahmad" w:date="2021-04-18T13:47:00Z">
              <w:rPr>
                <w:rFonts w:cs="Arial"/>
                <w:rtl/>
              </w:rPr>
            </w:rPrChange>
          </w:rPr>
          <w:t>באפצית</w:t>
        </w:r>
        <w:proofErr w:type="spellEnd"/>
        <w:r w:rsidRPr="00A226F9">
          <w:rPr>
            <w:rFonts w:asciiTheme="majorBidi" w:hAnsiTheme="majorBidi" w:cstheme="majorBidi"/>
            <w:rtl/>
            <w:rPrChange w:id="4854" w:author="yara ahmad" w:date="2021-04-18T13:47:00Z">
              <w:rPr>
                <w:rFonts w:cs="Arial"/>
                <w:rtl/>
              </w:rPr>
            </w:rPrChange>
          </w:rPr>
          <w:t xml:space="preserve"> רכישה מעמוד העגלה / סל קניות של חנות </w:t>
        </w:r>
        <w:proofErr w:type="spellStart"/>
        <w:r w:rsidRPr="00A226F9">
          <w:rPr>
            <w:rFonts w:asciiTheme="majorBidi" w:hAnsiTheme="majorBidi" w:cstheme="majorBidi"/>
            <w:rtl/>
            <w:rPrChange w:id="4855" w:author="yara ahmad" w:date="2021-04-18T13:47:00Z">
              <w:rPr>
                <w:rFonts w:cs="Arial"/>
                <w:rtl/>
              </w:rPr>
            </w:rPrChange>
          </w:rPr>
          <w:t>מסויים</w:t>
        </w:r>
        <w:proofErr w:type="spellEnd"/>
        <w:r w:rsidRPr="00A226F9">
          <w:rPr>
            <w:rFonts w:asciiTheme="majorBidi" w:hAnsiTheme="majorBidi" w:cstheme="majorBidi"/>
            <w:rtl/>
            <w:rPrChange w:id="4856" w:author="yara ahmad" w:date="2021-04-18T13:47:00Z">
              <w:rPr>
                <w:rFonts w:cs="Arial"/>
                <w:rtl/>
              </w:rPr>
            </w:rPrChange>
          </w:rPr>
          <w:t xml:space="preserve"> </w:t>
        </w:r>
      </w:ins>
    </w:p>
    <w:p w14:paraId="2565273A" w14:textId="77777777" w:rsidR="00A226F9" w:rsidRPr="00A226F9" w:rsidRDefault="00A226F9" w:rsidP="00A226F9">
      <w:pPr>
        <w:rPr>
          <w:ins w:id="4857" w:author="yara ahmad" w:date="2021-04-18T13:47:00Z"/>
          <w:rFonts w:asciiTheme="majorBidi" w:hAnsiTheme="majorBidi" w:cstheme="majorBidi"/>
          <w:rtl/>
          <w:rPrChange w:id="4858" w:author="yara ahmad" w:date="2021-04-18T13:47:00Z">
            <w:rPr>
              <w:ins w:id="4859" w:author="yara ahmad" w:date="2021-04-18T13:47:00Z"/>
              <w:rtl/>
            </w:rPr>
          </w:rPrChange>
        </w:rPr>
      </w:pPr>
      <w:ins w:id="4860" w:author="yara ahmad" w:date="2021-04-18T13:47:00Z">
        <w:r w:rsidRPr="00A226F9">
          <w:rPr>
            <w:rFonts w:asciiTheme="majorBidi" w:hAnsiTheme="majorBidi" w:cstheme="majorBidi"/>
            <w:rtl/>
            <w:rPrChange w:id="4861" w:author="yara ahmad" w:date="2021-04-18T13:47:00Z">
              <w:rPr>
                <w:rFonts w:cs="Arial"/>
                <w:rtl/>
              </w:rPr>
            </w:rPrChange>
          </w:rPr>
          <w:t>2. המשתמש עוקב אחרי הוראות המערכת בהתאם למדניות הקניות שנבחרה ומזין את הפרטים הנצרכים</w:t>
        </w:r>
      </w:ins>
    </w:p>
    <w:p w14:paraId="349EA1AE" w14:textId="77777777" w:rsidR="00A226F9" w:rsidRPr="00A226F9" w:rsidRDefault="00A226F9" w:rsidP="00A226F9">
      <w:pPr>
        <w:rPr>
          <w:ins w:id="4862" w:author="yara ahmad" w:date="2021-04-18T13:47:00Z"/>
          <w:rFonts w:asciiTheme="majorBidi" w:hAnsiTheme="majorBidi" w:cstheme="majorBidi"/>
          <w:rtl/>
          <w:rPrChange w:id="4863" w:author="yara ahmad" w:date="2021-04-18T13:47:00Z">
            <w:rPr>
              <w:ins w:id="4864" w:author="yara ahmad" w:date="2021-04-18T13:47:00Z"/>
              <w:rtl/>
            </w:rPr>
          </w:rPrChange>
        </w:rPr>
      </w:pPr>
      <w:ins w:id="4865" w:author="yara ahmad" w:date="2021-04-18T13:47:00Z">
        <w:r w:rsidRPr="00A226F9">
          <w:rPr>
            <w:rFonts w:asciiTheme="majorBidi" w:hAnsiTheme="majorBidi" w:cstheme="majorBidi"/>
            <w:rtl/>
            <w:rPrChange w:id="4866" w:author="yara ahmad" w:date="2021-04-18T13:47:00Z">
              <w:rPr>
                <w:rFonts w:cs="Arial"/>
                <w:rtl/>
              </w:rPr>
            </w:rPrChange>
          </w:rPr>
          <w:t>3. מערכת המסחר יוצרת קשר עם מערכת גביית ה</w:t>
        </w:r>
        <w:r w:rsidRPr="00A226F9">
          <w:rPr>
            <w:rFonts w:asciiTheme="majorBidi" w:hAnsiTheme="majorBidi" w:cstheme="majorBidi"/>
            <w:rtl/>
            <w:rPrChange w:id="4867" w:author="yara ahmad" w:date="2021-04-18T13:47:00Z">
              <w:rPr>
                <w:rFonts w:cs="Arial" w:hint="cs"/>
                <w:rtl/>
              </w:rPr>
            </w:rPrChange>
          </w:rPr>
          <w:t>כ</w:t>
        </w:r>
        <w:r w:rsidRPr="00A226F9">
          <w:rPr>
            <w:rFonts w:asciiTheme="majorBidi" w:hAnsiTheme="majorBidi" w:cstheme="majorBidi"/>
            <w:rtl/>
            <w:rPrChange w:id="4868" w:author="yara ahmad" w:date="2021-04-18T13:47:00Z">
              <w:rPr>
                <w:rFonts w:cs="Arial"/>
                <w:rtl/>
              </w:rPr>
            </w:rPrChange>
          </w:rPr>
          <w:t>ספים ומחזירה לקונה אישור או דחייה לגבי ביצוע התשלום .</w:t>
        </w:r>
        <w:r w:rsidRPr="00A226F9">
          <w:rPr>
            <w:rFonts w:asciiTheme="majorBidi" w:hAnsiTheme="majorBidi" w:cstheme="majorBidi"/>
            <w:rtl/>
            <w:rPrChange w:id="4869" w:author="yara ahmad" w:date="2021-04-18T13:47:00Z">
              <w:rPr>
                <w:rFonts w:hint="cs"/>
                <w:rtl/>
              </w:rPr>
            </w:rPrChange>
          </w:rPr>
          <w:t xml:space="preserve"> </w:t>
        </w:r>
      </w:ins>
    </w:p>
    <w:p w14:paraId="44AD603C" w14:textId="77777777" w:rsidR="00A226F9" w:rsidRPr="00A226F9" w:rsidRDefault="00A226F9" w:rsidP="00A226F9">
      <w:pPr>
        <w:rPr>
          <w:ins w:id="4870" w:author="yara ahmad" w:date="2021-04-18T13:47:00Z"/>
          <w:rFonts w:asciiTheme="majorBidi" w:hAnsiTheme="majorBidi" w:cstheme="majorBidi"/>
          <w:rtl/>
          <w:rPrChange w:id="4871" w:author="yara ahmad" w:date="2021-04-18T13:47:00Z">
            <w:rPr>
              <w:ins w:id="4872" w:author="yara ahmad" w:date="2021-04-18T13:47:00Z"/>
              <w:rtl/>
            </w:rPr>
          </w:rPrChange>
        </w:rPr>
      </w:pPr>
      <w:ins w:id="4873" w:author="yara ahmad" w:date="2021-04-18T13:47:00Z">
        <w:r w:rsidRPr="00A226F9">
          <w:rPr>
            <w:rFonts w:asciiTheme="majorBidi" w:hAnsiTheme="majorBidi" w:cstheme="majorBidi"/>
            <w:rtl/>
            <w:rPrChange w:id="4874" w:author="yara ahmad" w:date="2021-04-18T13:47:00Z">
              <w:rPr>
                <w:rFonts w:hint="cs"/>
                <w:rtl/>
              </w:rPr>
            </w:rPrChange>
          </w:rPr>
          <w:t>בדיקות קבלה :</w:t>
        </w:r>
      </w:ins>
    </w:p>
    <w:p w14:paraId="4A51B756" w14:textId="77777777" w:rsidR="00A226F9" w:rsidRPr="00A226F9" w:rsidRDefault="00A226F9" w:rsidP="00A226F9">
      <w:pPr>
        <w:rPr>
          <w:ins w:id="4875" w:author="yara ahmad" w:date="2021-04-18T13:47:00Z"/>
          <w:rFonts w:asciiTheme="majorBidi" w:hAnsiTheme="majorBidi" w:cstheme="majorBidi"/>
          <w:rtl/>
          <w:rPrChange w:id="4876" w:author="yara ahmad" w:date="2021-04-18T13:47:00Z">
            <w:rPr>
              <w:ins w:id="4877" w:author="yara ahmad" w:date="2021-04-18T13:47:00Z"/>
              <w:rtl/>
            </w:rPr>
          </w:rPrChange>
        </w:rPr>
      </w:pPr>
      <w:ins w:id="4878" w:author="yara ahmad" w:date="2021-04-18T13:47:00Z">
        <w:r w:rsidRPr="00A226F9">
          <w:rPr>
            <w:rFonts w:asciiTheme="majorBidi" w:hAnsiTheme="majorBidi" w:cstheme="majorBidi"/>
            <w:rPrChange w:id="4879" w:author="yara ahmad" w:date="2021-04-18T13:47:00Z">
              <w:rPr>
                <w:rFonts w:hint="cs"/>
              </w:rPr>
            </w:rPrChange>
          </w:rPr>
          <w:t>HAPPY</w:t>
        </w:r>
        <w:r w:rsidRPr="00A226F9">
          <w:rPr>
            <w:rFonts w:asciiTheme="majorBidi" w:hAnsiTheme="majorBidi" w:cstheme="majorBidi"/>
            <w:rtl/>
            <w:rPrChange w:id="4880" w:author="yara ahmad" w:date="2021-04-18T13:47:00Z">
              <w:rPr>
                <w:rFonts w:hint="cs"/>
                <w:rtl/>
              </w:rPr>
            </w:rPrChange>
          </w:rPr>
          <w:t xml:space="preserve">: המשתמש נכנס לעגלת </w:t>
        </w:r>
        <w:proofErr w:type="gramStart"/>
        <w:r w:rsidRPr="00A226F9">
          <w:rPr>
            <w:rFonts w:asciiTheme="majorBidi" w:hAnsiTheme="majorBidi" w:cstheme="majorBidi"/>
            <w:rtl/>
            <w:rPrChange w:id="4881" w:author="yara ahmad" w:date="2021-04-18T13:47:00Z">
              <w:rPr>
                <w:rFonts w:hint="cs"/>
                <w:rtl/>
              </w:rPr>
            </w:rPrChange>
          </w:rPr>
          <w:t>קניות ,</w:t>
        </w:r>
        <w:proofErr w:type="gramEnd"/>
        <w:r w:rsidRPr="00A226F9">
          <w:rPr>
            <w:rFonts w:asciiTheme="majorBidi" w:hAnsiTheme="majorBidi" w:cstheme="majorBidi"/>
            <w:rtl/>
            <w:rPrChange w:id="4882" w:author="yara ahmad" w:date="2021-04-18T13:47:00Z">
              <w:rPr>
                <w:rFonts w:hint="cs"/>
                <w:rtl/>
              </w:rPr>
            </w:rPrChange>
          </w:rPr>
          <w:t xml:space="preserve"> בוחר בשיטת תשלום מתאימה ומזין את פרטיו , העסקה מתבצעת בהצלחה .</w:t>
        </w:r>
      </w:ins>
    </w:p>
    <w:p w14:paraId="3BF33A68" w14:textId="77777777" w:rsidR="00A226F9" w:rsidRPr="00A226F9" w:rsidRDefault="00A226F9" w:rsidP="00A226F9">
      <w:pPr>
        <w:rPr>
          <w:ins w:id="4883" w:author="yara ahmad" w:date="2021-04-18T13:47:00Z"/>
          <w:rFonts w:asciiTheme="majorBidi" w:hAnsiTheme="majorBidi" w:cstheme="majorBidi"/>
          <w:rtl/>
          <w:rPrChange w:id="4884" w:author="yara ahmad" w:date="2021-04-18T13:47:00Z">
            <w:rPr>
              <w:ins w:id="4885" w:author="yara ahmad" w:date="2021-04-18T13:47:00Z"/>
              <w:rtl/>
            </w:rPr>
          </w:rPrChange>
        </w:rPr>
      </w:pPr>
      <w:ins w:id="4886" w:author="yara ahmad" w:date="2021-04-18T13:47:00Z">
        <w:r w:rsidRPr="00A226F9">
          <w:rPr>
            <w:rFonts w:asciiTheme="majorBidi" w:hAnsiTheme="majorBidi" w:cstheme="majorBidi"/>
            <w:rPrChange w:id="4887" w:author="yara ahmad" w:date="2021-04-18T13:47:00Z">
              <w:rPr>
                <w:rFonts w:hint="cs"/>
              </w:rPr>
            </w:rPrChange>
          </w:rPr>
          <w:t>SAD</w:t>
        </w:r>
        <w:r w:rsidRPr="00A226F9">
          <w:rPr>
            <w:rFonts w:asciiTheme="majorBidi" w:hAnsiTheme="majorBidi" w:cstheme="majorBidi"/>
            <w:rtl/>
            <w:rPrChange w:id="4888" w:author="yara ahmad" w:date="2021-04-18T13:47:00Z">
              <w:rPr>
                <w:rFonts w:hint="cs"/>
                <w:rtl/>
              </w:rPr>
            </w:rPrChange>
          </w:rPr>
          <w:t xml:space="preserve">: קרתה תקלה בין מערכת המסחר לבין המערכת </w:t>
        </w:r>
        <w:proofErr w:type="gramStart"/>
        <w:r w:rsidRPr="00A226F9">
          <w:rPr>
            <w:rFonts w:asciiTheme="majorBidi" w:hAnsiTheme="majorBidi" w:cstheme="majorBidi"/>
            <w:rtl/>
            <w:rPrChange w:id="4889" w:author="yara ahmad" w:date="2021-04-18T13:47:00Z">
              <w:rPr>
                <w:rFonts w:hint="cs"/>
                <w:rtl/>
              </w:rPr>
            </w:rPrChange>
          </w:rPr>
          <w:t>החיצונית ,</w:t>
        </w:r>
        <w:proofErr w:type="gramEnd"/>
        <w:r w:rsidRPr="00A226F9">
          <w:rPr>
            <w:rFonts w:asciiTheme="majorBidi" w:hAnsiTheme="majorBidi" w:cstheme="majorBidi"/>
            <w:rtl/>
            <w:rPrChange w:id="4890" w:author="yara ahmad" w:date="2021-04-18T13:47:00Z">
              <w:rPr>
                <w:rFonts w:hint="cs"/>
                <w:rtl/>
              </w:rPr>
            </w:rPrChange>
          </w:rPr>
          <w:t xml:space="preserve"> הקנייה לא בוצעה בהצלחה משום שהעסקה לא הושלמה מצד חברת גביית הכספים (למשל חברת האשראי), לעומת זאת המשתמש קבל אישור על הצלחת הרכישה פשוט כי פרטי האשראי הינם נכונים. </w:t>
        </w:r>
      </w:ins>
    </w:p>
    <w:p w14:paraId="7D146B4A" w14:textId="77777777" w:rsidR="00A226F9" w:rsidRDefault="00A226F9" w:rsidP="00A226F9">
      <w:pPr>
        <w:rPr>
          <w:ins w:id="4891" w:author="yara ahmad" w:date="2021-04-18T13:47:00Z"/>
          <w:rtl/>
        </w:rPr>
      </w:pPr>
      <w:ins w:id="4892" w:author="yara ahmad" w:date="2021-04-18T13:47:00Z">
        <w:r w:rsidRPr="00A226F9">
          <w:rPr>
            <w:rFonts w:asciiTheme="majorBidi" w:hAnsiTheme="majorBidi" w:cstheme="majorBidi"/>
            <w:rPrChange w:id="4893" w:author="yara ahmad" w:date="2021-04-18T13:47:00Z">
              <w:rPr>
                <w:rFonts w:hint="cs"/>
              </w:rPr>
            </w:rPrChange>
          </w:rPr>
          <w:t>BAD</w:t>
        </w:r>
        <w:r w:rsidRPr="00A226F9">
          <w:rPr>
            <w:rFonts w:asciiTheme="majorBidi" w:hAnsiTheme="majorBidi" w:cstheme="majorBidi"/>
            <w:rtl/>
            <w:rPrChange w:id="4894" w:author="yara ahmad" w:date="2021-04-18T13:47:00Z">
              <w:rPr>
                <w:rFonts w:hint="cs"/>
                <w:rtl/>
              </w:rPr>
            </w:rPrChange>
          </w:rPr>
          <w:t xml:space="preserve">:  עגלת הקניות האישית </w:t>
        </w:r>
        <w:proofErr w:type="gramStart"/>
        <w:r w:rsidRPr="00A226F9">
          <w:rPr>
            <w:rFonts w:asciiTheme="majorBidi" w:hAnsiTheme="majorBidi" w:cstheme="majorBidi"/>
            <w:rtl/>
            <w:rPrChange w:id="4895" w:author="yara ahmad" w:date="2021-04-18T13:47:00Z">
              <w:rPr>
                <w:rFonts w:hint="cs"/>
                <w:rtl/>
              </w:rPr>
            </w:rPrChange>
          </w:rPr>
          <w:t>ריקה ,</w:t>
        </w:r>
        <w:proofErr w:type="gramEnd"/>
        <w:r w:rsidRPr="00A226F9">
          <w:rPr>
            <w:rFonts w:asciiTheme="majorBidi" w:hAnsiTheme="majorBidi" w:cstheme="majorBidi"/>
            <w:rtl/>
            <w:rPrChange w:id="4896" w:author="yara ahmad" w:date="2021-04-18T13:47:00Z">
              <w:rPr>
                <w:rFonts w:hint="cs"/>
                <w:rtl/>
              </w:rPr>
            </w:rPrChange>
          </w:rPr>
          <w:t xml:space="preserve"> אינה מכילה מוצרים , אך המערכת מאפשרת למשתמש לבצע רכישה עבור אפס מוצרים ומבקשת ממנו להכניס פרטי תשלום בהתאמה לשיטת התשלום.</w:t>
        </w:r>
        <w:r>
          <w:rPr>
            <w:rFonts w:hint="cs"/>
            <w:rtl/>
          </w:rPr>
          <w:t xml:space="preserve"> </w:t>
        </w:r>
      </w:ins>
    </w:p>
    <w:p w14:paraId="03DE0569" w14:textId="1364E8FA" w:rsidR="001C795F" w:rsidRPr="00AE4B49" w:rsidDel="00A226F9" w:rsidRDefault="001C795F" w:rsidP="00A226F9">
      <w:pPr>
        <w:rPr>
          <w:del w:id="4897" w:author="yara ahmad" w:date="2021-04-18T13:47:00Z"/>
          <w:rFonts w:asciiTheme="majorBidi" w:hAnsiTheme="majorBidi" w:cstheme="majorBidi"/>
          <w:b/>
          <w:bCs/>
          <w:u w:val="single"/>
          <w:rtl/>
          <w:rPrChange w:id="4898" w:author="yara ahmad" w:date="2021-04-18T08:34:00Z">
            <w:rPr>
              <w:del w:id="4899" w:author="yara ahmad" w:date="2021-04-18T13:47:00Z"/>
              <w:b/>
              <w:bCs/>
              <w:u w:val="single"/>
              <w:rtl/>
            </w:rPr>
          </w:rPrChange>
        </w:rPr>
      </w:pPr>
    </w:p>
    <w:p w14:paraId="7735F962" w14:textId="7D891B02" w:rsidR="005F61F5" w:rsidRPr="00AE4B49" w:rsidDel="00A226F9" w:rsidRDefault="001C795F" w:rsidP="00A226F9">
      <w:pPr>
        <w:rPr>
          <w:del w:id="4900" w:author="yara ahmad" w:date="2021-04-18T13:47:00Z"/>
          <w:rFonts w:asciiTheme="majorBidi" w:hAnsiTheme="majorBidi" w:cstheme="majorBidi"/>
          <w:rtl/>
          <w:rPrChange w:id="4901" w:author="yara ahmad" w:date="2021-04-18T08:34:00Z">
            <w:rPr>
              <w:del w:id="4902" w:author="yara ahmad" w:date="2021-04-18T13:47:00Z"/>
              <w:rtl/>
            </w:rPr>
          </w:rPrChange>
        </w:rPr>
        <w:pPrChange w:id="4903" w:author="jamil" w:date="2021-04-17T19:16:00Z">
          <w:pPr/>
        </w:pPrChange>
      </w:pPr>
      <w:del w:id="4904" w:author="yara ahmad" w:date="2021-04-18T13:47:00Z">
        <w:r w:rsidRPr="00AE4B49" w:rsidDel="00A226F9">
          <w:rPr>
            <w:rFonts w:asciiTheme="majorBidi" w:hAnsiTheme="majorBidi" w:cstheme="majorBidi" w:hint="cs"/>
            <w:rtl/>
            <w:rPrChange w:id="4905" w:author="yara ahmad" w:date="2021-04-18T08:34:00Z">
              <w:rPr>
                <w:rFonts w:hint="cs"/>
                <w:rtl/>
              </w:rPr>
            </w:rPrChange>
          </w:rPr>
          <w:delText>תיאור</w:delText>
        </w:r>
        <w:r w:rsidRPr="00AE4B49" w:rsidDel="00A226F9">
          <w:rPr>
            <w:rFonts w:asciiTheme="majorBidi" w:hAnsiTheme="majorBidi" w:cstheme="majorBidi"/>
            <w:rtl/>
            <w:rPrChange w:id="4906" w:author="yara ahmad" w:date="2021-04-18T08:34:00Z">
              <w:rPr>
                <w:rtl/>
              </w:rPr>
            </w:rPrChange>
          </w:rPr>
          <w:delText xml:space="preserve"> : </w:delText>
        </w:r>
        <w:r w:rsidRPr="00AE4B49" w:rsidDel="00A226F9">
          <w:rPr>
            <w:rFonts w:asciiTheme="majorBidi" w:hAnsiTheme="majorBidi" w:cstheme="majorBidi" w:hint="cs"/>
            <w:rtl/>
            <w:rPrChange w:id="4907" w:author="yara ahmad" w:date="2021-04-18T08:34:00Z">
              <w:rPr>
                <w:rFonts w:hint="cs"/>
                <w:rtl/>
              </w:rPr>
            </w:rPrChange>
          </w:rPr>
          <w:delText>רכישת</w:delText>
        </w:r>
        <w:r w:rsidRPr="00AE4B49" w:rsidDel="00A226F9">
          <w:rPr>
            <w:rFonts w:asciiTheme="majorBidi" w:hAnsiTheme="majorBidi" w:cstheme="majorBidi"/>
            <w:rtl/>
            <w:rPrChange w:id="4908" w:author="yara ahmad" w:date="2021-04-18T08:34:00Z">
              <w:rPr>
                <w:rtl/>
              </w:rPr>
            </w:rPrChange>
          </w:rPr>
          <w:delText xml:space="preserve"> </w:delText>
        </w:r>
        <w:r w:rsidRPr="00AE4B49" w:rsidDel="00A226F9">
          <w:rPr>
            <w:rFonts w:asciiTheme="majorBidi" w:hAnsiTheme="majorBidi" w:cstheme="majorBidi" w:hint="cs"/>
            <w:rtl/>
            <w:rPrChange w:id="4909" w:author="yara ahmad" w:date="2021-04-18T08:34:00Z">
              <w:rPr>
                <w:rFonts w:hint="cs"/>
                <w:rtl/>
              </w:rPr>
            </w:rPrChange>
          </w:rPr>
          <w:delText>מוצרים</w:delText>
        </w:r>
        <w:r w:rsidRPr="00AE4B49" w:rsidDel="00A226F9">
          <w:rPr>
            <w:rFonts w:asciiTheme="majorBidi" w:hAnsiTheme="majorBidi" w:cstheme="majorBidi"/>
            <w:rtl/>
            <w:rPrChange w:id="4910" w:author="yara ahmad" w:date="2021-04-18T08:34:00Z">
              <w:rPr>
                <w:rtl/>
              </w:rPr>
            </w:rPrChange>
          </w:rPr>
          <w:delText xml:space="preserve"> </w:delText>
        </w:r>
        <w:r w:rsidRPr="00AE4B49" w:rsidDel="00A226F9">
          <w:rPr>
            <w:rFonts w:asciiTheme="majorBidi" w:hAnsiTheme="majorBidi" w:cstheme="majorBidi" w:hint="cs"/>
            <w:rtl/>
            <w:rPrChange w:id="4911" w:author="yara ahmad" w:date="2021-04-18T08:34:00Z">
              <w:rPr>
                <w:rFonts w:hint="cs"/>
                <w:rtl/>
              </w:rPr>
            </w:rPrChange>
          </w:rPr>
          <w:delText>בהתאם</w:delText>
        </w:r>
        <w:r w:rsidRPr="00AE4B49" w:rsidDel="00A226F9">
          <w:rPr>
            <w:rFonts w:asciiTheme="majorBidi" w:hAnsiTheme="majorBidi" w:cstheme="majorBidi"/>
            <w:rtl/>
            <w:rPrChange w:id="4912" w:author="yara ahmad" w:date="2021-04-18T08:34:00Z">
              <w:rPr>
                <w:rtl/>
              </w:rPr>
            </w:rPrChange>
          </w:rPr>
          <w:delText xml:space="preserve"> </w:delText>
        </w:r>
        <w:r w:rsidRPr="00AE4B49" w:rsidDel="00A226F9">
          <w:rPr>
            <w:rFonts w:asciiTheme="majorBidi" w:hAnsiTheme="majorBidi" w:cstheme="majorBidi" w:hint="cs"/>
            <w:rtl/>
            <w:rPrChange w:id="4913" w:author="yara ahmad" w:date="2021-04-18T08:34:00Z">
              <w:rPr>
                <w:rFonts w:hint="cs"/>
                <w:rtl/>
              </w:rPr>
            </w:rPrChange>
          </w:rPr>
          <w:delText>לסוגי</w:delText>
        </w:r>
        <w:r w:rsidRPr="00AE4B49" w:rsidDel="00A226F9">
          <w:rPr>
            <w:rFonts w:asciiTheme="majorBidi" w:hAnsiTheme="majorBidi" w:cstheme="majorBidi"/>
            <w:rtl/>
            <w:rPrChange w:id="4914" w:author="yara ahmad" w:date="2021-04-18T08:34:00Z">
              <w:rPr>
                <w:rtl/>
              </w:rPr>
            </w:rPrChange>
          </w:rPr>
          <w:delText xml:space="preserve"> </w:delText>
        </w:r>
        <w:r w:rsidRPr="00AE4B49" w:rsidDel="00A226F9">
          <w:rPr>
            <w:rFonts w:asciiTheme="majorBidi" w:hAnsiTheme="majorBidi" w:cstheme="majorBidi" w:hint="cs"/>
            <w:rtl/>
            <w:rPrChange w:id="4915" w:author="yara ahmad" w:date="2021-04-18T08:34:00Z">
              <w:rPr>
                <w:rFonts w:hint="cs"/>
                <w:rtl/>
              </w:rPr>
            </w:rPrChange>
          </w:rPr>
          <w:delText>הרכישה</w:delText>
        </w:r>
        <w:r w:rsidRPr="00AE4B49" w:rsidDel="00A226F9">
          <w:rPr>
            <w:rFonts w:asciiTheme="majorBidi" w:hAnsiTheme="majorBidi" w:cstheme="majorBidi"/>
            <w:rtl/>
            <w:rPrChange w:id="4916" w:author="yara ahmad" w:date="2021-04-18T08:34:00Z">
              <w:rPr>
                <w:rtl/>
              </w:rPr>
            </w:rPrChange>
          </w:rPr>
          <w:delText xml:space="preserve"> </w:delText>
        </w:r>
        <w:r w:rsidRPr="00AE4B49" w:rsidDel="00A226F9">
          <w:rPr>
            <w:rFonts w:asciiTheme="majorBidi" w:hAnsiTheme="majorBidi" w:cstheme="majorBidi" w:hint="cs"/>
            <w:rtl/>
            <w:rPrChange w:id="4917" w:author="yara ahmad" w:date="2021-04-18T08:34:00Z">
              <w:rPr>
                <w:rFonts w:hint="cs"/>
                <w:rtl/>
              </w:rPr>
            </w:rPrChange>
          </w:rPr>
          <w:delText>ולסוגי</w:delText>
        </w:r>
        <w:r w:rsidRPr="00AE4B49" w:rsidDel="00A226F9">
          <w:rPr>
            <w:rFonts w:asciiTheme="majorBidi" w:hAnsiTheme="majorBidi" w:cstheme="majorBidi"/>
            <w:rtl/>
            <w:rPrChange w:id="4918" w:author="yara ahmad" w:date="2021-04-18T08:34:00Z">
              <w:rPr>
                <w:rtl/>
              </w:rPr>
            </w:rPrChange>
          </w:rPr>
          <w:delText xml:space="preserve"> </w:delText>
        </w:r>
        <w:r w:rsidRPr="00AE4B49" w:rsidDel="00A226F9">
          <w:rPr>
            <w:rFonts w:asciiTheme="majorBidi" w:hAnsiTheme="majorBidi" w:cstheme="majorBidi" w:hint="cs"/>
            <w:rtl/>
            <w:rPrChange w:id="4919" w:author="yara ahmad" w:date="2021-04-18T08:34:00Z">
              <w:rPr>
                <w:rFonts w:hint="cs"/>
                <w:rtl/>
              </w:rPr>
            </w:rPrChange>
          </w:rPr>
          <w:delText>ההנחה</w:delText>
        </w:r>
        <w:r w:rsidRPr="00AE4B49" w:rsidDel="00A226F9">
          <w:rPr>
            <w:rFonts w:asciiTheme="majorBidi" w:hAnsiTheme="majorBidi" w:cstheme="majorBidi"/>
            <w:rtl/>
            <w:rPrChange w:id="4920" w:author="yara ahmad" w:date="2021-04-18T08:34:00Z">
              <w:rPr>
                <w:rtl/>
              </w:rPr>
            </w:rPrChange>
          </w:rPr>
          <w:delText xml:space="preserve"> </w:delText>
        </w:r>
        <w:r w:rsidRPr="00AE4B49" w:rsidDel="00A226F9">
          <w:rPr>
            <w:rFonts w:asciiTheme="majorBidi" w:hAnsiTheme="majorBidi" w:cstheme="majorBidi" w:hint="cs"/>
            <w:rtl/>
            <w:rPrChange w:id="4921" w:author="yara ahmad" w:date="2021-04-18T08:34:00Z">
              <w:rPr>
                <w:rFonts w:hint="cs"/>
                <w:rtl/>
              </w:rPr>
            </w:rPrChange>
          </w:rPr>
          <w:delText>האפשריים</w:delText>
        </w:r>
        <w:r w:rsidRPr="00AE4B49" w:rsidDel="00A226F9">
          <w:rPr>
            <w:rFonts w:asciiTheme="majorBidi" w:hAnsiTheme="majorBidi" w:cstheme="majorBidi"/>
            <w:rtl/>
            <w:rPrChange w:id="4922" w:author="yara ahmad" w:date="2021-04-18T08:34:00Z">
              <w:rPr>
                <w:rtl/>
              </w:rPr>
            </w:rPrChange>
          </w:rPr>
          <w:delText xml:space="preserve"> </w:delText>
        </w:r>
        <w:r w:rsidRPr="00AE4B49" w:rsidDel="00A226F9">
          <w:rPr>
            <w:rFonts w:asciiTheme="majorBidi" w:hAnsiTheme="majorBidi" w:cstheme="majorBidi" w:hint="cs"/>
            <w:rtl/>
            <w:rPrChange w:id="4923" w:author="yara ahmad" w:date="2021-04-18T08:34:00Z">
              <w:rPr>
                <w:rFonts w:hint="cs"/>
                <w:rtl/>
              </w:rPr>
            </w:rPrChange>
          </w:rPr>
          <w:delText>לאורחים</w:delText>
        </w:r>
        <w:r w:rsidRPr="00AE4B49" w:rsidDel="00A226F9">
          <w:rPr>
            <w:rFonts w:asciiTheme="majorBidi" w:hAnsiTheme="majorBidi" w:cstheme="majorBidi"/>
            <w:rtl/>
            <w:rPrChange w:id="4924" w:author="yara ahmad" w:date="2021-04-18T08:34:00Z">
              <w:rPr>
                <w:rtl/>
              </w:rPr>
            </w:rPrChange>
          </w:rPr>
          <w:delText xml:space="preserve">, </w:delText>
        </w:r>
        <w:r w:rsidRPr="00AE4B49" w:rsidDel="00A226F9">
          <w:rPr>
            <w:rFonts w:asciiTheme="majorBidi" w:hAnsiTheme="majorBidi" w:cstheme="majorBidi" w:hint="cs"/>
            <w:rtl/>
            <w:rPrChange w:id="4925" w:author="yara ahmad" w:date="2021-04-18T08:34:00Z">
              <w:rPr>
                <w:rFonts w:hint="cs"/>
                <w:rtl/>
              </w:rPr>
            </w:rPrChange>
          </w:rPr>
          <w:delText>על</w:delText>
        </w:r>
        <w:r w:rsidRPr="00AE4B49" w:rsidDel="00A226F9">
          <w:rPr>
            <w:rFonts w:asciiTheme="majorBidi" w:hAnsiTheme="majorBidi" w:cstheme="majorBidi"/>
            <w:rtl/>
            <w:rPrChange w:id="4926" w:author="yara ahmad" w:date="2021-04-18T08:34:00Z">
              <w:rPr>
                <w:rtl/>
              </w:rPr>
            </w:rPrChange>
          </w:rPr>
          <w:delText xml:space="preserve"> </w:delText>
        </w:r>
        <w:r w:rsidRPr="00AE4B49" w:rsidDel="00A226F9">
          <w:rPr>
            <w:rFonts w:asciiTheme="majorBidi" w:hAnsiTheme="majorBidi" w:cstheme="majorBidi" w:hint="cs"/>
            <w:rtl/>
            <w:rPrChange w:id="4927" w:author="yara ahmad" w:date="2021-04-18T08:34:00Z">
              <w:rPr>
                <w:rFonts w:hint="cs"/>
                <w:rtl/>
              </w:rPr>
            </w:rPrChange>
          </w:rPr>
          <w:delText>פי</w:delText>
        </w:r>
        <w:r w:rsidRPr="00AE4B49" w:rsidDel="00A226F9">
          <w:rPr>
            <w:rFonts w:asciiTheme="majorBidi" w:hAnsiTheme="majorBidi" w:cstheme="majorBidi"/>
            <w:rtl/>
            <w:rPrChange w:id="4928" w:author="yara ahmad" w:date="2021-04-18T08:34:00Z">
              <w:rPr>
                <w:rtl/>
              </w:rPr>
            </w:rPrChange>
          </w:rPr>
          <w:delText xml:space="preserve"> </w:delText>
        </w:r>
        <w:r w:rsidRPr="00AE4B49" w:rsidDel="00A226F9">
          <w:rPr>
            <w:rFonts w:asciiTheme="majorBidi" w:hAnsiTheme="majorBidi" w:cstheme="majorBidi" w:hint="cs"/>
            <w:rtl/>
            <w:rPrChange w:id="4929" w:author="yara ahmad" w:date="2021-04-18T08:34:00Z">
              <w:rPr>
                <w:rFonts w:hint="cs"/>
                <w:rtl/>
              </w:rPr>
            </w:rPrChange>
          </w:rPr>
          <w:delText>מדיניות</w:delText>
        </w:r>
        <w:r w:rsidRPr="00AE4B49" w:rsidDel="00A226F9">
          <w:rPr>
            <w:rFonts w:asciiTheme="majorBidi" w:hAnsiTheme="majorBidi" w:cstheme="majorBidi"/>
            <w:rtl/>
            <w:rPrChange w:id="4930" w:author="yara ahmad" w:date="2021-04-18T08:34:00Z">
              <w:rPr>
                <w:rtl/>
              </w:rPr>
            </w:rPrChange>
          </w:rPr>
          <w:delText xml:space="preserve"> </w:delText>
        </w:r>
        <w:r w:rsidRPr="00AE4B49" w:rsidDel="00A226F9">
          <w:rPr>
            <w:rFonts w:asciiTheme="majorBidi" w:hAnsiTheme="majorBidi" w:cstheme="majorBidi" w:hint="cs"/>
            <w:rtl/>
            <w:rPrChange w:id="4931" w:author="yara ahmad" w:date="2021-04-18T08:34:00Z">
              <w:rPr>
                <w:rFonts w:hint="cs"/>
                <w:rtl/>
              </w:rPr>
            </w:rPrChange>
          </w:rPr>
          <w:delText>הקניה</w:delText>
        </w:r>
        <w:r w:rsidRPr="00AE4B49" w:rsidDel="00A226F9">
          <w:rPr>
            <w:rFonts w:asciiTheme="majorBidi" w:hAnsiTheme="majorBidi" w:cstheme="majorBidi"/>
            <w:rtl/>
            <w:rPrChange w:id="4932" w:author="yara ahmad" w:date="2021-04-18T08:34:00Z">
              <w:rPr>
                <w:rtl/>
              </w:rPr>
            </w:rPrChange>
          </w:rPr>
          <w:delText xml:space="preserve"> </w:delText>
        </w:r>
        <w:r w:rsidRPr="00AE4B49" w:rsidDel="00A226F9">
          <w:rPr>
            <w:rFonts w:asciiTheme="majorBidi" w:hAnsiTheme="majorBidi" w:cstheme="majorBidi" w:hint="cs"/>
            <w:rtl/>
            <w:rPrChange w:id="4933" w:author="yara ahmad" w:date="2021-04-18T08:34:00Z">
              <w:rPr>
                <w:rFonts w:hint="cs"/>
                <w:rtl/>
              </w:rPr>
            </w:rPrChange>
          </w:rPr>
          <w:delText>וההנחה</w:delText>
        </w:r>
        <w:r w:rsidRPr="00AE4B49" w:rsidDel="00A226F9">
          <w:rPr>
            <w:rFonts w:asciiTheme="majorBidi" w:hAnsiTheme="majorBidi" w:cstheme="majorBidi"/>
            <w:rtl/>
            <w:rPrChange w:id="4934" w:author="yara ahmad" w:date="2021-04-18T08:34:00Z">
              <w:rPr>
                <w:rtl/>
              </w:rPr>
            </w:rPrChange>
          </w:rPr>
          <w:delText xml:space="preserve"> </w:delText>
        </w:r>
        <w:r w:rsidRPr="00AE4B49" w:rsidDel="00A226F9">
          <w:rPr>
            <w:rFonts w:asciiTheme="majorBidi" w:hAnsiTheme="majorBidi" w:cstheme="majorBidi" w:hint="cs"/>
            <w:rtl/>
            <w:rPrChange w:id="4935" w:author="yara ahmad" w:date="2021-04-18T08:34:00Z">
              <w:rPr>
                <w:rFonts w:hint="cs"/>
                <w:rtl/>
              </w:rPr>
            </w:rPrChange>
          </w:rPr>
          <w:delText>של</w:delText>
        </w:r>
        <w:r w:rsidRPr="00AE4B49" w:rsidDel="00A226F9">
          <w:rPr>
            <w:rFonts w:asciiTheme="majorBidi" w:hAnsiTheme="majorBidi" w:cstheme="majorBidi"/>
            <w:rtl/>
            <w:rPrChange w:id="4936" w:author="yara ahmad" w:date="2021-04-18T08:34:00Z">
              <w:rPr>
                <w:rtl/>
              </w:rPr>
            </w:rPrChange>
          </w:rPr>
          <w:delText xml:space="preserve"> </w:delText>
        </w:r>
        <w:r w:rsidRPr="00AE4B49" w:rsidDel="00A226F9">
          <w:rPr>
            <w:rFonts w:asciiTheme="majorBidi" w:hAnsiTheme="majorBidi" w:cstheme="majorBidi" w:hint="cs"/>
            <w:rtl/>
            <w:rPrChange w:id="4937" w:author="yara ahmad" w:date="2021-04-18T08:34:00Z">
              <w:rPr>
                <w:rFonts w:hint="cs"/>
                <w:rtl/>
              </w:rPr>
            </w:rPrChange>
          </w:rPr>
          <w:delText>חנות</w:delText>
        </w:r>
        <w:r w:rsidRPr="00AE4B49" w:rsidDel="00A226F9">
          <w:rPr>
            <w:rFonts w:asciiTheme="majorBidi" w:hAnsiTheme="majorBidi" w:cstheme="majorBidi"/>
            <w:rtl/>
            <w:rPrChange w:id="4938" w:author="yara ahmad" w:date="2021-04-18T08:34:00Z">
              <w:rPr>
                <w:rtl/>
              </w:rPr>
            </w:rPrChange>
          </w:rPr>
          <w:delText xml:space="preserve">, </w:delText>
        </w:r>
        <w:r w:rsidRPr="00AE4B49" w:rsidDel="00A226F9">
          <w:rPr>
            <w:rFonts w:asciiTheme="majorBidi" w:hAnsiTheme="majorBidi" w:cstheme="majorBidi" w:hint="cs"/>
            <w:rtl/>
            <w:rPrChange w:id="4939" w:author="yara ahmad" w:date="2021-04-18T08:34:00Z">
              <w:rPr>
                <w:rFonts w:hint="cs"/>
                <w:rtl/>
              </w:rPr>
            </w:rPrChange>
          </w:rPr>
          <w:delText>ועל</w:delText>
        </w:r>
        <w:r w:rsidRPr="00AE4B49" w:rsidDel="00A226F9">
          <w:rPr>
            <w:rFonts w:asciiTheme="majorBidi" w:hAnsiTheme="majorBidi" w:cstheme="majorBidi"/>
            <w:rtl/>
            <w:rPrChange w:id="4940" w:author="yara ahmad" w:date="2021-04-18T08:34:00Z">
              <w:rPr>
                <w:rtl/>
              </w:rPr>
            </w:rPrChange>
          </w:rPr>
          <w:delText xml:space="preserve"> </w:delText>
        </w:r>
        <w:r w:rsidRPr="00AE4B49" w:rsidDel="00A226F9">
          <w:rPr>
            <w:rFonts w:asciiTheme="majorBidi" w:hAnsiTheme="majorBidi" w:cstheme="majorBidi" w:hint="cs"/>
            <w:rtl/>
            <w:rPrChange w:id="4941" w:author="yara ahmad" w:date="2021-04-18T08:34:00Z">
              <w:rPr>
                <w:rFonts w:hint="cs"/>
                <w:rtl/>
              </w:rPr>
            </w:rPrChange>
          </w:rPr>
          <w:delText>פי</w:delText>
        </w:r>
        <w:r w:rsidRPr="00AE4B49" w:rsidDel="00A226F9">
          <w:rPr>
            <w:rFonts w:asciiTheme="majorBidi" w:hAnsiTheme="majorBidi" w:cstheme="majorBidi"/>
            <w:rtl/>
            <w:rPrChange w:id="4942" w:author="yara ahmad" w:date="2021-04-18T08:34:00Z">
              <w:rPr>
                <w:rtl/>
              </w:rPr>
            </w:rPrChange>
          </w:rPr>
          <w:delText xml:space="preserve"> </w:delText>
        </w:r>
        <w:r w:rsidRPr="00AE4B49" w:rsidDel="00A226F9">
          <w:rPr>
            <w:rFonts w:asciiTheme="majorBidi" w:hAnsiTheme="majorBidi" w:cstheme="majorBidi" w:hint="cs"/>
            <w:rtl/>
            <w:rPrChange w:id="4943" w:author="yara ahmad" w:date="2021-04-18T08:34:00Z">
              <w:rPr>
                <w:rFonts w:hint="cs"/>
                <w:rtl/>
              </w:rPr>
            </w:rPrChange>
          </w:rPr>
          <w:delText>זמינותם</w:delText>
        </w:r>
        <w:r w:rsidRPr="00AE4B49" w:rsidDel="00A226F9">
          <w:rPr>
            <w:rFonts w:asciiTheme="majorBidi" w:hAnsiTheme="majorBidi" w:cstheme="majorBidi"/>
            <w:rtl/>
            <w:rPrChange w:id="4944" w:author="yara ahmad" w:date="2021-04-18T08:34:00Z">
              <w:rPr>
                <w:rtl/>
              </w:rPr>
            </w:rPrChange>
          </w:rPr>
          <w:delText xml:space="preserve"> </w:delText>
        </w:r>
        <w:r w:rsidRPr="00AE4B49" w:rsidDel="00A226F9">
          <w:rPr>
            <w:rFonts w:asciiTheme="majorBidi" w:hAnsiTheme="majorBidi" w:cstheme="majorBidi" w:hint="cs"/>
            <w:rtl/>
            <w:rPrChange w:id="4945" w:author="yara ahmad" w:date="2021-04-18T08:34:00Z">
              <w:rPr>
                <w:rFonts w:hint="cs"/>
                <w:rtl/>
              </w:rPr>
            </w:rPrChange>
          </w:rPr>
          <w:delText>במלאי</w:delText>
        </w:r>
        <w:r w:rsidRPr="00AE4B49" w:rsidDel="00A226F9">
          <w:rPr>
            <w:rFonts w:asciiTheme="majorBidi" w:hAnsiTheme="majorBidi" w:cstheme="majorBidi"/>
            <w:rPrChange w:id="4946" w:author="yara ahmad" w:date="2021-04-18T08:34:00Z">
              <w:rPr/>
            </w:rPrChange>
          </w:rPr>
          <w:delText>.</w:delText>
        </w:r>
      </w:del>
    </w:p>
    <w:p w14:paraId="5AAE08AA" w14:textId="3FFC38F4" w:rsidR="001C795F" w:rsidRPr="00AE4B49" w:rsidDel="00A226F9" w:rsidRDefault="001C795F" w:rsidP="00A226F9">
      <w:pPr>
        <w:rPr>
          <w:del w:id="4947" w:author="yara ahmad" w:date="2021-04-18T13:47:00Z"/>
          <w:rFonts w:asciiTheme="majorBidi" w:hAnsiTheme="majorBidi" w:cstheme="majorBidi"/>
          <w:rtl/>
          <w:rPrChange w:id="4948" w:author="yara ahmad" w:date="2021-04-18T08:34:00Z">
            <w:rPr>
              <w:del w:id="4949" w:author="yara ahmad" w:date="2021-04-18T13:47:00Z"/>
              <w:rtl/>
            </w:rPr>
          </w:rPrChange>
        </w:rPr>
      </w:pPr>
      <w:del w:id="4950" w:author="yara ahmad" w:date="2021-04-18T13:47:00Z">
        <w:r w:rsidRPr="00AE4B49" w:rsidDel="00A226F9">
          <w:rPr>
            <w:rFonts w:asciiTheme="majorBidi" w:hAnsiTheme="majorBidi" w:cstheme="majorBidi" w:hint="cs"/>
            <w:rtl/>
            <w:rPrChange w:id="4951" w:author="yara ahmad" w:date="2021-04-18T08:34:00Z">
              <w:rPr>
                <w:rFonts w:hint="cs"/>
                <w:rtl/>
              </w:rPr>
            </w:rPrChange>
          </w:rPr>
          <w:delText>שחקנים</w:delText>
        </w:r>
        <w:r w:rsidRPr="00AE4B49" w:rsidDel="00A226F9">
          <w:rPr>
            <w:rFonts w:asciiTheme="majorBidi" w:hAnsiTheme="majorBidi" w:cstheme="majorBidi"/>
            <w:rtl/>
            <w:rPrChange w:id="4952" w:author="yara ahmad" w:date="2021-04-18T08:34:00Z">
              <w:rPr>
                <w:rtl/>
              </w:rPr>
            </w:rPrChange>
          </w:rPr>
          <w:delText xml:space="preserve"> : </w:delText>
        </w:r>
        <w:r w:rsidRPr="00AE4B49" w:rsidDel="00A226F9">
          <w:rPr>
            <w:rFonts w:asciiTheme="majorBidi" w:hAnsiTheme="majorBidi" w:cstheme="majorBidi" w:hint="cs"/>
            <w:rtl/>
            <w:rPrChange w:id="4953" w:author="yara ahmad" w:date="2021-04-18T08:34:00Z">
              <w:rPr>
                <w:rFonts w:hint="cs"/>
                <w:rtl/>
              </w:rPr>
            </w:rPrChange>
          </w:rPr>
          <w:delText>המשתמש</w:delText>
        </w:r>
        <w:r w:rsidR="00A75109" w:rsidRPr="00AE4B49" w:rsidDel="00A226F9">
          <w:rPr>
            <w:rFonts w:asciiTheme="majorBidi" w:hAnsiTheme="majorBidi" w:cstheme="majorBidi"/>
            <w:rtl/>
            <w:rPrChange w:id="4954" w:author="yara ahmad" w:date="2021-04-18T08:34:00Z">
              <w:rPr>
                <w:rtl/>
              </w:rPr>
            </w:rPrChange>
          </w:rPr>
          <w:delText>.</w:delText>
        </w:r>
        <w:r w:rsidRPr="00AE4B49" w:rsidDel="00A226F9">
          <w:rPr>
            <w:rFonts w:asciiTheme="majorBidi" w:hAnsiTheme="majorBidi" w:cstheme="majorBidi"/>
            <w:rtl/>
            <w:rPrChange w:id="4955" w:author="yara ahmad" w:date="2021-04-18T08:34:00Z">
              <w:rPr>
                <w:rtl/>
              </w:rPr>
            </w:rPrChange>
          </w:rPr>
          <w:delText xml:space="preserve"> </w:delText>
        </w:r>
      </w:del>
    </w:p>
    <w:p w14:paraId="618F5585" w14:textId="53360946" w:rsidR="001C795F" w:rsidRPr="00AE4B49" w:rsidDel="00A226F9" w:rsidRDefault="001C795F" w:rsidP="00A226F9">
      <w:pPr>
        <w:rPr>
          <w:del w:id="4956" w:author="yara ahmad" w:date="2021-04-18T13:47:00Z"/>
          <w:rFonts w:asciiTheme="majorBidi" w:hAnsiTheme="majorBidi" w:cstheme="majorBidi"/>
          <w:rtl/>
          <w:rPrChange w:id="4957" w:author="yara ahmad" w:date="2021-04-18T08:34:00Z">
            <w:rPr>
              <w:del w:id="4958" w:author="yara ahmad" w:date="2021-04-18T13:47:00Z"/>
              <w:rtl/>
            </w:rPr>
          </w:rPrChange>
        </w:rPr>
      </w:pPr>
      <w:del w:id="4959" w:author="yara ahmad" w:date="2021-04-18T13:47:00Z">
        <w:r w:rsidRPr="00AE4B49" w:rsidDel="00A226F9">
          <w:rPr>
            <w:rFonts w:asciiTheme="majorBidi" w:hAnsiTheme="majorBidi" w:cstheme="majorBidi"/>
            <w:rPrChange w:id="4960" w:author="yara ahmad" w:date="2021-04-18T08:34:00Z">
              <w:rPr/>
            </w:rPrChange>
          </w:rPr>
          <w:delText>pre condition</w:delText>
        </w:r>
        <w:r w:rsidRPr="00AE4B49" w:rsidDel="00A226F9">
          <w:rPr>
            <w:rFonts w:asciiTheme="majorBidi" w:hAnsiTheme="majorBidi" w:cstheme="majorBidi"/>
            <w:rtl/>
            <w:rPrChange w:id="4961" w:author="yara ahmad" w:date="2021-04-18T08:34:00Z">
              <w:rPr>
                <w:rtl/>
              </w:rPr>
            </w:rPrChange>
          </w:rPr>
          <w:delText xml:space="preserve"> : </w:delText>
        </w:r>
        <w:r w:rsidR="00E059AB" w:rsidRPr="00AE4B49" w:rsidDel="00A226F9">
          <w:rPr>
            <w:rFonts w:asciiTheme="majorBidi" w:hAnsiTheme="majorBidi" w:cstheme="majorBidi" w:hint="cs"/>
            <w:rtl/>
            <w:rPrChange w:id="4962" w:author="yara ahmad" w:date="2021-04-18T08:34:00Z">
              <w:rPr>
                <w:rFonts w:hint="cs"/>
                <w:rtl/>
              </w:rPr>
            </w:rPrChange>
          </w:rPr>
          <w:delText>סוג</w:delText>
        </w:r>
        <w:r w:rsidR="00E059AB" w:rsidRPr="00AE4B49" w:rsidDel="00A226F9">
          <w:rPr>
            <w:rFonts w:asciiTheme="majorBidi" w:hAnsiTheme="majorBidi" w:cstheme="majorBidi"/>
            <w:rtl/>
            <w:rPrChange w:id="4963" w:author="yara ahmad" w:date="2021-04-18T08:34:00Z">
              <w:rPr>
                <w:rtl/>
              </w:rPr>
            </w:rPrChange>
          </w:rPr>
          <w:delText xml:space="preserve"> </w:delText>
        </w:r>
        <w:r w:rsidR="00E059AB" w:rsidRPr="00AE4B49" w:rsidDel="00A226F9">
          <w:rPr>
            <w:rFonts w:asciiTheme="majorBidi" w:hAnsiTheme="majorBidi" w:cstheme="majorBidi" w:hint="cs"/>
            <w:rtl/>
            <w:rPrChange w:id="4964" w:author="yara ahmad" w:date="2021-04-18T08:34:00Z">
              <w:rPr>
                <w:rFonts w:hint="cs"/>
                <w:rtl/>
              </w:rPr>
            </w:rPrChange>
          </w:rPr>
          <w:delText>הרכישה</w:delText>
        </w:r>
        <w:r w:rsidR="00E059AB" w:rsidRPr="00AE4B49" w:rsidDel="00A226F9">
          <w:rPr>
            <w:rFonts w:asciiTheme="majorBidi" w:hAnsiTheme="majorBidi" w:cstheme="majorBidi"/>
            <w:rtl/>
            <w:rPrChange w:id="4965" w:author="yara ahmad" w:date="2021-04-18T08:34:00Z">
              <w:rPr>
                <w:rtl/>
              </w:rPr>
            </w:rPrChange>
          </w:rPr>
          <w:delText xml:space="preserve"> </w:delText>
        </w:r>
        <w:r w:rsidR="00E059AB" w:rsidRPr="00AE4B49" w:rsidDel="00A226F9">
          <w:rPr>
            <w:rFonts w:asciiTheme="majorBidi" w:hAnsiTheme="majorBidi" w:cstheme="majorBidi" w:hint="cs"/>
            <w:rtl/>
            <w:rPrChange w:id="4966" w:author="yara ahmad" w:date="2021-04-18T08:34:00Z">
              <w:rPr>
                <w:rFonts w:hint="cs"/>
                <w:rtl/>
              </w:rPr>
            </w:rPrChange>
          </w:rPr>
          <w:delText>וסוג</w:delText>
        </w:r>
        <w:r w:rsidR="00E059AB" w:rsidRPr="00AE4B49" w:rsidDel="00A226F9">
          <w:rPr>
            <w:rFonts w:asciiTheme="majorBidi" w:hAnsiTheme="majorBidi" w:cstheme="majorBidi"/>
            <w:rtl/>
            <w:rPrChange w:id="4967" w:author="yara ahmad" w:date="2021-04-18T08:34:00Z">
              <w:rPr>
                <w:rtl/>
              </w:rPr>
            </w:rPrChange>
          </w:rPr>
          <w:delText xml:space="preserve"> </w:delText>
        </w:r>
        <w:r w:rsidR="00E059AB" w:rsidRPr="00AE4B49" w:rsidDel="00A226F9">
          <w:rPr>
            <w:rFonts w:asciiTheme="majorBidi" w:hAnsiTheme="majorBidi" w:cstheme="majorBidi" w:hint="cs"/>
            <w:rtl/>
            <w:rPrChange w:id="4968" w:author="yara ahmad" w:date="2021-04-18T08:34:00Z">
              <w:rPr>
                <w:rFonts w:hint="cs"/>
                <w:rtl/>
              </w:rPr>
            </w:rPrChange>
          </w:rPr>
          <w:delText>ההנחה</w:delText>
        </w:r>
        <w:r w:rsidR="00E059AB" w:rsidRPr="00AE4B49" w:rsidDel="00A226F9">
          <w:rPr>
            <w:rFonts w:asciiTheme="majorBidi" w:hAnsiTheme="majorBidi" w:cstheme="majorBidi"/>
            <w:rtl/>
            <w:rPrChange w:id="4969" w:author="yara ahmad" w:date="2021-04-18T08:34:00Z">
              <w:rPr>
                <w:rtl/>
              </w:rPr>
            </w:rPrChange>
          </w:rPr>
          <w:delText xml:space="preserve"> </w:delText>
        </w:r>
        <w:r w:rsidR="00E059AB" w:rsidRPr="00AE4B49" w:rsidDel="00A226F9">
          <w:rPr>
            <w:rFonts w:asciiTheme="majorBidi" w:hAnsiTheme="majorBidi" w:cstheme="majorBidi" w:hint="cs"/>
            <w:rtl/>
            <w:rPrChange w:id="4970" w:author="yara ahmad" w:date="2021-04-18T08:34:00Z">
              <w:rPr>
                <w:rFonts w:hint="cs"/>
                <w:rtl/>
              </w:rPr>
            </w:rPrChange>
          </w:rPr>
          <w:delText>של</w:delText>
        </w:r>
        <w:r w:rsidR="00E059AB" w:rsidRPr="00AE4B49" w:rsidDel="00A226F9">
          <w:rPr>
            <w:rFonts w:asciiTheme="majorBidi" w:hAnsiTheme="majorBidi" w:cstheme="majorBidi"/>
            <w:rtl/>
            <w:rPrChange w:id="4971" w:author="yara ahmad" w:date="2021-04-18T08:34:00Z">
              <w:rPr>
                <w:rtl/>
              </w:rPr>
            </w:rPrChange>
          </w:rPr>
          <w:delText xml:space="preserve"> </w:delText>
        </w:r>
        <w:r w:rsidR="00E059AB" w:rsidRPr="00AE4B49" w:rsidDel="00A226F9">
          <w:rPr>
            <w:rFonts w:asciiTheme="majorBidi" w:hAnsiTheme="majorBidi" w:cstheme="majorBidi" w:hint="cs"/>
            <w:rtl/>
            <w:rPrChange w:id="4972" w:author="yara ahmad" w:date="2021-04-18T08:34:00Z">
              <w:rPr>
                <w:rFonts w:hint="cs"/>
                <w:rtl/>
              </w:rPr>
            </w:rPrChange>
          </w:rPr>
          <w:delText>הקנייה</w:delText>
        </w:r>
        <w:r w:rsidR="00E059AB" w:rsidRPr="00AE4B49" w:rsidDel="00A226F9">
          <w:rPr>
            <w:rFonts w:asciiTheme="majorBidi" w:hAnsiTheme="majorBidi" w:cstheme="majorBidi"/>
            <w:rtl/>
            <w:rPrChange w:id="4973" w:author="yara ahmad" w:date="2021-04-18T08:34:00Z">
              <w:rPr>
                <w:rtl/>
              </w:rPr>
            </w:rPrChange>
          </w:rPr>
          <w:delText xml:space="preserve"> </w:delText>
        </w:r>
        <w:r w:rsidR="00E059AB" w:rsidRPr="00AE4B49" w:rsidDel="00A226F9">
          <w:rPr>
            <w:rFonts w:asciiTheme="majorBidi" w:hAnsiTheme="majorBidi" w:cstheme="majorBidi" w:hint="cs"/>
            <w:rtl/>
            <w:rPrChange w:id="4974" w:author="yara ahmad" w:date="2021-04-18T08:34:00Z">
              <w:rPr>
                <w:rFonts w:hint="cs"/>
                <w:rtl/>
              </w:rPr>
            </w:rPrChange>
          </w:rPr>
          <w:delText>עונות</w:delText>
        </w:r>
        <w:r w:rsidR="00E059AB" w:rsidRPr="00AE4B49" w:rsidDel="00A226F9">
          <w:rPr>
            <w:rFonts w:asciiTheme="majorBidi" w:hAnsiTheme="majorBidi" w:cstheme="majorBidi"/>
            <w:rtl/>
            <w:rPrChange w:id="4975" w:author="yara ahmad" w:date="2021-04-18T08:34:00Z">
              <w:rPr>
                <w:rtl/>
              </w:rPr>
            </w:rPrChange>
          </w:rPr>
          <w:delText xml:space="preserve"> </w:delText>
        </w:r>
        <w:r w:rsidR="00E059AB" w:rsidRPr="00AE4B49" w:rsidDel="00A226F9">
          <w:rPr>
            <w:rFonts w:asciiTheme="majorBidi" w:hAnsiTheme="majorBidi" w:cstheme="majorBidi" w:hint="cs"/>
            <w:rtl/>
            <w:rPrChange w:id="4976" w:author="yara ahmad" w:date="2021-04-18T08:34:00Z">
              <w:rPr>
                <w:rFonts w:hint="cs"/>
                <w:rtl/>
              </w:rPr>
            </w:rPrChange>
          </w:rPr>
          <w:delText>על</w:delText>
        </w:r>
        <w:r w:rsidR="00E059AB" w:rsidRPr="00AE4B49" w:rsidDel="00A226F9">
          <w:rPr>
            <w:rFonts w:asciiTheme="majorBidi" w:hAnsiTheme="majorBidi" w:cstheme="majorBidi"/>
            <w:rtl/>
            <w:rPrChange w:id="4977" w:author="yara ahmad" w:date="2021-04-18T08:34:00Z">
              <w:rPr>
                <w:rtl/>
              </w:rPr>
            </w:rPrChange>
          </w:rPr>
          <w:delText xml:space="preserve"> </w:delText>
        </w:r>
        <w:r w:rsidR="00E059AB" w:rsidRPr="00AE4B49" w:rsidDel="00A226F9">
          <w:rPr>
            <w:rFonts w:asciiTheme="majorBidi" w:hAnsiTheme="majorBidi" w:cstheme="majorBidi" w:hint="cs"/>
            <w:rtl/>
            <w:rPrChange w:id="4978" w:author="yara ahmad" w:date="2021-04-18T08:34:00Z">
              <w:rPr>
                <w:rFonts w:hint="cs"/>
                <w:rtl/>
              </w:rPr>
            </w:rPrChange>
          </w:rPr>
          <w:delText>המדיניות</w:delText>
        </w:r>
        <w:r w:rsidR="00E059AB" w:rsidRPr="00AE4B49" w:rsidDel="00A226F9">
          <w:rPr>
            <w:rFonts w:asciiTheme="majorBidi" w:hAnsiTheme="majorBidi" w:cstheme="majorBidi"/>
            <w:rtl/>
            <w:rPrChange w:id="4979" w:author="yara ahmad" w:date="2021-04-18T08:34:00Z">
              <w:rPr>
                <w:rtl/>
              </w:rPr>
            </w:rPrChange>
          </w:rPr>
          <w:delText xml:space="preserve"> . </w:delText>
        </w:r>
      </w:del>
    </w:p>
    <w:p w14:paraId="52D0C182" w14:textId="0D60AF60" w:rsidR="001C795F" w:rsidRPr="00AE4B49" w:rsidDel="00A226F9" w:rsidRDefault="001C795F" w:rsidP="00A226F9">
      <w:pPr>
        <w:rPr>
          <w:del w:id="4980" w:author="yara ahmad" w:date="2021-04-18T13:47:00Z"/>
          <w:rFonts w:asciiTheme="majorBidi" w:hAnsiTheme="majorBidi" w:cstheme="majorBidi"/>
          <w:rtl/>
          <w:rPrChange w:id="4981" w:author="yara ahmad" w:date="2021-04-18T08:34:00Z">
            <w:rPr>
              <w:del w:id="4982" w:author="yara ahmad" w:date="2021-04-18T13:47:00Z"/>
              <w:rtl/>
            </w:rPr>
          </w:rPrChange>
        </w:rPr>
      </w:pPr>
      <w:del w:id="4983" w:author="yara ahmad" w:date="2021-04-18T13:47:00Z">
        <w:r w:rsidRPr="00AE4B49" w:rsidDel="00A226F9">
          <w:rPr>
            <w:rFonts w:asciiTheme="majorBidi" w:hAnsiTheme="majorBidi" w:cstheme="majorBidi"/>
            <w:rPrChange w:id="4984" w:author="yara ahmad" w:date="2021-04-18T08:34:00Z">
              <w:rPr/>
            </w:rPrChange>
          </w:rPr>
          <w:delText>post condition</w:delText>
        </w:r>
        <w:r w:rsidRPr="00AE4B49" w:rsidDel="00A226F9">
          <w:rPr>
            <w:rFonts w:asciiTheme="majorBidi" w:hAnsiTheme="majorBidi" w:cstheme="majorBidi"/>
            <w:rtl/>
            <w:rPrChange w:id="4985" w:author="yara ahmad" w:date="2021-04-18T08:34:00Z">
              <w:rPr>
                <w:rtl/>
              </w:rPr>
            </w:rPrChange>
          </w:rPr>
          <w:delText xml:space="preserve"> : </w:delText>
        </w:r>
        <w:r w:rsidR="00A75109" w:rsidRPr="00AE4B49" w:rsidDel="00A226F9">
          <w:rPr>
            <w:rFonts w:asciiTheme="majorBidi" w:hAnsiTheme="majorBidi" w:cstheme="majorBidi" w:hint="cs"/>
            <w:rtl/>
            <w:rPrChange w:id="4986" w:author="yara ahmad" w:date="2021-04-18T08:34:00Z">
              <w:rPr>
                <w:rFonts w:hint="cs"/>
                <w:rtl/>
              </w:rPr>
            </w:rPrChange>
          </w:rPr>
          <w:delText>המערכת</w:delText>
        </w:r>
        <w:r w:rsidR="00A75109" w:rsidRPr="00AE4B49" w:rsidDel="00A226F9">
          <w:rPr>
            <w:rFonts w:asciiTheme="majorBidi" w:hAnsiTheme="majorBidi" w:cstheme="majorBidi"/>
            <w:rtl/>
            <w:rPrChange w:id="4987" w:author="yara ahmad" w:date="2021-04-18T08:34:00Z">
              <w:rPr>
                <w:rtl/>
              </w:rPr>
            </w:rPrChange>
          </w:rPr>
          <w:delText xml:space="preserve"> </w:delText>
        </w:r>
        <w:r w:rsidR="00A75109" w:rsidRPr="00AE4B49" w:rsidDel="00A226F9">
          <w:rPr>
            <w:rFonts w:asciiTheme="majorBidi" w:hAnsiTheme="majorBidi" w:cstheme="majorBidi" w:hint="cs"/>
            <w:rtl/>
            <w:rPrChange w:id="4988" w:author="yara ahmad" w:date="2021-04-18T08:34:00Z">
              <w:rPr>
                <w:rFonts w:hint="cs"/>
                <w:rtl/>
              </w:rPr>
            </w:rPrChange>
          </w:rPr>
          <w:delText>פונה</w:delText>
        </w:r>
        <w:r w:rsidR="00A75109" w:rsidRPr="00AE4B49" w:rsidDel="00A226F9">
          <w:rPr>
            <w:rFonts w:asciiTheme="majorBidi" w:hAnsiTheme="majorBidi" w:cstheme="majorBidi"/>
            <w:rtl/>
            <w:rPrChange w:id="4989" w:author="yara ahmad" w:date="2021-04-18T08:34:00Z">
              <w:rPr>
                <w:rtl/>
              </w:rPr>
            </w:rPrChange>
          </w:rPr>
          <w:delText xml:space="preserve"> </w:delText>
        </w:r>
        <w:r w:rsidR="00A75109" w:rsidRPr="00AE4B49" w:rsidDel="00A226F9">
          <w:rPr>
            <w:rFonts w:asciiTheme="majorBidi" w:hAnsiTheme="majorBidi" w:cstheme="majorBidi" w:hint="cs"/>
            <w:rtl/>
            <w:rPrChange w:id="4990" w:author="yara ahmad" w:date="2021-04-18T08:34:00Z">
              <w:rPr>
                <w:rFonts w:hint="cs"/>
                <w:rtl/>
              </w:rPr>
            </w:rPrChange>
          </w:rPr>
          <w:delText>למערכות</w:delText>
        </w:r>
        <w:r w:rsidR="00A75109" w:rsidRPr="00AE4B49" w:rsidDel="00A226F9">
          <w:rPr>
            <w:rFonts w:asciiTheme="majorBidi" w:hAnsiTheme="majorBidi" w:cstheme="majorBidi"/>
            <w:rtl/>
            <w:rPrChange w:id="4991" w:author="yara ahmad" w:date="2021-04-18T08:34:00Z">
              <w:rPr>
                <w:rtl/>
              </w:rPr>
            </w:rPrChange>
          </w:rPr>
          <w:delText xml:space="preserve"> </w:delText>
        </w:r>
        <w:r w:rsidR="00A75109" w:rsidRPr="00AE4B49" w:rsidDel="00A226F9">
          <w:rPr>
            <w:rFonts w:asciiTheme="majorBidi" w:hAnsiTheme="majorBidi" w:cstheme="majorBidi" w:hint="cs"/>
            <w:rtl/>
            <w:rPrChange w:id="4992" w:author="yara ahmad" w:date="2021-04-18T08:34:00Z">
              <w:rPr>
                <w:rFonts w:hint="cs"/>
                <w:rtl/>
              </w:rPr>
            </w:rPrChange>
          </w:rPr>
          <w:delText>חיצוניות</w:delText>
        </w:r>
        <w:r w:rsidR="00A75109" w:rsidRPr="00AE4B49" w:rsidDel="00A226F9">
          <w:rPr>
            <w:rFonts w:asciiTheme="majorBidi" w:hAnsiTheme="majorBidi" w:cstheme="majorBidi"/>
            <w:rtl/>
            <w:rPrChange w:id="4993" w:author="yara ahmad" w:date="2021-04-18T08:34:00Z">
              <w:rPr>
                <w:rtl/>
              </w:rPr>
            </w:rPrChange>
          </w:rPr>
          <w:delText xml:space="preserve"> </w:delText>
        </w:r>
        <w:r w:rsidR="00A75109" w:rsidRPr="00AE4B49" w:rsidDel="00A226F9">
          <w:rPr>
            <w:rFonts w:asciiTheme="majorBidi" w:hAnsiTheme="majorBidi" w:cstheme="majorBidi" w:hint="cs"/>
            <w:rtl/>
            <w:rPrChange w:id="4994" w:author="yara ahmad" w:date="2021-04-18T08:34:00Z">
              <w:rPr>
                <w:rFonts w:hint="cs"/>
                <w:rtl/>
              </w:rPr>
            </w:rPrChange>
          </w:rPr>
          <w:delText>והיא</w:delText>
        </w:r>
        <w:r w:rsidR="00A75109" w:rsidRPr="00AE4B49" w:rsidDel="00A226F9">
          <w:rPr>
            <w:rFonts w:asciiTheme="majorBidi" w:hAnsiTheme="majorBidi" w:cstheme="majorBidi"/>
            <w:rtl/>
            <w:rPrChange w:id="4995" w:author="yara ahmad" w:date="2021-04-18T08:34:00Z">
              <w:rPr>
                <w:rtl/>
              </w:rPr>
            </w:rPrChange>
          </w:rPr>
          <w:delText xml:space="preserve"> </w:delText>
        </w:r>
        <w:r w:rsidR="00A75109" w:rsidRPr="00AE4B49" w:rsidDel="00A226F9">
          <w:rPr>
            <w:rFonts w:asciiTheme="majorBidi" w:hAnsiTheme="majorBidi" w:cstheme="majorBidi" w:hint="cs"/>
            <w:rtl/>
            <w:rPrChange w:id="4996" w:author="yara ahmad" w:date="2021-04-18T08:34:00Z">
              <w:rPr>
                <w:rFonts w:hint="cs"/>
                <w:rtl/>
              </w:rPr>
            </w:rPrChange>
          </w:rPr>
          <w:delText>מקבלת</w:delText>
        </w:r>
        <w:r w:rsidR="00A75109" w:rsidRPr="00AE4B49" w:rsidDel="00A226F9">
          <w:rPr>
            <w:rFonts w:asciiTheme="majorBidi" w:hAnsiTheme="majorBidi" w:cstheme="majorBidi"/>
            <w:rtl/>
            <w:rPrChange w:id="4997" w:author="yara ahmad" w:date="2021-04-18T08:34:00Z">
              <w:rPr>
                <w:rtl/>
              </w:rPr>
            </w:rPrChange>
          </w:rPr>
          <w:delText xml:space="preserve"> </w:delText>
        </w:r>
        <w:r w:rsidR="00A75109" w:rsidRPr="00AE4B49" w:rsidDel="00A226F9">
          <w:rPr>
            <w:rFonts w:asciiTheme="majorBidi" w:hAnsiTheme="majorBidi" w:cstheme="majorBidi" w:hint="cs"/>
            <w:rtl/>
            <w:rPrChange w:id="4998" w:author="yara ahmad" w:date="2021-04-18T08:34:00Z">
              <w:rPr>
                <w:rFonts w:hint="cs"/>
                <w:rtl/>
              </w:rPr>
            </w:rPrChange>
          </w:rPr>
          <w:delText>אישור</w:delText>
        </w:r>
        <w:r w:rsidR="00A75109" w:rsidRPr="00AE4B49" w:rsidDel="00A226F9">
          <w:rPr>
            <w:rFonts w:asciiTheme="majorBidi" w:hAnsiTheme="majorBidi" w:cstheme="majorBidi"/>
            <w:rtl/>
            <w:rPrChange w:id="4999" w:author="yara ahmad" w:date="2021-04-18T08:34:00Z">
              <w:rPr>
                <w:rtl/>
              </w:rPr>
            </w:rPrChange>
          </w:rPr>
          <w:delText xml:space="preserve"> </w:delText>
        </w:r>
        <w:r w:rsidR="00A75109" w:rsidRPr="00AE4B49" w:rsidDel="00A226F9">
          <w:rPr>
            <w:rFonts w:asciiTheme="majorBidi" w:hAnsiTheme="majorBidi" w:cstheme="majorBidi" w:hint="cs"/>
            <w:rtl/>
            <w:rPrChange w:id="5000" w:author="yara ahmad" w:date="2021-04-18T08:34:00Z">
              <w:rPr>
                <w:rFonts w:hint="cs"/>
                <w:rtl/>
              </w:rPr>
            </w:rPrChange>
          </w:rPr>
          <w:delText>כדי</w:delText>
        </w:r>
        <w:r w:rsidR="00A75109" w:rsidRPr="00AE4B49" w:rsidDel="00A226F9">
          <w:rPr>
            <w:rFonts w:asciiTheme="majorBidi" w:hAnsiTheme="majorBidi" w:cstheme="majorBidi"/>
            <w:rtl/>
            <w:rPrChange w:id="5001" w:author="yara ahmad" w:date="2021-04-18T08:34:00Z">
              <w:rPr>
                <w:rtl/>
              </w:rPr>
            </w:rPrChange>
          </w:rPr>
          <w:delText xml:space="preserve"> </w:delText>
        </w:r>
        <w:r w:rsidR="00A75109" w:rsidRPr="00AE4B49" w:rsidDel="00A226F9">
          <w:rPr>
            <w:rFonts w:asciiTheme="majorBidi" w:hAnsiTheme="majorBidi" w:cstheme="majorBidi" w:hint="cs"/>
            <w:rtl/>
            <w:rPrChange w:id="5002" w:author="yara ahmad" w:date="2021-04-18T08:34:00Z">
              <w:rPr>
                <w:rFonts w:hint="cs"/>
                <w:rtl/>
              </w:rPr>
            </w:rPrChange>
          </w:rPr>
          <w:delText>להשלים</w:delText>
        </w:r>
        <w:r w:rsidR="00A75109" w:rsidRPr="00AE4B49" w:rsidDel="00A226F9">
          <w:rPr>
            <w:rFonts w:asciiTheme="majorBidi" w:hAnsiTheme="majorBidi" w:cstheme="majorBidi"/>
            <w:rtl/>
            <w:rPrChange w:id="5003" w:author="yara ahmad" w:date="2021-04-18T08:34:00Z">
              <w:rPr>
                <w:rtl/>
              </w:rPr>
            </w:rPrChange>
          </w:rPr>
          <w:delText xml:space="preserve"> </w:delText>
        </w:r>
        <w:r w:rsidR="00A75109" w:rsidRPr="00AE4B49" w:rsidDel="00A226F9">
          <w:rPr>
            <w:rFonts w:asciiTheme="majorBidi" w:hAnsiTheme="majorBidi" w:cstheme="majorBidi" w:hint="cs"/>
            <w:rtl/>
            <w:rPrChange w:id="5004" w:author="yara ahmad" w:date="2021-04-18T08:34:00Z">
              <w:rPr>
                <w:rFonts w:hint="cs"/>
                <w:rtl/>
              </w:rPr>
            </w:rPrChange>
          </w:rPr>
          <w:delText>את</w:delText>
        </w:r>
        <w:r w:rsidR="00A75109" w:rsidRPr="00AE4B49" w:rsidDel="00A226F9">
          <w:rPr>
            <w:rFonts w:asciiTheme="majorBidi" w:hAnsiTheme="majorBidi" w:cstheme="majorBidi"/>
            <w:rtl/>
            <w:rPrChange w:id="5005" w:author="yara ahmad" w:date="2021-04-18T08:34:00Z">
              <w:rPr>
                <w:rtl/>
              </w:rPr>
            </w:rPrChange>
          </w:rPr>
          <w:delText xml:space="preserve"> </w:delText>
        </w:r>
        <w:r w:rsidR="00A75109" w:rsidRPr="00AE4B49" w:rsidDel="00A226F9">
          <w:rPr>
            <w:rFonts w:asciiTheme="majorBidi" w:hAnsiTheme="majorBidi" w:cstheme="majorBidi" w:hint="cs"/>
            <w:rtl/>
            <w:rPrChange w:id="5006" w:author="yara ahmad" w:date="2021-04-18T08:34:00Z">
              <w:rPr>
                <w:rFonts w:hint="cs"/>
                <w:rtl/>
              </w:rPr>
            </w:rPrChange>
          </w:rPr>
          <w:delText>תהליך</w:delText>
        </w:r>
        <w:r w:rsidR="00A75109" w:rsidRPr="00AE4B49" w:rsidDel="00A226F9">
          <w:rPr>
            <w:rFonts w:asciiTheme="majorBidi" w:hAnsiTheme="majorBidi" w:cstheme="majorBidi"/>
            <w:rtl/>
            <w:rPrChange w:id="5007" w:author="yara ahmad" w:date="2021-04-18T08:34:00Z">
              <w:rPr>
                <w:rtl/>
              </w:rPr>
            </w:rPrChange>
          </w:rPr>
          <w:delText xml:space="preserve"> </w:delText>
        </w:r>
        <w:r w:rsidR="00A75109" w:rsidRPr="00AE4B49" w:rsidDel="00A226F9">
          <w:rPr>
            <w:rFonts w:asciiTheme="majorBidi" w:hAnsiTheme="majorBidi" w:cstheme="majorBidi" w:hint="cs"/>
            <w:rtl/>
            <w:rPrChange w:id="5008" w:author="yara ahmad" w:date="2021-04-18T08:34:00Z">
              <w:rPr>
                <w:rFonts w:hint="cs"/>
                <w:rtl/>
              </w:rPr>
            </w:rPrChange>
          </w:rPr>
          <w:delText>הרכישה</w:delText>
        </w:r>
        <w:r w:rsidR="00A75109" w:rsidRPr="00AE4B49" w:rsidDel="00A226F9">
          <w:rPr>
            <w:rFonts w:asciiTheme="majorBidi" w:hAnsiTheme="majorBidi" w:cstheme="majorBidi"/>
            <w:rtl/>
            <w:rPrChange w:id="5009" w:author="yara ahmad" w:date="2021-04-18T08:34:00Z">
              <w:rPr>
                <w:rtl/>
              </w:rPr>
            </w:rPrChange>
          </w:rPr>
          <w:delText xml:space="preserve"> </w:delText>
        </w:r>
        <w:r w:rsidR="00A75109" w:rsidRPr="00AE4B49" w:rsidDel="00A226F9">
          <w:rPr>
            <w:rFonts w:asciiTheme="majorBidi" w:hAnsiTheme="majorBidi" w:cstheme="majorBidi" w:hint="cs"/>
            <w:rtl/>
            <w:rPrChange w:id="5010" w:author="yara ahmad" w:date="2021-04-18T08:34:00Z">
              <w:rPr>
                <w:rFonts w:hint="cs"/>
                <w:rtl/>
              </w:rPr>
            </w:rPrChange>
          </w:rPr>
          <w:delText>או</w:delText>
        </w:r>
        <w:r w:rsidR="00A75109" w:rsidRPr="00AE4B49" w:rsidDel="00A226F9">
          <w:rPr>
            <w:rFonts w:asciiTheme="majorBidi" w:hAnsiTheme="majorBidi" w:cstheme="majorBidi"/>
            <w:rtl/>
            <w:rPrChange w:id="5011" w:author="yara ahmad" w:date="2021-04-18T08:34:00Z">
              <w:rPr>
                <w:rtl/>
              </w:rPr>
            </w:rPrChange>
          </w:rPr>
          <w:delText xml:space="preserve"> </w:delText>
        </w:r>
        <w:r w:rsidR="00A75109" w:rsidRPr="00AE4B49" w:rsidDel="00A226F9">
          <w:rPr>
            <w:rFonts w:asciiTheme="majorBidi" w:hAnsiTheme="majorBidi" w:cstheme="majorBidi" w:hint="cs"/>
            <w:rtl/>
            <w:rPrChange w:id="5012" w:author="yara ahmad" w:date="2021-04-18T08:34:00Z">
              <w:rPr>
                <w:rFonts w:hint="cs"/>
                <w:rtl/>
              </w:rPr>
            </w:rPrChange>
          </w:rPr>
          <w:delText>מקבלת</w:delText>
        </w:r>
        <w:r w:rsidR="00A75109" w:rsidRPr="00AE4B49" w:rsidDel="00A226F9">
          <w:rPr>
            <w:rFonts w:asciiTheme="majorBidi" w:hAnsiTheme="majorBidi" w:cstheme="majorBidi"/>
            <w:rtl/>
            <w:rPrChange w:id="5013" w:author="yara ahmad" w:date="2021-04-18T08:34:00Z">
              <w:rPr>
                <w:rtl/>
              </w:rPr>
            </w:rPrChange>
          </w:rPr>
          <w:delText xml:space="preserve"> </w:delText>
        </w:r>
        <w:r w:rsidR="00A75109" w:rsidRPr="00AE4B49" w:rsidDel="00A226F9">
          <w:rPr>
            <w:rFonts w:asciiTheme="majorBidi" w:hAnsiTheme="majorBidi" w:cstheme="majorBidi" w:hint="cs"/>
            <w:rtl/>
            <w:rPrChange w:id="5014" w:author="yara ahmad" w:date="2021-04-18T08:34:00Z">
              <w:rPr>
                <w:rFonts w:hint="cs"/>
                <w:rtl/>
              </w:rPr>
            </w:rPrChange>
          </w:rPr>
          <w:delText>הודעת</w:delText>
        </w:r>
        <w:r w:rsidR="00A75109" w:rsidRPr="00AE4B49" w:rsidDel="00A226F9">
          <w:rPr>
            <w:rFonts w:asciiTheme="majorBidi" w:hAnsiTheme="majorBidi" w:cstheme="majorBidi"/>
            <w:rtl/>
            <w:rPrChange w:id="5015" w:author="yara ahmad" w:date="2021-04-18T08:34:00Z">
              <w:rPr>
                <w:rtl/>
              </w:rPr>
            </w:rPrChange>
          </w:rPr>
          <w:delText xml:space="preserve"> </w:delText>
        </w:r>
        <w:r w:rsidR="00A75109" w:rsidRPr="00AE4B49" w:rsidDel="00A226F9">
          <w:rPr>
            <w:rFonts w:asciiTheme="majorBidi" w:hAnsiTheme="majorBidi" w:cstheme="majorBidi" w:hint="cs"/>
            <w:rtl/>
            <w:rPrChange w:id="5016" w:author="yara ahmad" w:date="2021-04-18T08:34:00Z">
              <w:rPr>
                <w:rFonts w:hint="cs"/>
                <w:rtl/>
              </w:rPr>
            </w:rPrChange>
          </w:rPr>
          <w:delText>דחייה</w:delText>
        </w:r>
        <w:r w:rsidR="00A75109" w:rsidRPr="00AE4B49" w:rsidDel="00A226F9">
          <w:rPr>
            <w:rFonts w:asciiTheme="majorBidi" w:hAnsiTheme="majorBidi" w:cstheme="majorBidi"/>
            <w:rtl/>
            <w:rPrChange w:id="5017" w:author="yara ahmad" w:date="2021-04-18T08:34:00Z">
              <w:rPr>
                <w:rtl/>
              </w:rPr>
            </w:rPrChange>
          </w:rPr>
          <w:delText xml:space="preserve"> </w:delText>
        </w:r>
        <w:r w:rsidR="00A75109" w:rsidRPr="00AE4B49" w:rsidDel="00A226F9">
          <w:rPr>
            <w:rFonts w:asciiTheme="majorBidi" w:hAnsiTheme="majorBidi" w:cstheme="majorBidi" w:hint="cs"/>
            <w:rtl/>
            <w:rPrChange w:id="5018" w:author="yara ahmad" w:date="2021-04-18T08:34:00Z">
              <w:rPr>
                <w:rFonts w:hint="cs"/>
                <w:rtl/>
              </w:rPr>
            </w:rPrChange>
          </w:rPr>
          <w:delText>והעסקה</w:delText>
        </w:r>
        <w:r w:rsidR="00A75109" w:rsidRPr="00AE4B49" w:rsidDel="00A226F9">
          <w:rPr>
            <w:rFonts w:asciiTheme="majorBidi" w:hAnsiTheme="majorBidi" w:cstheme="majorBidi"/>
            <w:rtl/>
            <w:rPrChange w:id="5019" w:author="yara ahmad" w:date="2021-04-18T08:34:00Z">
              <w:rPr>
                <w:rtl/>
              </w:rPr>
            </w:rPrChange>
          </w:rPr>
          <w:delText xml:space="preserve"> </w:delText>
        </w:r>
        <w:r w:rsidR="00A75109" w:rsidRPr="00AE4B49" w:rsidDel="00A226F9">
          <w:rPr>
            <w:rFonts w:asciiTheme="majorBidi" w:hAnsiTheme="majorBidi" w:cstheme="majorBidi" w:hint="cs"/>
            <w:rtl/>
            <w:rPrChange w:id="5020" w:author="yara ahmad" w:date="2021-04-18T08:34:00Z">
              <w:rPr>
                <w:rFonts w:hint="cs"/>
                <w:rtl/>
              </w:rPr>
            </w:rPrChange>
          </w:rPr>
          <w:delText>בוטלה</w:delText>
        </w:r>
        <w:r w:rsidR="00E059AB" w:rsidRPr="00AE4B49" w:rsidDel="00A226F9">
          <w:rPr>
            <w:rFonts w:asciiTheme="majorBidi" w:hAnsiTheme="majorBidi" w:cstheme="majorBidi"/>
            <w:rtl/>
            <w:rPrChange w:id="5021" w:author="yara ahmad" w:date="2021-04-18T08:34:00Z">
              <w:rPr>
                <w:rtl/>
              </w:rPr>
            </w:rPrChange>
          </w:rPr>
          <w:delText xml:space="preserve"> </w:delText>
        </w:r>
        <w:r w:rsidR="00E059AB" w:rsidRPr="00AE4B49" w:rsidDel="00A226F9">
          <w:rPr>
            <w:rFonts w:asciiTheme="majorBidi" w:hAnsiTheme="majorBidi" w:cstheme="majorBidi" w:hint="cs"/>
            <w:rtl/>
            <w:rPrChange w:id="5022" w:author="yara ahmad" w:date="2021-04-18T08:34:00Z">
              <w:rPr>
                <w:rFonts w:hint="cs"/>
                <w:rtl/>
              </w:rPr>
            </w:rPrChange>
          </w:rPr>
          <w:delText>ומעדכנת</w:delText>
        </w:r>
        <w:r w:rsidR="00E059AB" w:rsidRPr="00AE4B49" w:rsidDel="00A226F9">
          <w:rPr>
            <w:rFonts w:asciiTheme="majorBidi" w:hAnsiTheme="majorBidi" w:cstheme="majorBidi"/>
            <w:rtl/>
            <w:rPrChange w:id="5023" w:author="yara ahmad" w:date="2021-04-18T08:34:00Z">
              <w:rPr>
                <w:rtl/>
              </w:rPr>
            </w:rPrChange>
          </w:rPr>
          <w:delText xml:space="preserve"> </w:delText>
        </w:r>
        <w:r w:rsidR="00E059AB" w:rsidRPr="00AE4B49" w:rsidDel="00A226F9">
          <w:rPr>
            <w:rFonts w:asciiTheme="majorBidi" w:hAnsiTheme="majorBidi" w:cstheme="majorBidi" w:hint="cs"/>
            <w:rtl/>
            <w:rPrChange w:id="5024" w:author="yara ahmad" w:date="2021-04-18T08:34:00Z">
              <w:rPr>
                <w:rFonts w:hint="cs"/>
                <w:rtl/>
              </w:rPr>
            </w:rPrChange>
          </w:rPr>
          <w:delText>את</w:delText>
        </w:r>
        <w:r w:rsidR="00E059AB" w:rsidRPr="00AE4B49" w:rsidDel="00A226F9">
          <w:rPr>
            <w:rFonts w:asciiTheme="majorBidi" w:hAnsiTheme="majorBidi" w:cstheme="majorBidi"/>
            <w:rtl/>
            <w:rPrChange w:id="5025" w:author="yara ahmad" w:date="2021-04-18T08:34:00Z">
              <w:rPr>
                <w:rtl/>
              </w:rPr>
            </w:rPrChange>
          </w:rPr>
          <w:delText xml:space="preserve"> </w:delText>
        </w:r>
        <w:r w:rsidR="00E059AB" w:rsidRPr="00AE4B49" w:rsidDel="00A226F9">
          <w:rPr>
            <w:rFonts w:asciiTheme="majorBidi" w:hAnsiTheme="majorBidi" w:cstheme="majorBidi" w:hint="cs"/>
            <w:rtl/>
            <w:rPrChange w:id="5026" w:author="yara ahmad" w:date="2021-04-18T08:34:00Z">
              <w:rPr>
                <w:rFonts w:hint="cs"/>
                <w:rtl/>
              </w:rPr>
            </w:rPrChange>
          </w:rPr>
          <w:delText>המשתמש</w:delText>
        </w:r>
        <w:r w:rsidR="00E059AB" w:rsidRPr="00AE4B49" w:rsidDel="00A226F9">
          <w:rPr>
            <w:rFonts w:asciiTheme="majorBidi" w:hAnsiTheme="majorBidi" w:cstheme="majorBidi"/>
            <w:rtl/>
            <w:rPrChange w:id="5027" w:author="yara ahmad" w:date="2021-04-18T08:34:00Z">
              <w:rPr>
                <w:rtl/>
              </w:rPr>
            </w:rPrChange>
          </w:rPr>
          <w:delText xml:space="preserve"> </w:delText>
        </w:r>
        <w:r w:rsidR="00E059AB" w:rsidRPr="00AE4B49" w:rsidDel="00A226F9">
          <w:rPr>
            <w:rFonts w:asciiTheme="majorBidi" w:hAnsiTheme="majorBidi" w:cstheme="majorBidi" w:hint="cs"/>
            <w:rtl/>
            <w:rPrChange w:id="5028" w:author="yara ahmad" w:date="2021-04-18T08:34:00Z">
              <w:rPr>
                <w:rFonts w:hint="cs"/>
                <w:rtl/>
              </w:rPr>
            </w:rPrChange>
          </w:rPr>
          <w:delText>בהתאם</w:delText>
        </w:r>
        <w:r w:rsidR="00A75109" w:rsidRPr="00AE4B49" w:rsidDel="00A226F9">
          <w:rPr>
            <w:rFonts w:asciiTheme="majorBidi" w:hAnsiTheme="majorBidi" w:cstheme="majorBidi"/>
            <w:rtl/>
            <w:rPrChange w:id="5029" w:author="yara ahmad" w:date="2021-04-18T08:34:00Z">
              <w:rPr>
                <w:rtl/>
              </w:rPr>
            </w:rPrChange>
          </w:rPr>
          <w:delText>.</w:delText>
        </w:r>
      </w:del>
    </w:p>
    <w:p w14:paraId="57B6EC91" w14:textId="47D86F33" w:rsidR="007E164B" w:rsidRPr="00AE4B49" w:rsidDel="00A226F9" w:rsidRDefault="001C795F" w:rsidP="00A226F9">
      <w:pPr>
        <w:rPr>
          <w:del w:id="5030" w:author="yara ahmad" w:date="2021-04-18T13:47:00Z"/>
          <w:rFonts w:asciiTheme="majorBidi" w:hAnsiTheme="majorBidi" w:cstheme="majorBidi"/>
          <w:rPrChange w:id="5031" w:author="yara ahmad" w:date="2021-04-18T08:34:00Z">
            <w:rPr>
              <w:del w:id="5032" w:author="yara ahmad" w:date="2021-04-18T13:47:00Z"/>
            </w:rPr>
          </w:rPrChange>
        </w:rPr>
      </w:pPr>
      <w:del w:id="5033" w:author="yara ahmad" w:date="2021-04-18T13:47:00Z">
        <w:r w:rsidRPr="00AE4B49" w:rsidDel="00A226F9">
          <w:rPr>
            <w:rFonts w:asciiTheme="majorBidi" w:hAnsiTheme="majorBidi" w:cstheme="majorBidi" w:hint="cs"/>
            <w:rtl/>
            <w:rPrChange w:id="5034" w:author="yara ahmad" w:date="2021-04-18T08:34:00Z">
              <w:rPr>
                <w:rFonts w:hint="cs"/>
                <w:rtl/>
              </w:rPr>
            </w:rPrChange>
          </w:rPr>
          <w:delText>תהליך</w:delText>
        </w:r>
        <w:r w:rsidRPr="00AE4B49" w:rsidDel="00A226F9">
          <w:rPr>
            <w:rFonts w:asciiTheme="majorBidi" w:hAnsiTheme="majorBidi" w:cstheme="majorBidi"/>
            <w:rtl/>
            <w:rPrChange w:id="5035" w:author="yara ahmad" w:date="2021-04-18T08:34:00Z">
              <w:rPr>
                <w:rtl/>
              </w:rPr>
            </w:rPrChange>
          </w:rPr>
          <w:delText xml:space="preserve"> </w:delText>
        </w:r>
        <w:r w:rsidRPr="00AE4B49" w:rsidDel="00A226F9">
          <w:rPr>
            <w:rFonts w:asciiTheme="majorBidi" w:hAnsiTheme="majorBidi" w:cstheme="majorBidi" w:hint="cs"/>
            <w:rtl/>
            <w:rPrChange w:id="5036" w:author="yara ahmad" w:date="2021-04-18T08:34:00Z">
              <w:rPr>
                <w:rFonts w:hint="cs"/>
                <w:rtl/>
              </w:rPr>
            </w:rPrChange>
          </w:rPr>
          <w:delText>התרחיש</w:delText>
        </w:r>
        <w:r w:rsidRPr="00AE4B49" w:rsidDel="00A226F9">
          <w:rPr>
            <w:rFonts w:asciiTheme="majorBidi" w:hAnsiTheme="majorBidi" w:cstheme="majorBidi"/>
            <w:rtl/>
            <w:rPrChange w:id="5037" w:author="yara ahmad" w:date="2021-04-18T08:34:00Z">
              <w:rPr>
                <w:rtl/>
              </w:rPr>
            </w:rPrChange>
          </w:rPr>
          <w:delText xml:space="preserve"> :</w:delText>
        </w:r>
      </w:del>
    </w:p>
    <w:p w14:paraId="4C7E8BEC" w14:textId="151EF1F0" w:rsidR="007E164B" w:rsidRPr="00AE4B49" w:rsidDel="00A226F9" w:rsidRDefault="007E164B" w:rsidP="00A226F9">
      <w:pPr>
        <w:rPr>
          <w:del w:id="5038" w:author="yara ahmad" w:date="2021-04-18T13:47:00Z"/>
          <w:rFonts w:asciiTheme="majorBidi" w:hAnsiTheme="majorBidi" w:cstheme="majorBidi"/>
          <w:rtl/>
          <w:rPrChange w:id="5039" w:author="yara ahmad" w:date="2021-04-18T08:34:00Z">
            <w:rPr>
              <w:del w:id="5040" w:author="yara ahmad" w:date="2021-04-18T13:47:00Z"/>
              <w:rtl/>
            </w:rPr>
          </w:rPrChange>
        </w:rPr>
      </w:pPr>
      <w:del w:id="5041" w:author="yara ahmad" w:date="2021-04-18T13:47:00Z">
        <w:r w:rsidRPr="00AE4B49" w:rsidDel="00A226F9">
          <w:rPr>
            <w:rFonts w:asciiTheme="majorBidi" w:hAnsiTheme="majorBidi" w:cstheme="majorBidi"/>
            <w:rtl/>
            <w:rPrChange w:id="5042" w:author="yara ahmad" w:date="2021-04-18T08:34:00Z">
              <w:rPr>
                <w:rFonts w:cs="Arial"/>
                <w:rtl/>
              </w:rPr>
            </w:rPrChange>
          </w:rPr>
          <w:delText xml:space="preserve">1. </w:delText>
        </w:r>
        <w:r w:rsidRPr="00AE4B49" w:rsidDel="00A226F9">
          <w:rPr>
            <w:rFonts w:asciiTheme="majorBidi" w:hAnsiTheme="majorBidi" w:cstheme="majorBidi" w:hint="cs"/>
            <w:rtl/>
            <w:rPrChange w:id="5043" w:author="yara ahmad" w:date="2021-04-18T08:34:00Z">
              <w:rPr>
                <w:rFonts w:cs="Arial" w:hint="cs"/>
                <w:rtl/>
              </w:rPr>
            </w:rPrChange>
          </w:rPr>
          <w:delText>משתמש</w:delText>
        </w:r>
        <w:r w:rsidRPr="00AE4B49" w:rsidDel="00A226F9">
          <w:rPr>
            <w:rFonts w:asciiTheme="majorBidi" w:hAnsiTheme="majorBidi" w:cstheme="majorBidi"/>
            <w:rtl/>
            <w:rPrChange w:id="5044" w:author="yara ahmad" w:date="2021-04-18T08:34:00Z">
              <w:rPr>
                <w:rFonts w:cs="Arial"/>
                <w:rtl/>
              </w:rPr>
            </w:rPrChange>
          </w:rPr>
          <w:delText xml:space="preserve"> </w:delText>
        </w:r>
        <w:r w:rsidRPr="00AE4B49" w:rsidDel="00A226F9">
          <w:rPr>
            <w:rFonts w:asciiTheme="majorBidi" w:hAnsiTheme="majorBidi" w:cstheme="majorBidi" w:hint="cs"/>
            <w:rtl/>
            <w:rPrChange w:id="5045" w:author="yara ahmad" w:date="2021-04-18T08:34:00Z">
              <w:rPr>
                <w:rFonts w:cs="Arial" w:hint="cs"/>
                <w:rtl/>
              </w:rPr>
            </w:rPrChange>
          </w:rPr>
          <w:delText>במערכת</w:delText>
        </w:r>
        <w:r w:rsidRPr="00AE4B49" w:rsidDel="00A226F9">
          <w:rPr>
            <w:rFonts w:asciiTheme="majorBidi" w:hAnsiTheme="majorBidi" w:cstheme="majorBidi"/>
            <w:rtl/>
            <w:rPrChange w:id="5046" w:author="yara ahmad" w:date="2021-04-18T08:34:00Z">
              <w:rPr>
                <w:rFonts w:cs="Arial"/>
                <w:rtl/>
              </w:rPr>
            </w:rPrChange>
          </w:rPr>
          <w:delText xml:space="preserve"> </w:delText>
        </w:r>
        <w:r w:rsidRPr="00AE4B49" w:rsidDel="00A226F9">
          <w:rPr>
            <w:rFonts w:asciiTheme="majorBidi" w:hAnsiTheme="majorBidi" w:cstheme="majorBidi" w:hint="cs"/>
            <w:rtl/>
            <w:rPrChange w:id="5047" w:author="yara ahmad" w:date="2021-04-18T08:34:00Z">
              <w:rPr>
                <w:rFonts w:cs="Arial" w:hint="cs"/>
                <w:rtl/>
              </w:rPr>
            </w:rPrChange>
          </w:rPr>
          <w:delText>בוחר</w:delText>
        </w:r>
        <w:r w:rsidRPr="00AE4B49" w:rsidDel="00A226F9">
          <w:rPr>
            <w:rFonts w:asciiTheme="majorBidi" w:hAnsiTheme="majorBidi" w:cstheme="majorBidi"/>
            <w:rtl/>
            <w:rPrChange w:id="5048" w:author="yara ahmad" w:date="2021-04-18T08:34:00Z">
              <w:rPr>
                <w:rFonts w:cs="Arial"/>
                <w:rtl/>
              </w:rPr>
            </w:rPrChange>
          </w:rPr>
          <w:delText xml:space="preserve"> </w:delText>
        </w:r>
        <w:r w:rsidRPr="00AE4B49" w:rsidDel="00A226F9">
          <w:rPr>
            <w:rFonts w:asciiTheme="majorBidi" w:hAnsiTheme="majorBidi" w:cstheme="majorBidi" w:hint="cs"/>
            <w:rtl/>
            <w:rPrChange w:id="5049" w:author="yara ahmad" w:date="2021-04-18T08:34:00Z">
              <w:rPr>
                <w:rFonts w:cs="Arial" w:hint="cs"/>
                <w:rtl/>
              </w:rPr>
            </w:rPrChange>
          </w:rPr>
          <w:delText>באפציית</w:delText>
        </w:r>
        <w:r w:rsidRPr="00AE4B49" w:rsidDel="00A226F9">
          <w:rPr>
            <w:rFonts w:asciiTheme="majorBidi" w:hAnsiTheme="majorBidi" w:cstheme="majorBidi"/>
            <w:rtl/>
            <w:rPrChange w:id="5050" w:author="yara ahmad" w:date="2021-04-18T08:34:00Z">
              <w:rPr>
                <w:rFonts w:cs="Arial"/>
                <w:rtl/>
              </w:rPr>
            </w:rPrChange>
          </w:rPr>
          <w:delText xml:space="preserve"> </w:delText>
        </w:r>
        <w:r w:rsidRPr="00AE4B49" w:rsidDel="00A226F9">
          <w:rPr>
            <w:rFonts w:asciiTheme="majorBidi" w:hAnsiTheme="majorBidi" w:cstheme="majorBidi" w:hint="cs"/>
            <w:rtl/>
            <w:rPrChange w:id="5051" w:author="yara ahmad" w:date="2021-04-18T08:34:00Z">
              <w:rPr>
                <w:rFonts w:cs="Arial" w:hint="cs"/>
                <w:rtl/>
              </w:rPr>
            </w:rPrChange>
          </w:rPr>
          <w:delText>רכישה</w:delText>
        </w:r>
        <w:r w:rsidRPr="00AE4B49" w:rsidDel="00A226F9">
          <w:rPr>
            <w:rFonts w:asciiTheme="majorBidi" w:hAnsiTheme="majorBidi" w:cstheme="majorBidi"/>
            <w:rtl/>
            <w:rPrChange w:id="5052" w:author="yara ahmad" w:date="2021-04-18T08:34:00Z">
              <w:rPr>
                <w:rFonts w:cs="Arial"/>
                <w:rtl/>
              </w:rPr>
            </w:rPrChange>
          </w:rPr>
          <w:delText xml:space="preserve"> </w:delText>
        </w:r>
        <w:r w:rsidRPr="00AE4B49" w:rsidDel="00A226F9">
          <w:rPr>
            <w:rFonts w:asciiTheme="majorBidi" w:hAnsiTheme="majorBidi" w:cstheme="majorBidi" w:hint="cs"/>
            <w:rtl/>
            <w:rPrChange w:id="5053" w:author="yara ahmad" w:date="2021-04-18T08:34:00Z">
              <w:rPr>
                <w:rFonts w:cs="Arial" w:hint="cs"/>
                <w:rtl/>
              </w:rPr>
            </w:rPrChange>
          </w:rPr>
          <w:delText>מעמוד</w:delText>
        </w:r>
        <w:r w:rsidRPr="00AE4B49" w:rsidDel="00A226F9">
          <w:rPr>
            <w:rFonts w:asciiTheme="majorBidi" w:hAnsiTheme="majorBidi" w:cstheme="majorBidi"/>
            <w:rtl/>
            <w:rPrChange w:id="5054" w:author="yara ahmad" w:date="2021-04-18T08:34:00Z">
              <w:rPr>
                <w:rFonts w:cs="Arial"/>
                <w:rtl/>
              </w:rPr>
            </w:rPrChange>
          </w:rPr>
          <w:delText xml:space="preserve"> </w:delText>
        </w:r>
        <w:r w:rsidRPr="00AE4B49" w:rsidDel="00A226F9">
          <w:rPr>
            <w:rFonts w:asciiTheme="majorBidi" w:hAnsiTheme="majorBidi" w:cstheme="majorBidi" w:hint="cs"/>
            <w:rtl/>
            <w:rPrChange w:id="5055" w:author="yara ahmad" w:date="2021-04-18T08:34:00Z">
              <w:rPr>
                <w:rFonts w:cs="Arial" w:hint="cs"/>
                <w:rtl/>
              </w:rPr>
            </w:rPrChange>
          </w:rPr>
          <w:delText>העגלה</w:delText>
        </w:r>
        <w:r w:rsidRPr="00AE4B49" w:rsidDel="00A226F9">
          <w:rPr>
            <w:rFonts w:asciiTheme="majorBidi" w:hAnsiTheme="majorBidi" w:cstheme="majorBidi"/>
            <w:rtl/>
            <w:rPrChange w:id="5056" w:author="yara ahmad" w:date="2021-04-18T08:34:00Z">
              <w:rPr>
                <w:rFonts w:cs="Arial"/>
                <w:rtl/>
              </w:rPr>
            </w:rPrChange>
          </w:rPr>
          <w:delText xml:space="preserve"> / </w:delText>
        </w:r>
        <w:r w:rsidRPr="00AE4B49" w:rsidDel="00A226F9">
          <w:rPr>
            <w:rFonts w:asciiTheme="majorBidi" w:hAnsiTheme="majorBidi" w:cstheme="majorBidi" w:hint="cs"/>
            <w:rtl/>
            <w:rPrChange w:id="5057" w:author="yara ahmad" w:date="2021-04-18T08:34:00Z">
              <w:rPr>
                <w:rFonts w:cs="Arial" w:hint="cs"/>
                <w:rtl/>
              </w:rPr>
            </w:rPrChange>
          </w:rPr>
          <w:delText>סל</w:delText>
        </w:r>
        <w:r w:rsidRPr="00AE4B49" w:rsidDel="00A226F9">
          <w:rPr>
            <w:rFonts w:asciiTheme="majorBidi" w:hAnsiTheme="majorBidi" w:cstheme="majorBidi"/>
            <w:rtl/>
            <w:rPrChange w:id="5058" w:author="yara ahmad" w:date="2021-04-18T08:34:00Z">
              <w:rPr>
                <w:rFonts w:cs="Arial"/>
                <w:rtl/>
              </w:rPr>
            </w:rPrChange>
          </w:rPr>
          <w:delText xml:space="preserve"> </w:delText>
        </w:r>
        <w:r w:rsidRPr="00AE4B49" w:rsidDel="00A226F9">
          <w:rPr>
            <w:rFonts w:asciiTheme="majorBidi" w:hAnsiTheme="majorBidi" w:cstheme="majorBidi" w:hint="cs"/>
            <w:rtl/>
            <w:rPrChange w:id="5059" w:author="yara ahmad" w:date="2021-04-18T08:34:00Z">
              <w:rPr>
                <w:rFonts w:cs="Arial" w:hint="cs"/>
                <w:rtl/>
              </w:rPr>
            </w:rPrChange>
          </w:rPr>
          <w:delText>קניות</w:delText>
        </w:r>
        <w:r w:rsidRPr="00AE4B49" w:rsidDel="00A226F9">
          <w:rPr>
            <w:rFonts w:asciiTheme="majorBidi" w:hAnsiTheme="majorBidi" w:cstheme="majorBidi"/>
            <w:rtl/>
            <w:rPrChange w:id="5060" w:author="yara ahmad" w:date="2021-04-18T08:34:00Z">
              <w:rPr>
                <w:rFonts w:cs="Arial"/>
                <w:rtl/>
              </w:rPr>
            </w:rPrChange>
          </w:rPr>
          <w:delText xml:space="preserve"> </w:delText>
        </w:r>
        <w:r w:rsidRPr="00AE4B49" w:rsidDel="00A226F9">
          <w:rPr>
            <w:rFonts w:asciiTheme="majorBidi" w:hAnsiTheme="majorBidi" w:cstheme="majorBidi" w:hint="cs"/>
            <w:rtl/>
            <w:rPrChange w:id="5061" w:author="yara ahmad" w:date="2021-04-18T08:34:00Z">
              <w:rPr>
                <w:rFonts w:cs="Arial" w:hint="cs"/>
                <w:rtl/>
              </w:rPr>
            </w:rPrChange>
          </w:rPr>
          <w:delText>של</w:delText>
        </w:r>
        <w:r w:rsidRPr="00AE4B49" w:rsidDel="00A226F9">
          <w:rPr>
            <w:rFonts w:asciiTheme="majorBidi" w:hAnsiTheme="majorBidi" w:cstheme="majorBidi"/>
            <w:rtl/>
            <w:rPrChange w:id="5062" w:author="yara ahmad" w:date="2021-04-18T08:34:00Z">
              <w:rPr>
                <w:rFonts w:cs="Arial"/>
                <w:rtl/>
              </w:rPr>
            </w:rPrChange>
          </w:rPr>
          <w:delText xml:space="preserve"> </w:delText>
        </w:r>
        <w:r w:rsidRPr="00AE4B49" w:rsidDel="00A226F9">
          <w:rPr>
            <w:rFonts w:asciiTheme="majorBidi" w:hAnsiTheme="majorBidi" w:cstheme="majorBidi" w:hint="cs"/>
            <w:rtl/>
            <w:rPrChange w:id="5063" w:author="yara ahmad" w:date="2021-04-18T08:34:00Z">
              <w:rPr>
                <w:rFonts w:cs="Arial" w:hint="cs"/>
                <w:rtl/>
              </w:rPr>
            </w:rPrChange>
          </w:rPr>
          <w:delText>חנות</w:delText>
        </w:r>
        <w:r w:rsidRPr="00AE4B49" w:rsidDel="00A226F9">
          <w:rPr>
            <w:rFonts w:asciiTheme="majorBidi" w:hAnsiTheme="majorBidi" w:cstheme="majorBidi"/>
            <w:rtl/>
            <w:rPrChange w:id="5064" w:author="yara ahmad" w:date="2021-04-18T08:34:00Z">
              <w:rPr>
                <w:rFonts w:cs="Arial"/>
                <w:rtl/>
              </w:rPr>
            </w:rPrChange>
          </w:rPr>
          <w:delText xml:space="preserve"> </w:delText>
        </w:r>
        <w:r w:rsidRPr="00AE4B49" w:rsidDel="00A226F9">
          <w:rPr>
            <w:rFonts w:asciiTheme="majorBidi" w:hAnsiTheme="majorBidi" w:cstheme="majorBidi" w:hint="cs"/>
            <w:rtl/>
            <w:rPrChange w:id="5065" w:author="yara ahmad" w:date="2021-04-18T08:34:00Z">
              <w:rPr>
                <w:rFonts w:cs="Arial" w:hint="cs"/>
                <w:rtl/>
              </w:rPr>
            </w:rPrChange>
          </w:rPr>
          <w:delText>מסויים</w:delText>
        </w:r>
        <w:r w:rsidRPr="00AE4B49" w:rsidDel="00A226F9">
          <w:rPr>
            <w:rFonts w:asciiTheme="majorBidi" w:hAnsiTheme="majorBidi" w:cstheme="majorBidi"/>
            <w:rtl/>
            <w:rPrChange w:id="5066" w:author="yara ahmad" w:date="2021-04-18T08:34:00Z">
              <w:rPr>
                <w:rFonts w:cs="Arial"/>
                <w:rtl/>
              </w:rPr>
            </w:rPrChange>
          </w:rPr>
          <w:delText xml:space="preserve"> </w:delText>
        </w:r>
      </w:del>
    </w:p>
    <w:p w14:paraId="2DCABB13" w14:textId="5D62109C" w:rsidR="007E164B" w:rsidRPr="00AE4B49" w:rsidDel="00A226F9" w:rsidRDefault="007E164B" w:rsidP="00A226F9">
      <w:pPr>
        <w:rPr>
          <w:del w:id="5067" w:author="yara ahmad" w:date="2021-04-18T13:47:00Z"/>
          <w:rFonts w:asciiTheme="majorBidi" w:hAnsiTheme="majorBidi" w:cstheme="majorBidi"/>
          <w:rtl/>
          <w:rPrChange w:id="5068" w:author="yara ahmad" w:date="2021-04-18T08:34:00Z">
            <w:rPr>
              <w:del w:id="5069" w:author="yara ahmad" w:date="2021-04-18T13:47:00Z"/>
              <w:rtl/>
            </w:rPr>
          </w:rPrChange>
        </w:rPr>
      </w:pPr>
      <w:del w:id="5070" w:author="yara ahmad" w:date="2021-04-18T13:47:00Z">
        <w:r w:rsidRPr="00AE4B49" w:rsidDel="00A226F9">
          <w:rPr>
            <w:rFonts w:asciiTheme="majorBidi" w:hAnsiTheme="majorBidi" w:cstheme="majorBidi"/>
            <w:rtl/>
            <w:rPrChange w:id="5071" w:author="yara ahmad" w:date="2021-04-18T08:34:00Z">
              <w:rPr>
                <w:rFonts w:cs="Arial"/>
                <w:rtl/>
              </w:rPr>
            </w:rPrChange>
          </w:rPr>
          <w:delText xml:space="preserve">2. </w:delText>
        </w:r>
        <w:r w:rsidRPr="00AE4B49" w:rsidDel="00A226F9">
          <w:rPr>
            <w:rFonts w:asciiTheme="majorBidi" w:hAnsiTheme="majorBidi" w:cstheme="majorBidi" w:hint="cs"/>
            <w:rtl/>
            <w:rPrChange w:id="5072" w:author="yara ahmad" w:date="2021-04-18T08:34:00Z">
              <w:rPr>
                <w:rFonts w:cs="Arial" w:hint="cs"/>
                <w:rtl/>
              </w:rPr>
            </w:rPrChange>
          </w:rPr>
          <w:delText>המשתמש</w:delText>
        </w:r>
        <w:r w:rsidRPr="00AE4B49" w:rsidDel="00A226F9">
          <w:rPr>
            <w:rFonts w:asciiTheme="majorBidi" w:hAnsiTheme="majorBidi" w:cstheme="majorBidi"/>
            <w:rtl/>
            <w:rPrChange w:id="5073" w:author="yara ahmad" w:date="2021-04-18T08:34:00Z">
              <w:rPr>
                <w:rFonts w:cs="Arial"/>
                <w:rtl/>
              </w:rPr>
            </w:rPrChange>
          </w:rPr>
          <w:delText xml:space="preserve"> </w:delText>
        </w:r>
        <w:r w:rsidRPr="00AE4B49" w:rsidDel="00A226F9">
          <w:rPr>
            <w:rFonts w:asciiTheme="majorBidi" w:hAnsiTheme="majorBidi" w:cstheme="majorBidi" w:hint="cs"/>
            <w:rtl/>
            <w:rPrChange w:id="5074" w:author="yara ahmad" w:date="2021-04-18T08:34:00Z">
              <w:rPr>
                <w:rFonts w:cs="Arial" w:hint="cs"/>
                <w:rtl/>
              </w:rPr>
            </w:rPrChange>
          </w:rPr>
          <w:delText>עוקב</w:delText>
        </w:r>
        <w:r w:rsidRPr="00AE4B49" w:rsidDel="00A226F9">
          <w:rPr>
            <w:rFonts w:asciiTheme="majorBidi" w:hAnsiTheme="majorBidi" w:cstheme="majorBidi"/>
            <w:rtl/>
            <w:rPrChange w:id="5075" w:author="yara ahmad" w:date="2021-04-18T08:34:00Z">
              <w:rPr>
                <w:rFonts w:cs="Arial"/>
                <w:rtl/>
              </w:rPr>
            </w:rPrChange>
          </w:rPr>
          <w:delText xml:space="preserve"> </w:delText>
        </w:r>
        <w:r w:rsidRPr="00AE4B49" w:rsidDel="00A226F9">
          <w:rPr>
            <w:rFonts w:asciiTheme="majorBidi" w:hAnsiTheme="majorBidi" w:cstheme="majorBidi" w:hint="cs"/>
            <w:rtl/>
            <w:rPrChange w:id="5076" w:author="yara ahmad" w:date="2021-04-18T08:34:00Z">
              <w:rPr>
                <w:rFonts w:cs="Arial" w:hint="cs"/>
                <w:rtl/>
              </w:rPr>
            </w:rPrChange>
          </w:rPr>
          <w:delText>אחרי</w:delText>
        </w:r>
        <w:r w:rsidRPr="00AE4B49" w:rsidDel="00A226F9">
          <w:rPr>
            <w:rFonts w:asciiTheme="majorBidi" w:hAnsiTheme="majorBidi" w:cstheme="majorBidi"/>
            <w:rtl/>
            <w:rPrChange w:id="5077" w:author="yara ahmad" w:date="2021-04-18T08:34:00Z">
              <w:rPr>
                <w:rFonts w:cs="Arial"/>
                <w:rtl/>
              </w:rPr>
            </w:rPrChange>
          </w:rPr>
          <w:delText xml:space="preserve"> </w:delText>
        </w:r>
        <w:r w:rsidRPr="00AE4B49" w:rsidDel="00A226F9">
          <w:rPr>
            <w:rFonts w:asciiTheme="majorBidi" w:hAnsiTheme="majorBidi" w:cstheme="majorBidi" w:hint="cs"/>
            <w:rtl/>
            <w:rPrChange w:id="5078" w:author="yara ahmad" w:date="2021-04-18T08:34:00Z">
              <w:rPr>
                <w:rFonts w:cs="Arial" w:hint="cs"/>
                <w:rtl/>
              </w:rPr>
            </w:rPrChange>
          </w:rPr>
          <w:delText>הוראות</w:delText>
        </w:r>
        <w:r w:rsidRPr="00AE4B49" w:rsidDel="00A226F9">
          <w:rPr>
            <w:rFonts w:asciiTheme="majorBidi" w:hAnsiTheme="majorBidi" w:cstheme="majorBidi"/>
            <w:rtl/>
            <w:rPrChange w:id="5079" w:author="yara ahmad" w:date="2021-04-18T08:34:00Z">
              <w:rPr>
                <w:rFonts w:cs="Arial"/>
                <w:rtl/>
              </w:rPr>
            </w:rPrChange>
          </w:rPr>
          <w:delText xml:space="preserve"> </w:delText>
        </w:r>
        <w:r w:rsidRPr="00AE4B49" w:rsidDel="00A226F9">
          <w:rPr>
            <w:rFonts w:asciiTheme="majorBidi" w:hAnsiTheme="majorBidi" w:cstheme="majorBidi" w:hint="cs"/>
            <w:rtl/>
            <w:rPrChange w:id="5080" w:author="yara ahmad" w:date="2021-04-18T08:34:00Z">
              <w:rPr>
                <w:rFonts w:cs="Arial" w:hint="cs"/>
                <w:rtl/>
              </w:rPr>
            </w:rPrChange>
          </w:rPr>
          <w:delText>המערכת</w:delText>
        </w:r>
        <w:r w:rsidRPr="00AE4B49" w:rsidDel="00A226F9">
          <w:rPr>
            <w:rFonts w:asciiTheme="majorBidi" w:hAnsiTheme="majorBidi" w:cstheme="majorBidi"/>
            <w:rtl/>
            <w:rPrChange w:id="5081" w:author="yara ahmad" w:date="2021-04-18T08:34:00Z">
              <w:rPr>
                <w:rFonts w:cs="Arial"/>
                <w:rtl/>
              </w:rPr>
            </w:rPrChange>
          </w:rPr>
          <w:delText xml:space="preserve"> </w:delText>
        </w:r>
        <w:r w:rsidRPr="00AE4B49" w:rsidDel="00A226F9">
          <w:rPr>
            <w:rFonts w:asciiTheme="majorBidi" w:hAnsiTheme="majorBidi" w:cstheme="majorBidi" w:hint="cs"/>
            <w:rtl/>
            <w:rPrChange w:id="5082" w:author="yara ahmad" w:date="2021-04-18T08:34:00Z">
              <w:rPr>
                <w:rFonts w:cs="Arial" w:hint="cs"/>
                <w:rtl/>
              </w:rPr>
            </w:rPrChange>
          </w:rPr>
          <w:delText>בהתאם</w:delText>
        </w:r>
        <w:r w:rsidRPr="00AE4B49" w:rsidDel="00A226F9">
          <w:rPr>
            <w:rFonts w:asciiTheme="majorBidi" w:hAnsiTheme="majorBidi" w:cstheme="majorBidi"/>
            <w:rtl/>
            <w:rPrChange w:id="5083" w:author="yara ahmad" w:date="2021-04-18T08:34:00Z">
              <w:rPr>
                <w:rFonts w:cs="Arial"/>
                <w:rtl/>
              </w:rPr>
            </w:rPrChange>
          </w:rPr>
          <w:delText xml:space="preserve"> </w:delText>
        </w:r>
        <w:r w:rsidRPr="00AE4B49" w:rsidDel="00A226F9">
          <w:rPr>
            <w:rFonts w:asciiTheme="majorBidi" w:hAnsiTheme="majorBidi" w:cstheme="majorBidi" w:hint="cs"/>
            <w:rtl/>
            <w:rPrChange w:id="5084" w:author="yara ahmad" w:date="2021-04-18T08:34:00Z">
              <w:rPr>
                <w:rFonts w:cs="Arial" w:hint="cs"/>
                <w:rtl/>
              </w:rPr>
            </w:rPrChange>
          </w:rPr>
          <w:delText>למדניות</w:delText>
        </w:r>
        <w:r w:rsidRPr="00AE4B49" w:rsidDel="00A226F9">
          <w:rPr>
            <w:rFonts w:asciiTheme="majorBidi" w:hAnsiTheme="majorBidi" w:cstheme="majorBidi"/>
            <w:rtl/>
            <w:rPrChange w:id="5085" w:author="yara ahmad" w:date="2021-04-18T08:34:00Z">
              <w:rPr>
                <w:rFonts w:cs="Arial"/>
                <w:rtl/>
              </w:rPr>
            </w:rPrChange>
          </w:rPr>
          <w:delText xml:space="preserve"> </w:delText>
        </w:r>
        <w:r w:rsidRPr="00AE4B49" w:rsidDel="00A226F9">
          <w:rPr>
            <w:rFonts w:asciiTheme="majorBidi" w:hAnsiTheme="majorBidi" w:cstheme="majorBidi" w:hint="cs"/>
            <w:rtl/>
            <w:rPrChange w:id="5086" w:author="yara ahmad" w:date="2021-04-18T08:34:00Z">
              <w:rPr>
                <w:rFonts w:cs="Arial" w:hint="cs"/>
                <w:rtl/>
              </w:rPr>
            </w:rPrChange>
          </w:rPr>
          <w:delText>הקניות</w:delText>
        </w:r>
        <w:r w:rsidRPr="00AE4B49" w:rsidDel="00A226F9">
          <w:rPr>
            <w:rFonts w:asciiTheme="majorBidi" w:hAnsiTheme="majorBidi" w:cstheme="majorBidi"/>
            <w:rtl/>
            <w:rPrChange w:id="5087" w:author="yara ahmad" w:date="2021-04-18T08:34:00Z">
              <w:rPr>
                <w:rFonts w:cs="Arial"/>
                <w:rtl/>
              </w:rPr>
            </w:rPrChange>
          </w:rPr>
          <w:delText xml:space="preserve"> </w:delText>
        </w:r>
        <w:r w:rsidRPr="00AE4B49" w:rsidDel="00A226F9">
          <w:rPr>
            <w:rFonts w:asciiTheme="majorBidi" w:hAnsiTheme="majorBidi" w:cstheme="majorBidi" w:hint="cs"/>
            <w:rtl/>
            <w:rPrChange w:id="5088" w:author="yara ahmad" w:date="2021-04-18T08:34:00Z">
              <w:rPr>
                <w:rFonts w:cs="Arial" w:hint="cs"/>
                <w:rtl/>
              </w:rPr>
            </w:rPrChange>
          </w:rPr>
          <w:delText>שנבחרה</w:delText>
        </w:r>
        <w:r w:rsidRPr="00AE4B49" w:rsidDel="00A226F9">
          <w:rPr>
            <w:rFonts w:asciiTheme="majorBidi" w:hAnsiTheme="majorBidi" w:cstheme="majorBidi"/>
            <w:rtl/>
            <w:rPrChange w:id="5089" w:author="yara ahmad" w:date="2021-04-18T08:34:00Z">
              <w:rPr>
                <w:rFonts w:cs="Arial"/>
                <w:rtl/>
              </w:rPr>
            </w:rPrChange>
          </w:rPr>
          <w:delText xml:space="preserve"> </w:delText>
        </w:r>
        <w:r w:rsidRPr="00AE4B49" w:rsidDel="00A226F9">
          <w:rPr>
            <w:rFonts w:asciiTheme="majorBidi" w:hAnsiTheme="majorBidi" w:cstheme="majorBidi" w:hint="cs"/>
            <w:rtl/>
            <w:rPrChange w:id="5090" w:author="yara ahmad" w:date="2021-04-18T08:34:00Z">
              <w:rPr>
                <w:rFonts w:cs="Arial" w:hint="cs"/>
                <w:rtl/>
              </w:rPr>
            </w:rPrChange>
          </w:rPr>
          <w:delText>ומזין</w:delText>
        </w:r>
        <w:r w:rsidRPr="00AE4B49" w:rsidDel="00A226F9">
          <w:rPr>
            <w:rFonts w:asciiTheme="majorBidi" w:hAnsiTheme="majorBidi" w:cstheme="majorBidi"/>
            <w:rtl/>
            <w:rPrChange w:id="5091" w:author="yara ahmad" w:date="2021-04-18T08:34:00Z">
              <w:rPr>
                <w:rFonts w:cs="Arial"/>
                <w:rtl/>
              </w:rPr>
            </w:rPrChange>
          </w:rPr>
          <w:delText xml:space="preserve"> </w:delText>
        </w:r>
        <w:r w:rsidRPr="00AE4B49" w:rsidDel="00A226F9">
          <w:rPr>
            <w:rFonts w:asciiTheme="majorBidi" w:hAnsiTheme="majorBidi" w:cstheme="majorBidi" w:hint="cs"/>
            <w:rtl/>
            <w:rPrChange w:id="5092" w:author="yara ahmad" w:date="2021-04-18T08:34:00Z">
              <w:rPr>
                <w:rFonts w:cs="Arial" w:hint="cs"/>
                <w:rtl/>
              </w:rPr>
            </w:rPrChange>
          </w:rPr>
          <w:delText>את</w:delText>
        </w:r>
        <w:r w:rsidRPr="00AE4B49" w:rsidDel="00A226F9">
          <w:rPr>
            <w:rFonts w:asciiTheme="majorBidi" w:hAnsiTheme="majorBidi" w:cstheme="majorBidi"/>
            <w:rtl/>
            <w:rPrChange w:id="5093" w:author="yara ahmad" w:date="2021-04-18T08:34:00Z">
              <w:rPr>
                <w:rFonts w:cs="Arial"/>
                <w:rtl/>
              </w:rPr>
            </w:rPrChange>
          </w:rPr>
          <w:delText xml:space="preserve"> </w:delText>
        </w:r>
        <w:r w:rsidRPr="00AE4B49" w:rsidDel="00A226F9">
          <w:rPr>
            <w:rFonts w:asciiTheme="majorBidi" w:hAnsiTheme="majorBidi" w:cstheme="majorBidi" w:hint="cs"/>
            <w:rtl/>
            <w:rPrChange w:id="5094" w:author="yara ahmad" w:date="2021-04-18T08:34:00Z">
              <w:rPr>
                <w:rFonts w:cs="Arial" w:hint="cs"/>
                <w:rtl/>
              </w:rPr>
            </w:rPrChange>
          </w:rPr>
          <w:delText>הפרטים</w:delText>
        </w:r>
        <w:r w:rsidRPr="00AE4B49" w:rsidDel="00A226F9">
          <w:rPr>
            <w:rFonts w:asciiTheme="majorBidi" w:hAnsiTheme="majorBidi" w:cstheme="majorBidi"/>
            <w:rtl/>
            <w:rPrChange w:id="5095" w:author="yara ahmad" w:date="2021-04-18T08:34:00Z">
              <w:rPr>
                <w:rFonts w:cs="Arial"/>
                <w:rtl/>
              </w:rPr>
            </w:rPrChange>
          </w:rPr>
          <w:delText xml:space="preserve"> </w:delText>
        </w:r>
        <w:r w:rsidRPr="00AE4B49" w:rsidDel="00A226F9">
          <w:rPr>
            <w:rFonts w:asciiTheme="majorBidi" w:hAnsiTheme="majorBidi" w:cstheme="majorBidi" w:hint="cs"/>
            <w:rtl/>
            <w:rPrChange w:id="5096" w:author="yara ahmad" w:date="2021-04-18T08:34:00Z">
              <w:rPr>
                <w:rFonts w:cs="Arial" w:hint="cs"/>
                <w:rtl/>
              </w:rPr>
            </w:rPrChange>
          </w:rPr>
          <w:delText>הנצרכים</w:delText>
        </w:r>
      </w:del>
    </w:p>
    <w:p w14:paraId="2D9C6B2C" w14:textId="428DE266" w:rsidR="001C795F" w:rsidRPr="00AE4B49" w:rsidDel="00A226F9" w:rsidRDefault="007E164B" w:rsidP="00A226F9">
      <w:pPr>
        <w:rPr>
          <w:del w:id="5097" w:author="yara ahmad" w:date="2021-04-18T13:47:00Z"/>
          <w:rFonts w:asciiTheme="majorBidi" w:hAnsiTheme="majorBidi" w:cstheme="majorBidi"/>
          <w:rtl/>
          <w:rPrChange w:id="5098" w:author="yara ahmad" w:date="2021-04-18T08:34:00Z">
            <w:rPr>
              <w:del w:id="5099" w:author="yara ahmad" w:date="2021-04-18T13:47:00Z"/>
              <w:rtl/>
            </w:rPr>
          </w:rPrChange>
        </w:rPr>
      </w:pPr>
      <w:del w:id="5100" w:author="yara ahmad" w:date="2021-04-18T13:47:00Z">
        <w:r w:rsidRPr="00AE4B49" w:rsidDel="00A226F9">
          <w:rPr>
            <w:rFonts w:asciiTheme="majorBidi" w:hAnsiTheme="majorBidi" w:cstheme="majorBidi"/>
            <w:rtl/>
            <w:rPrChange w:id="5101" w:author="yara ahmad" w:date="2021-04-18T08:34:00Z">
              <w:rPr>
                <w:rFonts w:cs="Arial"/>
                <w:rtl/>
              </w:rPr>
            </w:rPrChange>
          </w:rPr>
          <w:delText xml:space="preserve">3. </w:delText>
        </w:r>
        <w:r w:rsidRPr="00AE4B49" w:rsidDel="00A226F9">
          <w:rPr>
            <w:rFonts w:asciiTheme="majorBidi" w:hAnsiTheme="majorBidi" w:cstheme="majorBidi" w:hint="cs"/>
            <w:rtl/>
            <w:rPrChange w:id="5102" w:author="yara ahmad" w:date="2021-04-18T08:34:00Z">
              <w:rPr>
                <w:rFonts w:cs="Arial" w:hint="cs"/>
                <w:rtl/>
              </w:rPr>
            </w:rPrChange>
          </w:rPr>
          <w:delText>מערכת</w:delText>
        </w:r>
        <w:r w:rsidRPr="00AE4B49" w:rsidDel="00A226F9">
          <w:rPr>
            <w:rFonts w:asciiTheme="majorBidi" w:hAnsiTheme="majorBidi" w:cstheme="majorBidi"/>
            <w:rtl/>
            <w:rPrChange w:id="5103" w:author="yara ahmad" w:date="2021-04-18T08:34:00Z">
              <w:rPr>
                <w:rFonts w:cs="Arial"/>
                <w:rtl/>
              </w:rPr>
            </w:rPrChange>
          </w:rPr>
          <w:delText xml:space="preserve"> </w:delText>
        </w:r>
        <w:r w:rsidRPr="00AE4B49" w:rsidDel="00A226F9">
          <w:rPr>
            <w:rFonts w:asciiTheme="majorBidi" w:hAnsiTheme="majorBidi" w:cstheme="majorBidi" w:hint="cs"/>
            <w:rtl/>
            <w:rPrChange w:id="5104" w:author="yara ahmad" w:date="2021-04-18T08:34:00Z">
              <w:rPr>
                <w:rFonts w:cs="Arial" w:hint="cs"/>
                <w:rtl/>
              </w:rPr>
            </w:rPrChange>
          </w:rPr>
          <w:delText>המסחר</w:delText>
        </w:r>
        <w:r w:rsidRPr="00AE4B49" w:rsidDel="00A226F9">
          <w:rPr>
            <w:rFonts w:asciiTheme="majorBidi" w:hAnsiTheme="majorBidi" w:cstheme="majorBidi"/>
            <w:rtl/>
            <w:rPrChange w:id="5105" w:author="yara ahmad" w:date="2021-04-18T08:34:00Z">
              <w:rPr>
                <w:rFonts w:cs="Arial"/>
                <w:rtl/>
              </w:rPr>
            </w:rPrChange>
          </w:rPr>
          <w:delText xml:space="preserve"> </w:delText>
        </w:r>
        <w:r w:rsidRPr="00AE4B49" w:rsidDel="00A226F9">
          <w:rPr>
            <w:rFonts w:asciiTheme="majorBidi" w:hAnsiTheme="majorBidi" w:cstheme="majorBidi" w:hint="cs"/>
            <w:rtl/>
            <w:rPrChange w:id="5106" w:author="yara ahmad" w:date="2021-04-18T08:34:00Z">
              <w:rPr>
                <w:rFonts w:cs="Arial" w:hint="cs"/>
                <w:rtl/>
              </w:rPr>
            </w:rPrChange>
          </w:rPr>
          <w:delText>יוצרת</w:delText>
        </w:r>
        <w:r w:rsidRPr="00AE4B49" w:rsidDel="00A226F9">
          <w:rPr>
            <w:rFonts w:asciiTheme="majorBidi" w:hAnsiTheme="majorBidi" w:cstheme="majorBidi"/>
            <w:rtl/>
            <w:rPrChange w:id="5107" w:author="yara ahmad" w:date="2021-04-18T08:34:00Z">
              <w:rPr>
                <w:rFonts w:cs="Arial"/>
                <w:rtl/>
              </w:rPr>
            </w:rPrChange>
          </w:rPr>
          <w:delText xml:space="preserve"> </w:delText>
        </w:r>
        <w:r w:rsidRPr="00AE4B49" w:rsidDel="00A226F9">
          <w:rPr>
            <w:rFonts w:asciiTheme="majorBidi" w:hAnsiTheme="majorBidi" w:cstheme="majorBidi" w:hint="cs"/>
            <w:rtl/>
            <w:rPrChange w:id="5108" w:author="yara ahmad" w:date="2021-04-18T08:34:00Z">
              <w:rPr>
                <w:rFonts w:cs="Arial" w:hint="cs"/>
                <w:rtl/>
              </w:rPr>
            </w:rPrChange>
          </w:rPr>
          <w:delText>קשר</w:delText>
        </w:r>
        <w:r w:rsidRPr="00AE4B49" w:rsidDel="00A226F9">
          <w:rPr>
            <w:rFonts w:asciiTheme="majorBidi" w:hAnsiTheme="majorBidi" w:cstheme="majorBidi"/>
            <w:rtl/>
            <w:rPrChange w:id="5109" w:author="yara ahmad" w:date="2021-04-18T08:34:00Z">
              <w:rPr>
                <w:rFonts w:cs="Arial"/>
                <w:rtl/>
              </w:rPr>
            </w:rPrChange>
          </w:rPr>
          <w:delText xml:space="preserve"> </w:delText>
        </w:r>
        <w:r w:rsidRPr="00AE4B49" w:rsidDel="00A226F9">
          <w:rPr>
            <w:rFonts w:asciiTheme="majorBidi" w:hAnsiTheme="majorBidi" w:cstheme="majorBidi" w:hint="cs"/>
            <w:rtl/>
            <w:rPrChange w:id="5110" w:author="yara ahmad" w:date="2021-04-18T08:34:00Z">
              <w:rPr>
                <w:rFonts w:cs="Arial" w:hint="cs"/>
                <w:rtl/>
              </w:rPr>
            </w:rPrChange>
          </w:rPr>
          <w:delText>עם</w:delText>
        </w:r>
        <w:r w:rsidRPr="00AE4B49" w:rsidDel="00A226F9">
          <w:rPr>
            <w:rFonts w:asciiTheme="majorBidi" w:hAnsiTheme="majorBidi" w:cstheme="majorBidi"/>
            <w:rtl/>
            <w:rPrChange w:id="5111" w:author="yara ahmad" w:date="2021-04-18T08:34:00Z">
              <w:rPr>
                <w:rFonts w:cs="Arial"/>
                <w:rtl/>
              </w:rPr>
            </w:rPrChange>
          </w:rPr>
          <w:delText xml:space="preserve"> </w:delText>
        </w:r>
        <w:r w:rsidRPr="00AE4B49" w:rsidDel="00A226F9">
          <w:rPr>
            <w:rFonts w:asciiTheme="majorBidi" w:hAnsiTheme="majorBidi" w:cstheme="majorBidi" w:hint="cs"/>
            <w:rtl/>
            <w:rPrChange w:id="5112" w:author="yara ahmad" w:date="2021-04-18T08:34:00Z">
              <w:rPr>
                <w:rFonts w:cs="Arial" w:hint="cs"/>
                <w:rtl/>
              </w:rPr>
            </w:rPrChange>
          </w:rPr>
          <w:delText>מערכת</w:delText>
        </w:r>
        <w:r w:rsidRPr="00AE4B49" w:rsidDel="00A226F9">
          <w:rPr>
            <w:rFonts w:asciiTheme="majorBidi" w:hAnsiTheme="majorBidi" w:cstheme="majorBidi"/>
            <w:rtl/>
            <w:rPrChange w:id="5113" w:author="yara ahmad" w:date="2021-04-18T08:34:00Z">
              <w:rPr>
                <w:rFonts w:cs="Arial"/>
                <w:rtl/>
              </w:rPr>
            </w:rPrChange>
          </w:rPr>
          <w:delText xml:space="preserve"> </w:delText>
        </w:r>
        <w:r w:rsidRPr="00AE4B49" w:rsidDel="00A226F9">
          <w:rPr>
            <w:rFonts w:asciiTheme="majorBidi" w:hAnsiTheme="majorBidi" w:cstheme="majorBidi" w:hint="cs"/>
            <w:rtl/>
            <w:rPrChange w:id="5114" w:author="yara ahmad" w:date="2021-04-18T08:34:00Z">
              <w:rPr>
                <w:rFonts w:cs="Arial" w:hint="cs"/>
                <w:rtl/>
              </w:rPr>
            </w:rPrChange>
          </w:rPr>
          <w:delText>גביית</w:delText>
        </w:r>
        <w:r w:rsidRPr="00AE4B49" w:rsidDel="00A226F9">
          <w:rPr>
            <w:rFonts w:asciiTheme="majorBidi" w:hAnsiTheme="majorBidi" w:cstheme="majorBidi"/>
            <w:rtl/>
            <w:rPrChange w:id="5115" w:author="yara ahmad" w:date="2021-04-18T08:34:00Z">
              <w:rPr>
                <w:rFonts w:cs="Arial"/>
                <w:rtl/>
              </w:rPr>
            </w:rPrChange>
          </w:rPr>
          <w:delText xml:space="preserve"> </w:delText>
        </w:r>
        <w:r w:rsidRPr="00AE4B49" w:rsidDel="00A226F9">
          <w:rPr>
            <w:rFonts w:asciiTheme="majorBidi" w:hAnsiTheme="majorBidi" w:cstheme="majorBidi" w:hint="cs"/>
            <w:rtl/>
            <w:rPrChange w:id="5116" w:author="yara ahmad" w:date="2021-04-18T08:34:00Z">
              <w:rPr>
                <w:rFonts w:cs="Arial" w:hint="cs"/>
                <w:rtl/>
              </w:rPr>
            </w:rPrChange>
          </w:rPr>
          <w:delText>הקספים</w:delText>
        </w:r>
        <w:r w:rsidRPr="00AE4B49" w:rsidDel="00A226F9">
          <w:rPr>
            <w:rFonts w:asciiTheme="majorBidi" w:hAnsiTheme="majorBidi" w:cstheme="majorBidi"/>
            <w:rtl/>
            <w:rPrChange w:id="5117" w:author="yara ahmad" w:date="2021-04-18T08:34:00Z">
              <w:rPr>
                <w:rFonts w:cs="Arial"/>
                <w:rtl/>
              </w:rPr>
            </w:rPrChange>
          </w:rPr>
          <w:delText xml:space="preserve"> </w:delText>
        </w:r>
        <w:r w:rsidRPr="00AE4B49" w:rsidDel="00A226F9">
          <w:rPr>
            <w:rFonts w:asciiTheme="majorBidi" w:hAnsiTheme="majorBidi" w:cstheme="majorBidi" w:hint="cs"/>
            <w:rtl/>
            <w:rPrChange w:id="5118" w:author="yara ahmad" w:date="2021-04-18T08:34:00Z">
              <w:rPr>
                <w:rFonts w:cs="Arial" w:hint="cs"/>
                <w:rtl/>
              </w:rPr>
            </w:rPrChange>
          </w:rPr>
          <w:delText>ומחזירה</w:delText>
        </w:r>
        <w:r w:rsidRPr="00AE4B49" w:rsidDel="00A226F9">
          <w:rPr>
            <w:rFonts w:asciiTheme="majorBidi" w:hAnsiTheme="majorBidi" w:cstheme="majorBidi"/>
            <w:rtl/>
            <w:rPrChange w:id="5119" w:author="yara ahmad" w:date="2021-04-18T08:34:00Z">
              <w:rPr>
                <w:rFonts w:cs="Arial"/>
                <w:rtl/>
              </w:rPr>
            </w:rPrChange>
          </w:rPr>
          <w:delText xml:space="preserve"> </w:delText>
        </w:r>
        <w:r w:rsidRPr="00AE4B49" w:rsidDel="00A226F9">
          <w:rPr>
            <w:rFonts w:asciiTheme="majorBidi" w:hAnsiTheme="majorBidi" w:cstheme="majorBidi" w:hint="cs"/>
            <w:rtl/>
            <w:rPrChange w:id="5120" w:author="yara ahmad" w:date="2021-04-18T08:34:00Z">
              <w:rPr>
                <w:rFonts w:cs="Arial" w:hint="cs"/>
                <w:rtl/>
              </w:rPr>
            </w:rPrChange>
          </w:rPr>
          <w:delText>לקונה</w:delText>
        </w:r>
        <w:r w:rsidRPr="00AE4B49" w:rsidDel="00A226F9">
          <w:rPr>
            <w:rFonts w:asciiTheme="majorBidi" w:hAnsiTheme="majorBidi" w:cstheme="majorBidi"/>
            <w:rtl/>
            <w:rPrChange w:id="5121" w:author="yara ahmad" w:date="2021-04-18T08:34:00Z">
              <w:rPr>
                <w:rFonts w:cs="Arial"/>
                <w:rtl/>
              </w:rPr>
            </w:rPrChange>
          </w:rPr>
          <w:delText xml:space="preserve"> </w:delText>
        </w:r>
        <w:r w:rsidRPr="00AE4B49" w:rsidDel="00A226F9">
          <w:rPr>
            <w:rFonts w:asciiTheme="majorBidi" w:hAnsiTheme="majorBidi" w:cstheme="majorBidi" w:hint="cs"/>
            <w:rtl/>
            <w:rPrChange w:id="5122" w:author="yara ahmad" w:date="2021-04-18T08:34:00Z">
              <w:rPr>
                <w:rFonts w:cs="Arial" w:hint="cs"/>
                <w:rtl/>
              </w:rPr>
            </w:rPrChange>
          </w:rPr>
          <w:delText>אישור</w:delText>
        </w:r>
        <w:r w:rsidRPr="00AE4B49" w:rsidDel="00A226F9">
          <w:rPr>
            <w:rFonts w:asciiTheme="majorBidi" w:hAnsiTheme="majorBidi" w:cstheme="majorBidi"/>
            <w:rtl/>
            <w:rPrChange w:id="5123" w:author="yara ahmad" w:date="2021-04-18T08:34:00Z">
              <w:rPr>
                <w:rFonts w:cs="Arial"/>
                <w:rtl/>
              </w:rPr>
            </w:rPrChange>
          </w:rPr>
          <w:delText xml:space="preserve"> </w:delText>
        </w:r>
        <w:r w:rsidRPr="00AE4B49" w:rsidDel="00A226F9">
          <w:rPr>
            <w:rFonts w:asciiTheme="majorBidi" w:hAnsiTheme="majorBidi" w:cstheme="majorBidi" w:hint="cs"/>
            <w:rtl/>
            <w:rPrChange w:id="5124" w:author="yara ahmad" w:date="2021-04-18T08:34:00Z">
              <w:rPr>
                <w:rFonts w:cs="Arial" w:hint="cs"/>
                <w:rtl/>
              </w:rPr>
            </w:rPrChange>
          </w:rPr>
          <w:delText>או</w:delText>
        </w:r>
        <w:r w:rsidRPr="00AE4B49" w:rsidDel="00A226F9">
          <w:rPr>
            <w:rFonts w:asciiTheme="majorBidi" w:hAnsiTheme="majorBidi" w:cstheme="majorBidi"/>
            <w:rtl/>
            <w:rPrChange w:id="5125" w:author="yara ahmad" w:date="2021-04-18T08:34:00Z">
              <w:rPr>
                <w:rFonts w:cs="Arial"/>
                <w:rtl/>
              </w:rPr>
            </w:rPrChange>
          </w:rPr>
          <w:delText xml:space="preserve"> </w:delText>
        </w:r>
        <w:r w:rsidRPr="00AE4B49" w:rsidDel="00A226F9">
          <w:rPr>
            <w:rFonts w:asciiTheme="majorBidi" w:hAnsiTheme="majorBidi" w:cstheme="majorBidi" w:hint="cs"/>
            <w:rtl/>
            <w:rPrChange w:id="5126" w:author="yara ahmad" w:date="2021-04-18T08:34:00Z">
              <w:rPr>
                <w:rFonts w:cs="Arial" w:hint="cs"/>
                <w:rtl/>
              </w:rPr>
            </w:rPrChange>
          </w:rPr>
          <w:delText>דחייה</w:delText>
        </w:r>
        <w:r w:rsidRPr="00AE4B49" w:rsidDel="00A226F9">
          <w:rPr>
            <w:rFonts w:asciiTheme="majorBidi" w:hAnsiTheme="majorBidi" w:cstheme="majorBidi"/>
            <w:rtl/>
            <w:rPrChange w:id="5127" w:author="yara ahmad" w:date="2021-04-18T08:34:00Z">
              <w:rPr>
                <w:rFonts w:cs="Arial"/>
                <w:rtl/>
              </w:rPr>
            </w:rPrChange>
          </w:rPr>
          <w:delText xml:space="preserve"> </w:delText>
        </w:r>
        <w:r w:rsidRPr="00AE4B49" w:rsidDel="00A226F9">
          <w:rPr>
            <w:rFonts w:asciiTheme="majorBidi" w:hAnsiTheme="majorBidi" w:cstheme="majorBidi" w:hint="cs"/>
            <w:rtl/>
            <w:rPrChange w:id="5128" w:author="yara ahmad" w:date="2021-04-18T08:34:00Z">
              <w:rPr>
                <w:rFonts w:cs="Arial" w:hint="cs"/>
                <w:rtl/>
              </w:rPr>
            </w:rPrChange>
          </w:rPr>
          <w:delText>לגבי</w:delText>
        </w:r>
        <w:r w:rsidRPr="00AE4B49" w:rsidDel="00A226F9">
          <w:rPr>
            <w:rFonts w:asciiTheme="majorBidi" w:hAnsiTheme="majorBidi" w:cstheme="majorBidi"/>
            <w:rtl/>
            <w:rPrChange w:id="5129" w:author="yara ahmad" w:date="2021-04-18T08:34:00Z">
              <w:rPr>
                <w:rFonts w:cs="Arial"/>
                <w:rtl/>
              </w:rPr>
            </w:rPrChange>
          </w:rPr>
          <w:delText xml:space="preserve"> </w:delText>
        </w:r>
        <w:r w:rsidRPr="00AE4B49" w:rsidDel="00A226F9">
          <w:rPr>
            <w:rFonts w:asciiTheme="majorBidi" w:hAnsiTheme="majorBidi" w:cstheme="majorBidi" w:hint="cs"/>
            <w:rtl/>
            <w:rPrChange w:id="5130" w:author="yara ahmad" w:date="2021-04-18T08:34:00Z">
              <w:rPr>
                <w:rFonts w:cs="Arial" w:hint="cs"/>
                <w:rtl/>
              </w:rPr>
            </w:rPrChange>
          </w:rPr>
          <w:delText>ביצוע</w:delText>
        </w:r>
        <w:r w:rsidRPr="00AE4B49" w:rsidDel="00A226F9">
          <w:rPr>
            <w:rFonts w:asciiTheme="majorBidi" w:hAnsiTheme="majorBidi" w:cstheme="majorBidi"/>
            <w:rtl/>
            <w:rPrChange w:id="5131" w:author="yara ahmad" w:date="2021-04-18T08:34:00Z">
              <w:rPr>
                <w:rFonts w:cs="Arial"/>
                <w:rtl/>
              </w:rPr>
            </w:rPrChange>
          </w:rPr>
          <w:delText xml:space="preserve"> </w:delText>
        </w:r>
        <w:r w:rsidRPr="00AE4B49" w:rsidDel="00A226F9">
          <w:rPr>
            <w:rFonts w:asciiTheme="majorBidi" w:hAnsiTheme="majorBidi" w:cstheme="majorBidi" w:hint="cs"/>
            <w:rtl/>
            <w:rPrChange w:id="5132" w:author="yara ahmad" w:date="2021-04-18T08:34:00Z">
              <w:rPr>
                <w:rFonts w:cs="Arial" w:hint="cs"/>
                <w:rtl/>
              </w:rPr>
            </w:rPrChange>
          </w:rPr>
          <w:delText>התשלום</w:delText>
        </w:r>
        <w:r w:rsidRPr="00AE4B49" w:rsidDel="00A226F9">
          <w:rPr>
            <w:rFonts w:asciiTheme="majorBidi" w:hAnsiTheme="majorBidi" w:cstheme="majorBidi"/>
            <w:rtl/>
            <w:rPrChange w:id="5133" w:author="yara ahmad" w:date="2021-04-18T08:34:00Z">
              <w:rPr>
                <w:rFonts w:cs="Arial"/>
                <w:rtl/>
              </w:rPr>
            </w:rPrChange>
          </w:rPr>
          <w:delText xml:space="preserve"> .</w:delText>
        </w:r>
        <w:r w:rsidR="003368DF" w:rsidRPr="00AE4B49" w:rsidDel="00A226F9">
          <w:rPr>
            <w:rFonts w:asciiTheme="majorBidi" w:hAnsiTheme="majorBidi" w:cstheme="majorBidi"/>
            <w:rtl/>
            <w:rPrChange w:id="5134" w:author="yara ahmad" w:date="2021-04-18T08:34:00Z">
              <w:rPr>
                <w:rtl/>
              </w:rPr>
            </w:rPrChange>
          </w:rPr>
          <w:delText xml:space="preserve"> </w:delText>
        </w:r>
      </w:del>
    </w:p>
    <w:p w14:paraId="64C853BE" w14:textId="4A2B8ED9" w:rsidR="001C795F" w:rsidRPr="00AE4B49" w:rsidDel="00A226F9" w:rsidRDefault="001C795F" w:rsidP="00A226F9">
      <w:pPr>
        <w:rPr>
          <w:del w:id="5135" w:author="yara ahmad" w:date="2021-04-18T13:47:00Z"/>
          <w:rFonts w:asciiTheme="majorBidi" w:hAnsiTheme="majorBidi" w:cstheme="majorBidi"/>
          <w:rtl/>
          <w:rPrChange w:id="5136" w:author="yara ahmad" w:date="2021-04-18T08:34:00Z">
            <w:rPr>
              <w:del w:id="5137" w:author="yara ahmad" w:date="2021-04-18T13:47:00Z"/>
              <w:rtl/>
            </w:rPr>
          </w:rPrChange>
        </w:rPr>
      </w:pPr>
      <w:del w:id="5138" w:author="yara ahmad" w:date="2021-04-18T13:47:00Z">
        <w:r w:rsidRPr="00AE4B49" w:rsidDel="00A226F9">
          <w:rPr>
            <w:rFonts w:asciiTheme="majorBidi" w:hAnsiTheme="majorBidi" w:cstheme="majorBidi" w:hint="cs"/>
            <w:rtl/>
            <w:rPrChange w:id="5139" w:author="yara ahmad" w:date="2021-04-18T08:34:00Z">
              <w:rPr>
                <w:rFonts w:hint="cs"/>
                <w:rtl/>
              </w:rPr>
            </w:rPrChange>
          </w:rPr>
          <w:delText>בדיקות</w:delText>
        </w:r>
        <w:r w:rsidRPr="00AE4B49" w:rsidDel="00A226F9">
          <w:rPr>
            <w:rFonts w:asciiTheme="majorBidi" w:hAnsiTheme="majorBidi" w:cstheme="majorBidi"/>
            <w:rtl/>
            <w:rPrChange w:id="5140" w:author="yara ahmad" w:date="2021-04-18T08:34:00Z">
              <w:rPr>
                <w:rtl/>
              </w:rPr>
            </w:rPrChange>
          </w:rPr>
          <w:delText xml:space="preserve"> </w:delText>
        </w:r>
        <w:r w:rsidRPr="00AE4B49" w:rsidDel="00A226F9">
          <w:rPr>
            <w:rFonts w:asciiTheme="majorBidi" w:hAnsiTheme="majorBidi" w:cstheme="majorBidi" w:hint="cs"/>
            <w:rtl/>
            <w:rPrChange w:id="5141" w:author="yara ahmad" w:date="2021-04-18T08:34:00Z">
              <w:rPr>
                <w:rFonts w:hint="cs"/>
                <w:rtl/>
              </w:rPr>
            </w:rPrChange>
          </w:rPr>
          <w:delText>קבלה</w:delText>
        </w:r>
        <w:r w:rsidRPr="00AE4B49" w:rsidDel="00A226F9">
          <w:rPr>
            <w:rFonts w:asciiTheme="majorBidi" w:hAnsiTheme="majorBidi" w:cstheme="majorBidi"/>
            <w:rtl/>
            <w:rPrChange w:id="5142" w:author="yara ahmad" w:date="2021-04-18T08:34:00Z">
              <w:rPr>
                <w:rtl/>
              </w:rPr>
            </w:rPrChange>
          </w:rPr>
          <w:delText xml:space="preserve"> :</w:delText>
        </w:r>
      </w:del>
    </w:p>
    <w:p w14:paraId="74419B47" w14:textId="325D0990" w:rsidR="001C795F" w:rsidRPr="00AE4B49" w:rsidDel="00A226F9" w:rsidRDefault="003368DF" w:rsidP="00A226F9">
      <w:pPr>
        <w:rPr>
          <w:del w:id="5143" w:author="yara ahmad" w:date="2021-04-18T13:47:00Z"/>
          <w:rFonts w:asciiTheme="majorBidi" w:hAnsiTheme="majorBidi" w:cstheme="majorBidi"/>
          <w:rtl/>
          <w:rPrChange w:id="5144" w:author="yara ahmad" w:date="2021-04-18T08:34:00Z">
            <w:rPr>
              <w:del w:id="5145" w:author="yara ahmad" w:date="2021-04-18T13:47:00Z"/>
              <w:rtl/>
            </w:rPr>
          </w:rPrChange>
        </w:rPr>
      </w:pPr>
      <w:del w:id="5146" w:author="yara ahmad" w:date="2021-04-18T13:47:00Z">
        <w:r w:rsidRPr="00AE4B49" w:rsidDel="00A226F9">
          <w:rPr>
            <w:rFonts w:asciiTheme="majorBidi" w:hAnsiTheme="majorBidi" w:cstheme="majorBidi"/>
            <w:rPrChange w:id="5147" w:author="yara ahmad" w:date="2021-04-18T08:34:00Z">
              <w:rPr/>
            </w:rPrChange>
          </w:rPr>
          <w:delText>happy</w:delText>
        </w:r>
        <w:r w:rsidRPr="00AE4B49" w:rsidDel="00A226F9">
          <w:rPr>
            <w:rFonts w:asciiTheme="majorBidi" w:hAnsiTheme="majorBidi" w:cstheme="majorBidi"/>
            <w:rtl/>
            <w:rPrChange w:id="5148" w:author="yara ahmad" w:date="2021-04-18T08:34:00Z">
              <w:rPr>
                <w:rtl/>
              </w:rPr>
            </w:rPrChange>
          </w:rPr>
          <w:delText xml:space="preserve">: </w:delText>
        </w:r>
        <w:r w:rsidRPr="00AE4B49" w:rsidDel="00A226F9">
          <w:rPr>
            <w:rFonts w:asciiTheme="majorBidi" w:hAnsiTheme="majorBidi" w:cstheme="majorBidi" w:hint="cs"/>
            <w:rtl/>
            <w:rPrChange w:id="5149" w:author="yara ahmad" w:date="2021-04-18T08:34:00Z">
              <w:rPr>
                <w:rFonts w:hint="cs"/>
                <w:rtl/>
              </w:rPr>
            </w:rPrChange>
          </w:rPr>
          <w:delText>המשתמש</w:delText>
        </w:r>
        <w:r w:rsidRPr="00AE4B49" w:rsidDel="00A226F9">
          <w:rPr>
            <w:rFonts w:asciiTheme="majorBidi" w:hAnsiTheme="majorBidi" w:cstheme="majorBidi"/>
            <w:rtl/>
            <w:rPrChange w:id="5150" w:author="yara ahmad" w:date="2021-04-18T08:34:00Z">
              <w:rPr>
                <w:rtl/>
              </w:rPr>
            </w:rPrChange>
          </w:rPr>
          <w:delText xml:space="preserve"> </w:delText>
        </w:r>
        <w:r w:rsidRPr="00AE4B49" w:rsidDel="00A226F9">
          <w:rPr>
            <w:rFonts w:asciiTheme="majorBidi" w:hAnsiTheme="majorBidi" w:cstheme="majorBidi" w:hint="cs"/>
            <w:rtl/>
            <w:rPrChange w:id="5151" w:author="yara ahmad" w:date="2021-04-18T08:34:00Z">
              <w:rPr>
                <w:rFonts w:hint="cs"/>
                <w:rtl/>
              </w:rPr>
            </w:rPrChange>
          </w:rPr>
          <w:delText>נכנס</w:delText>
        </w:r>
        <w:r w:rsidRPr="00AE4B49" w:rsidDel="00A226F9">
          <w:rPr>
            <w:rFonts w:asciiTheme="majorBidi" w:hAnsiTheme="majorBidi" w:cstheme="majorBidi"/>
            <w:rtl/>
            <w:rPrChange w:id="5152" w:author="yara ahmad" w:date="2021-04-18T08:34:00Z">
              <w:rPr>
                <w:rtl/>
              </w:rPr>
            </w:rPrChange>
          </w:rPr>
          <w:delText xml:space="preserve"> </w:delText>
        </w:r>
        <w:r w:rsidRPr="00AE4B49" w:rsidDel="00A226F9">
          <w:rPr>
            <w:rFonts w:asciiTheme="majorBidi" w:hAnsiTheme="majorBidi" w:cstheme="majorBidi" w:hint="cs"/>
            <w:rtl/>
            <w:rPrChange w:id="5153" w:author="yara ahmad" w:date="2021-04-18T08:34:00Z">
              <w:rPr>
                <w:rFonts w:hint="cs"/>
                <w:rtl/>
              </w:rPr>
            </w:rPrChange>
          </w:rPr>
          <w:delText>לעגלת</w:delText>
        </w:r>
        <w:r w:rsidRPr="00AE4B49" w:rsidDel="00A226F9">
          <w:rPr>
            <w:rFonts w:asciiTheme="majorBidi" w:hAnsiTheme="majorBidi" w:cstheme="majorBidi"/>
            <w:rtl/>
            <w:rPrChange w:id="5154" w:author="yara ahmad" w:date="2021-04-18T08:34:00Z">
              <w:rPr>
                <w:rtl/>
              </w:rPr>
            </w:rPrChange>
          </w:rPr>
          <w:delText xml:space="preserve"> </w:delText>
        </w:r>
        <w:r w:rsidRPr="00AE4B49" w:rsidDel="00A226F9">
          <w:rPr>
            <w:rFonts w:asciiTheme="majorBidi" w:hAnsiTheme="majorBidi" w:cstheme="majorBidi" w:hint="cs"/>
            <w:rtl/>
            <w:rPrChange w:id="5155" w:author="yara ahmad" w:date="2021-04-18T08:34:00Z">
              <w:rPr>
                <w:rFonts w:hint="cs"/>
                <w:rtl/>
              </w:rPr>
            </w:rPrChange>
          </w:rPr>
          <w:delText>קניות</w:delText>
        </w:r>
        <w:r w:rsidRPr="00AE4B49" w:rsidDel="00A226F9">
          <w:rPr>
            <w:rFonts w:asciiTheme="majorBidi" w:hAnsiTheme="majorBidi" w:cstheme="majorBidi"/>
            <w:rtl/>
            <w:rPrChange w:id="5156" w:author="yara ahmad" w:date="2021-04-18T08:34:00Z">
              <w:rPr>
                <w:rtl/>
              </w:rPr>
            </w:rPrChange>
          </w:rPr>
          <w:delText xml:space="preserve"> , </w:delText>
        </w:r>
        <w:r w:rsidRPr="00AE4B49" w:rsidDel="00A226F9">
          <w:rPr>
            <w:rFonts w:asciiTheme="majorBidi" w:hAnsiTheme="majorBidi" w:cstheme="majorBidi" w:hint="cs"/>
            <w:rtl/>
            <w:rPrChange w:id="5157" w:author="yara ahmad" w:date="2021-04-18T08:34:00Z">
              <w:rPr>
                <w:rFonts w:hint="cs"/>
                <w:rtl/>
              </w:rPr>
            </w:rPrChange>
          </w:rPr>
          <w:delText>בוחר</w:delText>
        </w:r>
        <w:r w:rsidRPr="00AE4B49" w:rsidDel="00A226F9">
          <w:rPr>
            <w:rFonts w:asciiTheme="majorBidi" w:hAnsiTheme="majorBidi" w:cstheme="majorBidi"/>
            <w:rtl/>
            <w:rPrChange w:id="5158" w:author="yara ahmad" w:date="2021-04-18T08:34:00Z">
              <w:rPr>
                <w:rtl/>
              </w:rPr>
            </w:rPrChange>
          </w:rPr>
          <w:delText xml:space="preserve"> </w:delText>
        </w:r>
        <w:r w:rsidRPr="00AE4B49" w:rsidDel="00A226F9">
          <w:rPr>
            <w:rFonts w:asciiTheme="majorBidi" w:hAnsiTheme="majorBidi" w:cstheme="majorBidi" w:hint="cs"/>
            <w:rtl/>
            <w:rPrChange w:id="5159" w:author="yara ahmad" w:date="2021-04-18T08:34:00Z">
              <w:rPr>
                <w:rFonts w:hint="cs"/>
                <w:rtl/>
              </w:rPr>
            </w:rPrChange>
          </w:rPr>
          <w:delText>בשיטת</w:delText>
        </w:r>
        <w:r w:rsidRPr="00AE4B49" w:rsidDel="00A226F9">
          <w:rPr>
            <w:rFonts w:asciiTheme="majorBidi" w:hAnsiTheme="majorBidi" w:cstheme="majorBidi"/>
            <w:rtl/>
            <w:rPrChange w:id="5160" w:author="yara ahmad" w:date="2021-04-18T08:34:00Z">
              <w:rPr>
                <w:rtl/>
              </w:rPr>
            </w:rPrChange>
          </w:rPr>
          <w:delText xml:space="preserve"> </w:delText>
        </w:r>
        <w:r w:rsidRPr="00AE4B49" w:rsidDel="00A226F9">
          <w:rPr>
            <w:rFonts w:asciiTheme="majorBidi" w:hAnsiTheme="majorBidi" w:cstheme="majorBidi" w:hint="cs"/>
            <w:rtl/>
            <w:rPrChange w:id="5161" w:author="yara ahmad" w:date="2021-04-18T08:34:00Z">
              <w:rPr>
                <w:rFonts w:hint="cs"/>
                <w:rtl/>
              </w:rPr>
            </w:rPrChange>
          </w:rPr>
          <w:delText>תשלום</w:delText>
        </w:r>
        <w:r w:rsidRPr="00AE4B49" w:rsidDel="00A226F9">
          <w:rPr>
            <w:rFonts w:asciiTheme="majorBidi" w:hAnsiTheme="majorBidi" w:cstheme="majorBidi"/>
            <w:rtl/>
            <w:rPrChange w:id="5162" w:author="yara ahmad" w:date="2021-04-18T08:34:00Z">
              <w:rPr>
                <w:rtl/>
              </w:rPr>
            </w:rPrChange>
          </w:rPr>
          <w:delText xml:space="preserve"> </w:delText>
        </w:r>
        <w:r w:rsidRPr="00AE4B49" w:rsidDel="00A226F9">
          <w:rPr>
            <w:rFonts w:asciiTheme="majorBidi" w:hAnsiTheme="majorBidi" w:cstheme="majorBidi" w:hint="cs"/>
            <w:rtl/>
            <w:rPrChange w:id="5163" w:author="yara ahmad" w:date="2021-04-18T08:34:00Z">
              <w:rPr>
                <w:rFonts w:hint="cs"/>
                <w:rtl/>
              </w:rPr>
            </w:rPrChange>
          </w:rPr>
          <w:delText>מתאימה</w:delText>
        </w:r>
        <w:r w:rsidRPr="00AE4B49" w:rsidDel="00A226F9">
          <w:rPr>
            <w:rFonts w:asciiTheme="majorBidi" w:hAnsiTheme="majorBidi" w:cstheme="majorBidi"/>
            <w:rtl/>
            <w:rPrChange w:id="5164" w:author="yara ahmad" w:date="2021-04-18T08:34:00Z">
              <w:rPr>
                <w:rtl/>
              </w:rPr>
            </w:rPrChange>
          </w:rPr>
          <w:delText xml:space="preserve"> </w:delText>
        </w:r>
        <w:r w:rsidRPr="00AE4B49" w:rsidDel="00A226F9">
          <w:rPr>
            <w:rFonts w:asciiTheme="majorBidi" w:hAnsiTheme="majorBidi" w:cstheme="majorBidi" w:hint="cs"/>
            <w:rtl/>
            <w:rPrChange w:id="5165" w:author="yara ahmad" w:date="2021-04-18T08:34:00Z">
              <w:rPr>
                <w:rFonts w:hint="cs"/>
                <w:rtl/>
              </w:rPr>
            </w:rPrChange>
          </w:rPr>
          <w:delText>ומזין</w:delText>
        </w:r>
        <w:r w:rsidRPr="00AE4B49" w:rsidDel="00A226F9">
          <w:rPr>
            <w:rFonts w:asciiTheme="majorBidi" w:hAnsiTheme="majorBidi" w:cstheme="majorBidi"/>
            <w:rtl/>
            <w:rPrChange w:id="5166" w:author="yara ahmad" w:date="2021-04-18T08:34:00Z">
              <w:rPr>
                <w:rtl/>
              </w:rPr>
            </w:rPrChange>
          </w:rPr>
          <w:delText xml:space="preserve"> </w:delText>
        </w:r>
        <w:r w:rsidRPr="00AE4B49" w:rsidDel="00A226F9">
          <w:rPr>
            <w:rFonts w:asciiTheme="majorBidi" w:hAnsiTheme="majorBidi" w:cstheme="majorBidi" w:hint="cs"/>
            <w:rtl/>
            <w:rPrChange w:id="5167" w:author="yara ahmad" w:date="2021-04-18T08:34:00Z">
              <w:rPr>
                <w:rFonts w:hint="cs"/>
                <w:rtl/>
              </w:rPr>
            </w:rPrChange>
          </w:rPr>
          <w:delText>את</w:delText>
        </w:r>
        <w:r w:rsidRPr="00AE4B49" w:rsidDel="00A226F9">
          <w:rPr>
            <w:rFonts w:asciiTheme="majorBidi" w:hAnsiTheme="majorBidi" w:cstheme="majorBidi"/>
            <w:rtl/>
            <w:rPrChange w:id="5168" w:author="yara ahmad" w:date="2021-04-18T08:34:00Z">
              <w:rPr>
                <w:rtl/>
              </w:rPr>
            </w:rPrChange>
          </w:rPr>
          <w:delText xml:space="preserve"> </w:delText>
        </w:r>
        <w:r w:rsidRPr="00AE4B49" w:rsidDel="00A226F9">
          <w:rPr>
            <w:rFonts w:asciiTheme="majorBidi" w:hAnsiTheme="majorBidi" w:cstheme="majorBidi" w:hint="cs"/>
            <w:rtl/>
            <w:rPrChange w:id="5169" w:author="yara ahmad" w:date="2021-04-18T08:34:00Z">
              <w:rPr>
                <w:rFonts w:hint="cs"/>
                <w:rtl/>
              </w:rPr>
            </w:rPrChange>
          </w:rPr>
          <w:delText>פרטיו</w:delText>
        </w:r>
        <w:r w:rsidRPr="00AE4B49" w:rsidDel="00A226F9">
          <w:rPr>
            <w:rFonts w:asciiTheme="majorBidi" w:hAnsiTheme="majorBidi" w:cstheme="majorBidi"/>
            <w:rtl/>
            <w:rPrChange w:id="5170" w:author="yara ahmad" w:date="2021-04-18T08:34:00Z">
              <w:rPr>
                <w:rtl/>
              </w:rPr>
            </w:rPrChange>
          </w:rPr>
          <w:delText xml:space="preserve"> , </w:delText>
        </w:r>
        <w:r w:rsidRPr="00AE4B49" w:rsidDel="00A226F9">
          <w:rPr>
            <w:rFonts w:asciiTheme="majorBidi" w:hAnsiTheme="majorBidi" w:cstheme="majorBidi" w:hint="cs"/>
            <w:rtl/>
            <w:rPrChange w:id="5171" w:author="yara ahmad" w:date="2021-04-18T08:34:00Z">
              <w:rPr>
                <w:rFonts w:hint="cs"/>
                <w:rtl/>
              </w:rPr>
            </w:rPrChange>
          </w:rPr>
          <w:delText>העסקה</w:delText>
        </w:r>
        <w:r w:rsidRPr="00AE4B49" w:rsidDel="00A226F9">
          <w:rPr>
            <w:rFonts w:asciiTheme="majorBidi" w:hAnsiTheme="majorBidi" w:cstheme="majorBidi"/>
            <w:rtl/>
            <w:rPrChange w:id="5172" w:author="yara ahmad" w:date="2021-04-18T08:34:00Z">
              <w:rPr>
                <w:rtl/>
              </w:rPr>
            </w:rPrChange>
          </w:rPr>
          <w:delText xml:space="preserve"> </w:delText>
        </w:r>
        <w:r w:rsidRPr="00AE4B49" w:rsidDel="00A226F9">
          <w:rPr>
            <w:rFonts w:asciiTheme="majorBidi" w:hAnsiTheme="majorBidi" w:cstheme="majorBidi" w:hint="cs"/>
            <w:rtl/>
            <w:rPrChange w:id="5173" w:author="yara ahmad" w:date="2021-04-18T08:34:00Z">
              <w:rPr>
                <w:rFonts w:hint="cs"/>
                <w:rtl/>
              </w:rPr>
            </w:rPrChange>
          </w:rPr>
          <w:delText>מתבצעת</w:delText>
        </w:r>
        <w:r w:rsidRPr="00AE4B49" w:rsidDel="00A226F9">
          <w:rPr>
            <w:rFonts w:asciiTheme="majorBidi" w:hAnsiTheme="majorBidi" w:cstheme="majorBidi"/>
            <w:rtl/>
            <w:rPrChange w:id="5174" w:author="yara ahmad" w:date="2021-04-18T08:34:00Z">
              <w:rPr>
                <w:rtl/>
              </w:rPr>
            </w:rPrChange>
          </w:rPr>
          <w:delText xml:space="preserve"> </w:delText>
        </w:r>
        <w:r w:rsidRPr="00AE4B49" w:rsidDel="00A226F9">
          <w:rPr>
            <w:rFonts w:asciiTheme="majorBidi" w:hAnsiTheme="majorBidi" w:cstheme="majorBidi" w:hint="cs"/>
            <w:rtl/>
            <w:rPrChange w:id="5175" w:author="yara ahmad" w:date="2021-04-18T08:34:00Z">
              <w:rPr>
                <w:rFonts w:hint="cs"/>
                <w:rtl/>
              </w:rPr>
            </w:rPrChange>
          </w:rPr>
          <w:delText>בהצלחה</w:delText>
        </w:r>
        <w:r w:rsidRPr="00AE4B49" w:rsidDel="00A226F9">
          <w:rPr>
            <w:rFonts w:asciiTheme="majorBidi" w:hAnsiTheme="majorBidi" w:cstheme="majorBidi"/>
            <w:rtl/>
            <w:rPrChange w:id="5176" w:author="yara ahmad" w:date="2021-04-18T08:34:00Z">
              <w:rPr>
                <w:rtl/>
              </w:rPr>
            </w:rPrChange>
          </w:rPr>
          <w:delText xml:space="preserve"> .</w:delText>
        </w:r>
      </w:del>
    </w:p>
    <w:p w14:paraId="7F954B27" w14:textId="353690DB" w:rsidR="003368DF" w:rsidRPr="00AE4B49" w:rsidDel="00A226F9" w:rsidRDefault="003368DF" w:rsidP="00A226F9">
      <w:pPr>
        <w:rPr>
          <w:del w:id="5177" w:author="yara ahmad" w:date="2021-04-18T13:47:00Z"/>
          <w:rFonts w:asciiTheme="majorBidi" w:hAnsiTheme="majorBidi" w:cstheme="majorBidi"/>
          <w:rtl/>
          <w:rPrChange w:id="5178" w:author="yara ahmad" w:date="2021-04-18T08:34:00Z">
            <w:rPr>
              <w:del w:id="5179" w:author="yara ahmad" w:date="2021-04-18T13:47:00Z"/>
              <w:rtl/>
            </w:rPr>
          </w:rPrChange>
        </w:rPr>
      </w:pPr>
      <w:del w:id="5180" w:author="yara ahmad" w:date="2021-04-18T13:47:00Z">
        <w:r w:rsidRPr="00AE4B49" w:rsidDel="00A226F9">
          <w:rPr>
            <w:rFonts w:asciiTheme="majorBidi" w:hAnsiTheme="majorBidi" w:cstheme="majorBidi"/>
            <w:rPrChange w:id="5181" w:author="yara ahmad" w:date="2021-04-18T08:34:00Z">
              <w:rPr/>
            </w:rPrChange>
          </w:rPr>
          <w:delText>sad</w:delText>
        </w:r>
        <w:r w:rsidRPr="00AE4B49" w:rsidDel="00A226F9">
          <w:rPr>
            <w:rFonts w:asciiTheme="majorBidi" w:hAnsiTheme="majorBidi" w:cstheme="majorBidi"/>
            <w:rtl/>
            <w:rPrChange w:id="5182" w:author="yara ahmad" w:date="2021-04-18T08:34:00Z">
              <w:rPr>
                <w:rtl/>
              </w:rPr>
            </w:rPrChange>
          </w:rPr>
          <w:delText xml:space="preserve">: </w:delText>
        </w:r>
        <w:r w:rsidR="00A75109" w:rsidRPr="00AE4B49" w:rsidDel="00A226F9">
          <w:rPr>
            <w:rFonts w:asciiTheme="majorBidi" w:hAnsiTheme="majorBidi" w:cstheme="majorBidi"/>
            <w:rtl/>
            <w:rPrChange w:id="5183" w:author="yara ahmad" w:date="2021-04-18T08:34:00Z">
              <w:rPr>
                <w:rtl/>
              </w:rPr>
            </w:rPrChange>
          </w:rPr>
          <w:delText xml:space="preserve"> </w:delText>
        </w:r>
        <w:r w:rsidR="00A75109" w:rsidRPr="00AE4B49" w:rsidDel="00A226F9">
          <w:rPr>
            <w:rFonts w:asciiTheme="majorBidi" w:hAnsiTheme="majorBidi" w:cstheme="majorBidi" w:hint="cs"/>
            <w:rtl/>
            <w:rPrChange w:id="5184" w:author="yara ahmad" w:date="2021-04-18T08:34:00Z">
              <w:rPr>
                <w:rFonts w:hint="cs"/>
                <w:rtl/>
              </w:rPr>
            </w:rPrChange>
          </w:rPr>
          <w:delText>עגלת</w:delText>
        </w:r>
        <w:r w:rsidR="00A75109" w:rsidRPr="00AE4B49" w:rsidDel="00A226F9">
          <w:rPr>
            <w:rFonts w:asciiTheme="majorBidi" w:hAnsiTheme="majorBidi" w:cstheme="majorBidi"/>
            <w:rtl/>
            <w:rPrChange w:id="5185" w:author="yara ahmad" w:date="2021-04-18T08:34:00Z">
              <w:rPr>
                <w:rtl/>
              </w:rPr>
            </w:rPrChange>
          </w:rPr>
          <w:delText xml:space="preserve"> </w:delText>
        </w:r>
        <w:r w:rsidR="00A75109" w:rsidRPr="00AE4B49" w:rsidDel="00A226F9">
          <w:rPr>
            <w:rFonts w:asciiTheme="majorBidi" w:hAnsiTheme="majorBidi" w:cstheme="majorBidi" w:hint="cs"/>
            <w:rtl/>
            <w:rPrChange w:id="5186" w:author="yara ahmad" w:date="2021-04-18T08:34:00Z">
              <w:rPr>
                <w:rFonts w:hint="cs"/>
                <w:rtl/>
              </w:rPr>
            </w:rPrChange>
          </w:rPr>
          <w:delText>הקניות</w:delText>
        </w:r>
        <w:r w:rsidR="00A75109" w:rsidRPr="00AE4B49" w:rsidDel="00A226F9">
          <w:rPr>
            <w:rFonts w:asciiTheme="majorBidi" w:hAnsiTheme="majorBidi" w:cstheme="majorBidi"/>
            <w:rtl/>
            <w:rPrChange w:id="5187" w:author="yara ahmad" w:date="2021-04-18T08:34:00Z">
              <w:rPr>
                <w:rtl/>
              </w:rPr>
            </w:rPrChange>
          </w:rPr>
          <w:delText xml:space="preserve"> </w:delText>
        </w:r>
        <w:r w:rsidR="00A75109" w:rsidRPr="00AE4B49" w:rsidDel="00A226F9">
          <w:rPr>
            <w:rFonts w:asciiTheme="majorBidi" w:hAnsiTheme="majorBidi" w:cstheme="majorBidi" w:hint="cs"/>
            <w:rtl/>
            <w:rPrChange w:id="5188" w:author="yara ahmad" w:date="2021-04-18T08:34:00Z">
              <w:rPr>
                <w:rFonts w:hint="cs"/>
                <w:rtl/>
              </w:rPr>
            </w:rPrChange>
          </w:rPr>
          <w:delText>האישית</w:delText>
        </w:r>
        <w:r w:rsidR="00A75109" w:rsidRPr="00AE4B49" w:rsidDel="00A226F9">
          <w:rPr>
            <w:rFonts w:asciiTheme="majorBidi" w:hAnsiTheme="majorBidi" w:cstheme="majorBidi"/>
            <w:rtl/>
            <w:rPrChange w:id="5189" w:author="yara ahmad" w:date="2021-04-18T08:34:00Z">
              <w:rPr>
                <w:rtl/>
              </w:rPr>
            </w:rPrChange>
          </w:rPr>
          <w:delText xml:space="preserve"> </w:delText>
        </w:r>
        <w:r w:rsidR="00A75109" w:rsidRPr="00AE4B49" w:rsidDel="00A226F9">
          <w:rPr>
            <w:rFonts w:asciiTheme="majorBidi" w:hAnsiTheme="majorBidi" w:cstheme="majorBidi" w:hint="cs"/>
            <w:rtl/>
            <w:rPrChange w:id="5190" w:author="yara ahmad" w:date="2021-04-18T08:34:00Z">
              <w:rPr>
                <w:rFonts w:hint="cs"/>
                <w:rtl/>
              </w:rPr>
            </w:rPrChange>
          </w:rPr>
          <w:delText>ריקה</w:delText>
        </w:r>
        <w:r w:rsidR="00A75109" w:rsidRPr="00AE4B49" w:rsidDel="00A226F9">
          <w:rPr>
            <w:rFonts w:asciiTheme="majorBidi" w:hAnsiTheme="majorBidi" w:cstheme="majorBidi"/>
            <w:rtl/>
            <w:rPrChange w:id="5191" w:author="yara ahmad" w:date="2021-04-18T08:34:00Z">
              <w:rPr>
                <w:rtl/>
              </w:rPr>
            </w:rPrChange>
          </w:rPr>
          <w:delText xml:space="preserve"> , </w:delText>
        </w:r>
        <w:r w:rsidR="00A75109" w:rsidRPr="00AE4B49" w:rsidDel="00A226F9">
          <w:rPr>
            <w:rFonts w:asciiTheme="majorBidi" w:hAnsiTheme="majorBidi" w:cstheme="majorBidi" w:hint="cs"/>
            <w:rtl/>
            <w:rPrChange w:id="5192" w:author="yara ahmad" w:date="2021-04-18T08:34:00Z">
              <w:rPr>
                <w:rFonts w:hint="cs"/>
                <w:rtl/>
              </w:rPr>
            </w:rPrChange>
          </w:rPr>
          <w:delText>אינה</w:delText>
        </w:r>
        <w:r w:rsidR="00A75109" w:rsidRPr="00AE4B49" w:rsidDel="00A226F9">
          <w:rPr>
            <w:rFonts w:asciiTheme="majorBidi" w:hAnsiTheme="majorBidi" w:cstheme="majorBidi"/>
            <w:rtl/>
            <w:rPrChange w:id="5193" w:author="yara ahmad" w:date="2021-04-18T08:34:00Z">
              <w:rPr>
                <w:rtl/>
              </w:rPr>
            </w:rPrChange>
          </w:rPr>
          <w:delText xml:space="preserve"> </w:delText>
        </w:r>
        <w:r w:rsidR="00A75109" w:rsidRPr="00AE4B49" w:rsidDel="00A226F9">
          <w:rPr>
            <w:rFonts w:asciiTheme="majorBidi" w:hAnsiTheme="majorBidi" w:cstheme="majorBidi" w:hint="cs"/>
            <w:rtl/>
            <w:rPrChange w:id="5194" w:author="yara ahmad" w:date="2021-04-18T08:34:00Z">
              <w:rPr>
                <w:rFonts w:hint="cs"/>
                <w:rtl/>
              </w:rPr>
            </w:rPrChange>
          </w:rPr>
          <w:delText>מכילה</w:delText>
        </w:r>
        <w:r w:rsidR="00A75109" w:rsidRPr="00AE4B49" w:rsidDel="00A226F9">
          <w:rPr>
            <w:rFonts w:asciiTheme="majorBidi" w:hAnsiTheme="majorBidi" w:cstheme="majorBidi"/>
            <w:rtl/>
            <w:rPrChange w:id="5195" w:author="yara ahmad" w:date="2021-04-18T08:34:00Z">
              <w:rPr>
                <w:rtl/>
              </w:rPr>
            </w:rPrChange>
          </w:rPr>
          <w:delText xml:space="preserve"> </w:delText>
        </w:r>
        <w:r w:rsidR="00A75109" w:rsidRPr="00AE4B49" w:rsidDel="00A226F9">
          <w:rPr>
            <w:rFonts w:asciiTheme="majorBidi" w:hAnsiTheme="majorBidi" w:cstheme="majorBidi" w:hint="cs"/>
            <w:rtl/>
            <w:rPrChange w:id="5196" w:author="yara ahmad" w:date="2021-04-18T08:34:00Z">
              <w:rPr>
                <w:rFonts w:hint="cs"/>
                <w:rtl/>
              </w:rPr>
            </w:rPrChange>
          </w:rPr>
          <w:delText>מוצרים</w:delText>
        </w:r>
        <w:r w:rsidR="00A75109" w:rsidRPr="00AE4B49" w:rsidDel="00A226F9">
          <w:rPr>
            <w:rFonts w:asciiTheme="majorBidi" w:hAnsiTheme="majorBidi" w:cstheme="majorBidi"/>
            <w:rtl/>
            <w:rPrChange w:id="5197" w:author="yara ahmad" w:date="2021-04-18T08:34:00Z">
              <w:rPr>
                <w:rtl/>
              </w:rPr>
            </w:rPrChange>
          </w:rPr>
          <w:delText xml:space="preserve"> , </w:delText>
        </w:r>
        <w:r w:rsidR="00A75109" w:rsidRPr="00AE4B49" w:rsidDel="00A226F9">
          <w:rPr>
            <w:rFonts w:asciiTheme="majorBidi" w:hAnsiTheme="majorBidi" w:cstheme="majorBidi" w:hint="cs"/>
            <w:rtl/>
            <w:rPrChange w:id="5198" w:author="yara ahmad" w:date="2021-04-18T08:34:00Z">
              <w:rPr>
                <w:rFonts w:hint="cs"/>
                <w:rtl/>
              </w:rPr>
            </w:rPrChange>
          </w:rPr>
          <w:delText>אך</w:delText>
        </w:r>
        <w:r w:rsidR="00A75109" w:rsidRPr="00AE4B49" w:rsidDel="00A226F9">
          <w:rPr>
            <w:rFonts w:asciiTheme="majorBidi" w:hAnsiTheme="majorBidi" w:cstheme="majorBidi"/>
            <w:rtl/>
            <w:rPrChange w:id="5199" w:author="yara ahmad" w:date="2021-04-18T08:34:00Z">
              <w:rPr>
                <w:rtl/>
              </w:rPr>
            </w:rPrChange>
          </w:rPr>
          <w:delText xml:space="preserve"> </w:delText>
        </w:r>
        <w:r w:rsidR="00A75109" w:rsidRPr="00AE4B49" w:rsidDel="00A226F9">
          <w:rPr>
            <w:rFonts w:asciiTheme="majorBidi" w:hAnsiTheme="majorBidi" w:cstheme="majorBidi" w:hint="cs"/>
            <w:rtl/>
            <w:rPrChange w:id="5200" w:author="yara ahmad" w:date="2021-04-18T08:34:00Z">
              <w:rPr>
                <w:rFonts w:hint="cs"/>
                <w:rtl/>
              </w:rPr>
            </w:rPrChange>
          </w:rPr>
          <w:delText>המערכת</w:delText>
        </w:r>
        <w:r w:rsidR="00A75109" w:rsidRPr="00AE4B49" w:rsidDel="00A226F9">
          <w:rPr>
            <w:rFonts w:asciiTheme="majorBidi" w:hAnsiTheme="majorBidi" w:cstheme="majorBidi"/>
            <w:rtl/>
            <w:rPrChange w:id="5201" w:author="yara ahmad" w:date="2021-04-18T08:34:00Z">
              <w:rPr>
                <w:rtl/>
              </w:rPr>
            </w:rPrChange>
          </w:rPr>
          <w:delText xml:space="preserve"> </w:delText>
        </w:r>
        <w:r w:rsidR="00A75109" w:rsidRPr="00AE4B49" w:rsidDel="00A226F9">
          <w:rPr>
            <w:rFonts w:asciiTheme="majorBidi" w:hAnsiTheme="majorBidi" w:cstheme="majorBidi" w:hint="cs"/>
            <w:rtl/>
            <w:rPrChange w:id="5202" w:author="yara ahmad" w:date="2021-04-18T08:34:00Z">
              <w:rPr>
                <w:rFonts w:hint="cs"/>
                <w:rtl/>
              </w:rPr>
            </w:rPrChange>
          </w:rPr>
          <w:delText>מאפשרת</w:delText>
        </w:r>
        <w:r w:rsidR="00A75109" w:rsidRPr="00AE4B49" w:rsidDel="00A226F9">
          <w:rPr>
            <w:rFonts w:asciiTheme="majorBidi" w:hAnsiTheme="majorBidi" w:cstheme="majorBidi"/>
            <w:rtl/>
            <w:rPrChange w:id="5203" w:author="yara ahmad" w:date="2021-04-18T08:34:00Z">
              <w:rPr>
                <w:rtl/>
              </w:rPr>
            </w:rPrChange>
          </w:rPr>
          <w:delText xml:space="preserve"> </w:delText>
        </w:r>
        <w:r w:rsidR="00A75109" w:rsidRPr="00AE4B49" w:rsidDel="00A226F9">
          <w:rPr>
            <w:rFonts w:asciiTheme="majorBidi" w:hAnsiTheme="majorBidi" w:cstheme="majorBidi" w:hint="cs"/>
            <w:rtl/>
            <w:rPrChange w:id="5204" w:author="yara ahmad" w:date="2021-04-18T08:34:00Z">
              <w:rPr>
                <w:rFonts w:hint="cs"/>
                <w:rtl/>
              </w:rPr>
            </w:rPrChange>
          </w:rPr>
          <w:delText>למשתמש</w:delText>
        </w:r>
        <w:r w:rsidR="00A75109" w:rsidRPr="00AE4B49" w:rsidDel="00A226F9">
          <w:rPr>
            <w:rFonts w:asciiTheme="majorBidi" w:hAnsiTheme="majorBidi" w:cstheme="majorBidi"/>
            <w:rtl/>
            <w:rPrChange w:id="5205" w:author="yara ahmad" w:date="2021-04-18T08:34:00Z">
              <w:rPr>
                <w:rtl/>
              </w:rPr>
            </w:rPrChange>
          </w:rPr>
          <w:delText xml:space="preserve"> </w:delText>
        </w:r>
        <w:r w:rsidR="00A75109" w:rsidRPr="00AE4B49" w:rsidDel="00A226F9">
          <w:rPr>
            <w:rFonts w:asciiTheme="majorBidi" w:hAnsiTheme="majorBidi" w:cstheme="majorBidi" w:hint="cs"/>
            <w:rtl/>
            <w:rPrChange w:id="5206" w:author="yara ahmad" w:date="2021-04-18T08:34:00Z">
              <w:rPr>
                <w:rFonts w:hint="cs"/>
                <w:rtl/>
              </w:rPr>
            </w:rPrChange>
          </w:rPr>
          <w:delText>לבצע</w:delText>
        </w:r>
        <w:r w:rsidR="00A75109" w:rsidRPr="00AE4B49" w:rsidDel="00A226F9">
          <w:rPr>
            <w:rFonts w:asciiTheme="majorBidi" w:hAnsiTheme="majorBidi" w:cstheme="majorBidi"/>
            <w:rtl/>
            <w:rPrChange w:id="5207" w:author="yara ahmad" w:date="2021-04-18T08:34:00Z">
              <w:rPr>
                <w:rtl/>
              </w:rPr>
            </w:rPrChange>
          </w:rPr>
          <w:delText xml:space="preserve"> </w:delText>
        </w:r>
        <w:r w:rsidR="00A75109" w:rsidRPr="00AE4B49" w:rsidDel="00A226F9">
          <w:rPr>
            <w:rFonts w:asciiTheme="majorBidi" w:hAnsiTheme="majorBidi" w:cstheme="majorBidi" w:hint="cs"/>
            <w:rtl/>
            <w:rPrChange w:id="5208" w:author="yara ahmad" w:date="2021-04-18T08:34:00Z">
              <w:rPr>
                <w:rFonts w:hint="cs"/>
                <w:rtl/>
              </w:rPr>
            </w:rPrChange>
          </w:rPr>
          <w:delText>רכישה</w:delText>
        </w:r>
        <w:r w:rsidR="00A75109" w:rsidRPr="00AE4B49" w:rsidDel="00A226F9">
          <w:rPr>
            <w:rFonts w:asciiTheme="majorBidi" w:hAnsiTheme="majorBidi" w:cstheme="majorBidi"/>
            <w:rtl/>
            <w:rPrChange w:id="5209" w:author="yara ahmad" w:date="2021-04-18T08:34:00Z">
              <w:rPr>
                <w:rtl/>
              </w:rPr>
            </w:rPrChange>
          </w:rPr>
          <w:delText xml:space="preserve"> </w:delText>
        </w:r>
        <w:r w:rsidR="00A75109" w:rsidRPr="00AE4B49" w:rsidDel="00A226F9">
          <w:rPr>
            <w:rFonts w:asciiTheme="majorBidi" w:hAnsiTheme="majorBidi" w:cstheme="majorBidi" w:hint="cs"/>
            <w:rtl/>
            <w:rPrChange w:id="5210" w:author="yara ahmad" w:date="2021-04-18T08:34:00Z">
              <w:rPr>
                <w:rFonts w:hint="cs"/>
                <w:rtl/>
              </w:rPr>
            </w:rPrChange>
          </w:rPr>
          <w:delText>עבור</w:delText>
        </w:r>
        <w:r w:rsidR="00A75109" w:rsidRPr="00AE4B49" w:rsidDel="00A226F9">
          <w:rPr>
            <w:rFonts w:asciiTheme="majorBidi" w:hAnsiTheme="majorBidi" w:cstheme="majorBidi"/>
            <w:rtl/>
            <w:rPrChange w:id="5211" w:author="yara ahmad" w:date="2021-04-18T08:34:00Z">
              <w:rPr>
                <w:rtl/>
              </w:rPr>
            </w:rPrChange>
          </w:rPr>
          <w:delText xml:space="preserve"> </w:delText>
        </w:r>
        <w:r w:rsidR="00A75109" w:rsidRPr="00AE4B49" w:rsidDel="00A226F9">
          <w:rPr>
            <w:rFonts w:asciiTheme="majorBidi" w:hAnsiTheme="majorBidi" w:cstheme="majorBidi" w:hint="cs"/>
            <w:rtl/>
            <w:rPrChange w:id="5212" w:author="yara ahmad" w:date="2021-04-18T08:34:00Z">
              <w:rPr>
                <w:rFonts w:hint="cs"/>
                <w:rtl/>
              </w:rPr>
            </w:rPrChange>
          </w:rPr>
          <w:delText>אפס</w:delText>
        </w:r>
        <w:r w:rsidR="00A75109" w:rsidRPr="00AE4B49" w:rsidDel="00A226F9">
          <w:rPr>
            <w:rFonts w:asciiTheme="majorBidi" w:hAnsiTheme="majorBidi" w:cstheme="majorBidi"/>
            <w:rtl/>
            <w:rPrChange w:id="5213" w:author="yara ahmad" w:date="2021-04-18T08:34:00Z">
              <w:rPr>
                <w:rtl/>
              </w:rPr>
            </w:rPrChange>
          </w:rPr>
          <w:delText xml:space="preserve"> </w:delText>
        </w:r>
        <w:r w:rsidR="00A75109" w:rsidRPr="00AE4B49" w:rsidDel="00A226F9">
          <w:rPr>
            <w:rFonts w:asciiTheme="majorBidi" w:hAnsiTheme="majorBidi" w:cstheme="majorBidi" w:hint="cs"/>
            <w:rtl/>
            <w:rPrChange w:id="5214" w:author="yara ahmad" w:date="2021-04-18T08:34:00Z">
              <w:rPr>
                <w:rFonts w:hint="cs"/>
                <w:rtl/>
              </w:rPr>
            </w:rPrChange>
          </w:rPr>
          <w:delText>מוצרים</w:delText>
        </w:r>
        <w:r w:rsidR="00A75109" w:rsidRPr="00AE4B49" w:rsidDel="00A226F9">
          <w:rPr>
            <w:rFonts w:asciiTheme="majorBidi" w:hAnsiTheme="majorBidi" w:cstheme="majorBidi"/>
            <w:rtl/>
            <w:rPrChange w:id="5215" w:author="yara ahmad" w:date="2021-04-18T08:34:00Z">
              <w:rPr>
                <w:rtl/>
              </w:rPr>
            </w:rPrChange>
          </w:rPr>
          <w:delText xml:space="preserve"> </w:delText>
        </w:r>
        <w:r w:rsidR="00A75109" w:rsidRPr="00AE4B49" w:rsidDel="00A226F9">
          <w:rPr>
            <w:rFonts w:asciiTheme="majorBidi" w:hAnsiTheme="majorBidi" w:cstheme="majorBidi" w:hint="cs"/>
            <w:rtl/>
            <w:rPrChange w:id="5216" w:author="yara ahmad" w:date="2021-04-18T08:34:00Z">
              <w:rPr>
                <w:rFonts w:hint="cs"/>
                <w:rtl/>
              </w:rPr>
            </w:rPrChange>
          </w:rPr>
          <w:delText>ומבקשת</w:delText>
        </w:r>
        <w:r w:rsidR="00A75109" w:rsidRPr="00AE4B49" w:rsidDel="00A226F9">
          <w:rPr>
            <w:rFonts w:asciiTheme="majorBidi" w:hAnsiTheme="majorBidi" w:cstheme="majorBidi"/>
            <w:rtl/>
            <w:rPrChange w:id="5217" w:author="yara ahmad" w:date="2021-04-18T08:34:00Z">
              <w:rPr>
                <w:rtl/>
              </w:rPr>
            </w:rPrChange>
          </w:rPr>
          <w:delText xml:space="preserve"> </w:delText>
        </w:r>
        <w:r w:rsidR="00A75109" w:rsidRPr="00AE4B49" w:rsidDel="00A226F9">
          <w:rPr>
            <w:rFonts w:asciiTheme="majorBidi" w:hAnsiTheme="majorBidi" w:cstheme="majorBidi" w:hint="cs"/>
            <w:rtl/>
            <w:rPrChange w:id="5218" w:author="yara ahmad" w:date="2021-04-18T08:34:00Z">
              <w:rPr>
                <w:rFonts w:hint="cs"/>
                <w:rtl/>
              </w:rPr>
            </w:rPrChange>
          </w:rPr>
          <w:delText>ממנו</w:delText>
        </w:r>
        <w:r w:rsidR="00A75109" w:rsidRPr="00AE4B49" w:rsidDel="00A226F9">
          <w:rPr>
            <w:rFonts w:asciiTheme="majorBidi" w:hAnsiTheme="majorBidi" w:cstheme="majorBidi"/>
            <w:rtl/>
            <w:rPrChange w:id="5219" w:author="yara ahmad" w:date="2021-04-18T08:34:00Z">
              <w:rPr>
                <w:rtl/>
              </w:rPr>
            </w:rPrChange>
          </w:rPr>
          <w:delText xml:space="preserve"> </w:delText>
        </w:r>
        <w:r w:rsidR="00A75109" w:rsidRPr="00AE4B49" w:rsidDel="00A226F9">
          <w:rPr>
            <w:rFonts w:asciiTheme="majorBidi" w:hAnsiTheme="majorBidi" w:cstheme="majorBidi" w:hint="cs"/>
            <w:rtl/>
            <w:rPrChange w:id="5220" w:author="yara ahmad" w:date="2021-04-18T08:34:00Z">
              <w:rPr>
                <w:rFonts w:hint="cs"/>
                <w:rtl/>
              </w:rPr>
            </w:rPrChange>
          </w:rPr>
          <w:delText>להכניס</w:delText>
        </w:r>
        <w:r w:rsidR="00A75109" w:rsidRPr="00AE4B49" w:rsidDel="00A226F9">
          <w:rPr>
            <w:rFonts w:asciiTheme="majorBidi" w:hAnsiTheme="majorBidi" w:cstheme="majorBidi"/>
            <w:rtl/>
            <w:rPrChange w:id="5221" w:author="yara ahmad" w:date="2021-04-18T08:34:00Z">
              <w:rPr>
                <w:rtl/>
              </w:rPr>
            </w:rPrChange>
          </w:rPr>
          <w:delText xml:space="preserve"> </w:delText>
        </w:r>
        <w:r w:rsidR="00A75109" w:rsidRPr="00AE4B49" w:rsidDel="00A226F9">
          <w:rPr>
            <w:rFonts w:asciiTheme="majorBidi" w:hAnsiTheme="majorBidi" w:cstheme="majorBidi" w:hint="cs"/>
            <w:rtl/>
            <w:rPrChange w:id="5222" w:author="yara ahmad" w:date="2021-04-18T08:34:00Z">
              <w:rPr>
                <w:rFonts w:hint="cs"/>
                <w:rtl/>
              </w:rPr>
            </w:rPrChange>
          </w:rPr>
          <w:delText>פרטי</w:delText>
        </w:r>
        <w:r w:rsidR="00A75109" w:rsidRPr="00AE4B49" w:rsidDel="00A226F9">
          <w:rPr>
            <w:rFonts w:asciiTheme="majorBidi" w:hAnsiTheme="majorBidi" w:cstheme="majorBidi"/>
            <w:rtl/>
            <w:rPrChange w:id="5223" w:author="yara ahmad" w:date="2021-04-18T08:34:00Z">
              <w:rPr>
                <w:rtl/>
              </w:rPr>
            </w:rPrChange>
          </w:rPr>
          <w:delText xml:space="preserve"> </w:delText>
        </w:r>
        <w:r w:rsidR="00A75109" w:rsidRPr="00AE4B49" w:rsidDel="00A226F9">
          <w:rPr>
            <w:rFonts w:asciiTheme="majorBidi" w:hAnsiTheme="majorBidi" w:cstheme="majorBidi" w:hint="cs"/>
            <w:rtl/>
            <w:rPrChange w:id="5224" w:author="yara ahmad" w:date="2021-04-18T08:34:00Z">
              <w:rPr>
                <w:rFonts w:hint="cs"/>
                <w:rtl/>
              </w:rPr>
            </w:rPrChange>
          </w:rPr>
          <w:delText>תשלום</w:delText>
        </w:r>
        <w:r w:rsidR="00A75109" w:rsidRPr="00AE4B49" w:rsidDel="00A226F9">
          <w:rPr>
            <w:rFonts w:asciiTheme="majorBidi" w:hAnsiTheme="majorBidi" w:cstheme="majorBidi"/>
            <w:rtl/>
            <w:rPrChange w:id="5225" w:author="yara ahmad" w:date="2021-04-18T08:34:00Z">
              <w:rPr>
                <w:rtl/>
              </w:rPr>
            </w:rPrChange>
          </w:rPr>
          <w:delText xml:space="preserve"> </w:delText>
        </w:r>
        <w:r w:rsidR="00A75109" w:rsidRPr="00AE4B49" w:rsidDel="00A226F9">
          <w:rPr>
            <w:rFonts w:asciiTheme="majorBidi" w:hAnsiTheme="majorBidi" w:cstheme="majorBidi" w:hint="cs"/>
            <w:rtl/>
            <w:rPrChange w:id="5226" w:author="yara ahmad" w:date="2021-04-18T08:34:00Z">
              <w:rPr>
                <w:rFonts w:hint="cs"/>
                <w:rtl/>
              </w:rPr>
            </w:rPrChange>
          </w:rPr>
          <w:delText>בהתאמה</w:delText>
        </w:r>
        <w:r w:rsidR="00A75109" w:rsidRPr="00AE4B49" w:rsidDel="00A226F9">
          <w:rPr>
            <w:rFonts w:asciiTheme="majorBidi" w:hAnsiTheme="majorBidi" w:cstheme="majorBidi"/>
            <w:rtl/>
            <w:rPrChange w:id="5227" w:author="yara ahmad" w:date="2021-04-18T08:34:00Z">
              <w:rPr>
                <w:rtl/>
              </w:rPr>
            </w:rPrChange>
          </w:rPr>
          <w:delText xml:space="preserve"> </w:delText>
        </w:r>
        <w:r w:rsidR="00A75109" w:rsidRPr="00AE4B49" w:rsidDel="00A226F9">
          <w:rPr>
            <w:rFonts w:asciiTheme="majorBidi" w:hAnsiTheme="majorBidi" w:cstheme="majorBidi" w:hint="cs"/>
            <w:rtl/>
            <w:rPrChange w:id="5228" w:author="yara ahmad" w:date="2021-04-18T08:34:00Z">
              <w:rPr>
                <w:rFonts w:hint="cs"/>
                <w:rtl/>
              </w:rPr>
            </w:rPrChange>
          </w:rPr>
          <w:delText>לשיטת</w:delText>
        </w:r>
        <w:r w:rsidR="00A75109" w:rsidRPr="00AE4B49" w:rsidDel="00A226F9">
          <w:rPr>
            <w:rFonts w:asciiTheme="majorBidi" w:hAnsiTheme="majorBidi" w:cstheme="majorBidi"/>
            <w:rtl/>
            <w:rPrChange w:id="5229" w:author="yara ahmad" w:date="2021-04-18T08:34:00Z">
              <w:rPr>
                <w:rtl/>
              </w:rPr>
            </w:rPrChange>
          </w:rPr>
          <w:delText xml:space="preserve"> </w:delText>
        </w:r>
        <w:r w:rsidR="00A75109" w:rsidRPr="00AE4B49" w:rsidDel="00A226F9">
          <w:rPr>
            <w:rFonts w:asciiTheme="majorBidi" w:hAnsiTheme="majorBidi" w:cstheme="majorBidi" w:hint="cs"/>
            <w:rtl/>
            <w:rPrChange w:id="5230" w:author="yara ahmad" w:date="2021-04-18T08:34:00Z">
              <w:rPr>
                <w:rFonts w:hint="cs"/>
                <w:rtl/>
              </w:rPr>
            </w:rPrChange>
          </w:rPr>
          <w:delText>התשלום</w:delText>
        </w:r>
        <w:r w:rsidR="00A75109" w:rsidRPr="00AE4B49" w:rsidDel="00A226F9">
          <w:rPr>
            <w:rFonts w:asciiTheme="majorBidi" w:hAnsiTheme="majorBidi" w:cstheme="majorBidi"/>
            <w:rtl/>
            <w:rPrChange w:id="5231" w:author="yara ahmad" w:date="2021-04-18T08:34:00Z">
              <w:rPr>
                <w:rtl/>
              </w:rPr>
            </w:rPrChange>
          </w:rPr>
          <w:delText xml:space="preserve">. </w:delText>
        </w:r>
      </w:del>
    </w:p>
    <w:p w14:paraId="272CA816" w14:textId="46955F0D" w:rsidR="00E059AB" w:rsidRPr="00AE4B49" w:rsidDel="00A226F9" w:rsidRDefault="003368DF" w:rsidP="00A226F9">
      <w:pPr>
        <w:rPr>
          <w:del w:id="5232" w:author="yara ahmad" w:date="2021-04-18T13:47:00Z"/>
          <w:rFonts w:asciiTheme="majorBidi" w:hAnsiTheme="majorBidi" w:cstheme="majorBidi"/>
          <w:rtl/>
          <w:rPrChange w:id="5233" w:author="yara ahmad" w:date="2021-04-18T08:34:00Z">
            <w:rPr>
              <w:del w:id="5234" w:author="yara ahmad" w:date="2021-04-18T13:47:00Z"/>
              <w:rtl/>
            </w:rPr>
          </w:rPrChange>
        </w:rPr>
      </w:pPr>
      <w:del w:id="5235" w:author="yara ahmad" w:date="2021-04-18T13:47:00Z">
        <w:r w:rsidRPr="00AE4B49" w:rsidDel="00A226F9">
          <w:rPr>
            <w:rFonts w:asciiTheme="majorBidi" w:hAnsiTheme="majorBidi" w:cstheme="majorBidi"/>
            <w:rPrChange w:id="5236" w:author="yara ahmad" w:date="2021-04-18T08:34:00Z">
              <w:rPr/>
            </w:rPrChange>
          </w:rPr>
          <w:delText>bad</w:delText>
        </w:r>
        <w:r w:rsidRPr="00AE4B49" w:rsidDel="00A226F9">
          <w:rPr>
            <w:rFonts w:asciiTheme="majorBidi" w:hAnsiTheme="majorBidi" w:cstheme="majorBidi"/>
            <w:rtl/>
            <w:rPrChange w:id="5237" w:author="yara ahmad" w:date="2021-04-18T08:34:00Z">
              <w:rPr>
                <w:rtl/>
              </w:rPr>
            </w:rPrChange>
          </w:rPr>
          <w:delText xml:space="preserve">: </w:delText>
        </w:r>
        <w:r w:rsidR="00A75109" w:rsidRPr="00AE4B49" w:rsidDel="00A226F9">
          <w:rPr>
            <w:rFonts w:asciiTheme="majorBidi" w:hAnsiTheme="majorBidi" w:cstheme="majorBidi" w:hint="cs"/>
            <w:rtl/>
            <w:rPrChange w:id="5238" w:author="yara ahmad" w:date="2021-04-18T08:34:00Z">
              <w:rPr>
                <w:rFonts w:hint="cs"/>
                <w:rtl/>
              </w:rPr>
            </w:rPrChange>
          </w:rPr>
          <w:delText>קרתה</w:delText>
        </w:r>
        <w:r w:rsidR="00A75109" w:rsidRPr="00AE4B49" w:rsidDel="00A226F9">
          <w:rPr>
            <w:rFonts w:asciiTheme="majorBidi" w:hAnsiTheme="majorBidi" w:cstheme="majorBidi"/>
            <w:rtl/>
            <w:rPrChange w:id="5239" w:author="yara ahmad" w:date="2021-04-18T08:34:00Z">
              <w:rPr>
                <w:rtl/>
              </w:rPr>
            </w:rPrChange>
          </w:rPr>
          <w:delText xml:space="preserve"> </w:delText>
        </w:r>
        <w:r w:rsidR="00A75109" w:rsidRPr="00AE4B49" w:rsidDel="00A226F9">
          <w:rPr>
            <w:rFonts w:asciiTheme="majorBidi" w:hAnsiTheme="majorBidi" w:cstheme="majorBidi" w:hint="cs"/>
            <w:rtl/>
            <w:rPrChange w:id="5240" w:author="yara ahmad" w:date="2021-04-18T08:34:00Z">
              <w:rPr>
                <w:rFonts w:hint="cs"/>
                <w:rtl/>
              </w:rPr>
            </w:rPrChange>
          </w:rPr>
          <w:delText>תקלה</w:delText>
        </w:r>
        <w:r w:rsidR="00A75109" w:rsidRPr="00AE4B49" w:rsidDel="00A226F9">
          <w:rPr>
            <w:rFonts w:asciiTheme="majorBidi" w:hAnsiTheme="majorBidi" w:cstheme="majorBidi"/>
            <w:rtl/>
            <w:rPrChange w:id="5241" w:author="yara ahmad" w:date="2021-04-18T08:34:00Z">
              <w:rPr>
                <w:rtl/>
              </w:rPr>
            </w:rPrChange>
          </w:rPr>
          <w:delText xml:space="preserve"> </w:delText>
        </w:r>
        <w:r w:rsidR="00A75109" w:rsidRPr="00AE4B49" w:rsidDel="00A226F9">
          <w:rPr>
            <w:rFonts w:asciiTheme="majorBidi" w:hAnsiTheme="majorBidi" w:cstheme="majorBidi" w:hint="cs"/>
            <w:rtl/>
            <w:rPrChange w:id="5242" w:author="yara ahmad" w:date="2021-04-18T08:34:00Z">
              <w:rPr>
                <w:rFonts w:hint="cs"/>
                <w:rtl/>
              </w:rPr>
            </w:rPrChange>
          </w:rPr>
          <w:delText>בין</w:delText>
        </w:r>
        <w:r w:rsidR="00A75109" w:rsidRPr="00AE4B49" w:rsidDel="00A226F9">
          <w:rPr>
            <w:rFonts w:asciiTheme="majorBidi" w:hAnsiTheme="majorBidi" w:cstheme="majorBidi"/>
            <w:rtl/>
            <w:rPrChange w:id="5243" w:author="yara ahmad" w:date="2021-04-18T08:34:00Z">
              <w:rPr>
                <w:rtl/>
              </w:rPr>
            </w:rPrChange>
          </w:rPr>
          <w:delText xml:space="preserve"> </w:delText>
        </w:r>
        <w:r w:rsidR="00A75109" w:rsidRPr="00AE4B49" w:rsidDel="00A226F9">
          <w:rPr>
            <w:rFonts w:asciiTheme="majorBidi" w:hAnsiTheme="majorBidi" w:cstheme="majorBidi" w:hint="cs"/>
            <w:rtl/>
            <w:rPrChange w:id="5244" w:author="yara ahmad" w:date="2021-04-18T08:34:00Z">
              <w:rPr>
                <w:rFonts w:hint="cs"/>
                <w:rtl/>
              </w:rPr>
            </w:rPrChange>
          </w:rPr>
          <w:delText>מערכת</w:delText>
        </w:r>
        <w:r w:rsidR="00A75109" w:rsidRPr="00AE4B49" w:rsidDel="00A226F9">
          <w:rPr>
            <w:rFonts w:asciiTheme="majorBidi" w:hAnsiTheme="majorBidi" w:cstheme="majorBidi"/>
            <w:rtl/>
            <w:rPrChange w:id="5245" w:author="yara ahmad" w:date="2021-04-18T08:34:00Z">
              <w:rPr>
                <w:rtl/>
              </w:rPr>
            </w:rPrChange>
          </w:rPr>
          <w:delText xml:space="preserve"> </w:delText>
        </w:r>
        <w:r w:rsidR="00E059AB" w:rsidRPr="00AE4B49" w:rsidDel="00A226F9">
          <w:rPr>
            <w:rFonts w:asciiTheme="majorBidi" w:hAnsiTheme="majorBidi" w:cstheme="majorBidi" w:hint="cs"/>
            <w:rtl/>
            <w:rPrChange w:id="5246" w:author="yara ahmad" w:date="2021-04-18T08:34:00Z">
              <w:rPr>
                <w:rFonts w:hint="cs"/>
                <w:rtl/>
              </w:rPr>
            </w:rPrChange>
          </w:rPr>
          <w:delText>ה</w:delText>
        </w:r>
        <w:r w:rsidR="00A75109" w:rsidRPr="00AE4B49" w:rsidDel="00A226F9">
          <w:rPr>
            <w:rFonts w:asciiTheme="majorBidi" w:hAnsiTheme="majorBidi" w:cstheme="majorBidi" w:hint="cs"/>
            <w:rtl/>
            <w:rPrChange w:id="5247" w:author="yara ahmad" w:date="2021-04-18T08:34:00Z">
              <w:rPr>
                <w:rFonts w:hint="cs"/>
                <w:rtl/>
              </w:rPr>
            </w:rPrChange>
          </w:rPr>
          <w:delText>מסחר</w:delText>
        </w:r>
        <w:r w:rsidR="00A75109" w:rsidRPr="00AE4B49" w:rsidDel="00A226F9">
          <w:rPr>
            <w:rFonts w:asciiTheme="majorBidi" w:hAnsiTheme="majorBidi" w:cstheme="majorBidi"/>
            <w:rtl/>
            <w:rPrChange w:id="5248" w:author="yara ahmad" w:date="2021-04-18T08:34:00Z">
              <w:rPr>
                <w:rtl/>
              </w:rPr>
            </w:rPrChange>
          </w:rPr>
          <w:delText xml:space="preserve"> </w:delText>
        </w:r>
        <w:r w:rsidR="00A75109" w:rsidRPr="00AE4B49" w:rsidDel="00A226F9">
          <w:rPr>
            <w:rFonts w:asciiTheme="majorBidi" w:hAnsiTheme="majorBidi" w:cstheme="majorBidi" w:hint="cs"/>
            <w:rtl/>
            <w:rPrChange w:id="5249" w:author="yara ahmad" w:date="2021-04-18T08:34:00Z">
              <w:rPr>
                <w:rFonts w:hint="cs"/>
                <w:rtl/>
              </w:rPr>
            </w:rPrChange>
          </w:rPr>
          <w:delText>לבין</w:delText>
        </w:r>
        <w:r w:rsidR="00A75109" w:rsidRPr="00AE4B49" w:rsidDel="00A226F9">
          <w:rPr>
            <w:rFonts w:asciiTheme="majorBidi" w:hAnsiTheme="majorBidi" w:cstheme="majorBidi"/>
            <w:rtl/>
            <w:rPrChange w:id="5250" w:author="yara ahmad" w:date="2021-04-18T08:34:00Z">
              <w:rPr>
                <w:rtl/>
              </w:rPr>
            </w:rPrChange>
          </w:rPr>
          <w:delText xml:space="preserve"> </w:delText>
        </w:r>
        <w:r w:rsidR="00E059AB" w:rsidRPr="00AE4B49" w:rsidDel="00A226F9">
          <w:rPr>
            <w:rFonts w:asciiTheme="majorBidi" w:hAnsiTheme="majorBidi" w:cstheme="majorBidi" w:hint="cs"/>
            <w:rtl/>
            <w:rPrChange w:id="5251" w:author="yara ahmad" w:date="2021-04-18T08:34:00Z">
              <w:rPr>
                <w:rFonts w:hint="cs"/>
                <w:rtl/>
              </w:rPr>
            </w:rPrChange>
          </w:rPr>
          <w:delText>ה</w:delText>
        </w:r>
        <w:r w:rsidR="00A75109" w:rsidRPr="00AE4B49" w:rsidDel="00A226F9">
          <w:rPr>
            <w:rFonts w:asciiTheme="majorBidi" w:hAnsiTheme="majorBidi" w:cstheme="majorBidi" w:hint="cs"/>
            <w:rtl/>
            <w:rPrChange w:id="5252" w:author="yara ahmad" w:date="2021-04-18T08:34:00Z">
              <w:rPr>
                <w:rFonts w:hint="cs"/>
                <w:rtl/>
              </w:rPr>
            </w:rPrChange>
          </w:rPr>
          <w:delText>מערכת</w:delText>
        </w:r>
        <w:r w:rsidR="00A75109" w:rsidRPr="00AE4B49" w:rsidDel="00A226F9">
          <w:rPr>
            <w:rFonts w:asciiTheme="majorBidi" w:hAnsiTheme="majorBidi" w:cstheme="majorBidi"/>
            <w:rtl/>
            <w:rPrChange w:id="5253" w:author="yara ahmad" w:date="2021-04-18T08:34:00Z">
              <w:rPr>
                <w:rtl/>
              </w:rPr>
            </w:rPrChange>
          </w:rPr>
          <w:delText xml:space="preserve"> </w:delText>
        </w:r>
        <w:r w:rsidR="00E059AB" w:rsidRPr="00AE4B49" w:rsidDel="00A226F9">
          <w:rPr>
            <w:rFonts w:asciiTheme="majorBidi" w:hAnsiTheme="majorBidi" w:cstheme="majorBidi" w:hint="cs"/>
            <w:rtl/>
            <w:rPrChange w:id="5254" w:author="yara ahmad" w:date="2021-04-18T08:34:00Z">
              <w:rPr>
                <w:rFonts w:hint="cs"/>
                <w:rtl/>
              </w:rPr>
            </w:rPrChange>
          </w:rPr>
          <w:delText>ה</w:delText>
        </w:r>
        <w:r w:rsidR="00A75109" w:rsidRPr="00AE4B49" w:rsidDel="00A226F9">
          <w:rPr>
            <w:rFonts w:asciiTheme="majorBidi" w:hAnsiTheme="majorBidi" w:cstheme="majorBidi" w:hint="cs"/>
            <w:rtl/>
            <w:rPrChange w:id="5255" w:author="yara ahmad" w:date="2021-04-18T08:34:00Z">
              <w:rPr>
                <w:rFonts w:hint="cs"/>
                <w:rtl/>
              </w:rPr>
            </w:rPrChange>
          </w:rPr>
          <w:delText>חיצונית</w:delText>
        </w:r>
        <w:r w:rsidR="00A75109" w:rsidRPr="00AE4B49" w:rsidDel="00A226F9">
          <w:rPr>
            <w:rFonts w:asciiTheme="majorBidi" w:hAnsiTheme="majorBidi" w:cstheme="majorBidi"/>
            <w:rtl/>
            <w:rPrChange w:id="5256" w:author="yara ahmad" w:date="2021-04-18T08:34:00Z">
              <w:rPr>
                <w:rtl/>
              </w:rPr>
            </w:rPrChange>
          </w:rPr>
          <w:delText xml:space="preserve"> </w:delText>
        </w:r>
        <w:r w:rsidR="00E059AB" w:rsidRPr="00AE4B49" w:rsidDel="00A226F9">
          <w:rPr>
            <w:rFonts w:asciiTheme="majorBidi" w:hAnsiTheme="majorBidi" w:cstheme="majorBidi"/>
            <w:rtl/>
            <w:rPrChange w:id="5257" w:author="yara ahmad" w:date="2021-04-18T08:34:00Z">
              <w:rPr>
                <w:rtl/>
              </w:rPr>
            </w:rPrChange>
          </w:rPr>
          <w:delText xml:space="preserve">, </w:delText>
        </w:r>
        <w:r w:rsidR="00E059AB" w:rsidRPr="00AE4B49" w:rsidDel="00A226F9">
          <w:rPr>
            <w:rFonts w:asciiTheme="majorBidi" w:hAnsiTheme="majorBidi" w:cstheme="majorBidi" w:hint="cs"/>
            <w:rtl/>
            <w:rPrChange w:id="5258" w:author="yara ahmad" w:date="2021-04-18T08:34:00Z">
              <w:rPr>
                <w:rFonts w:hint="cs"/>
                <w:rtl/>
              </w:rPr>
            </w:rPrChange>
          </w:rPr>
          <w:delText>הקנייה</w:delText>
        </w:r>
        <w:r w:rsidR="00E059AB" w:rsidRPr="00AE4B49" w:rsidDel="00A226F9">
          <w:rPr>
            <w:rFonts w:asciiTheme="majorBidi" w:hAnsiTheme="majorBidi" w:cstheme="majorBidi"/>
            <w:rtl/>
            <w:rPrChange w:id="5259" w:author="yara ahmad" w:date="2021-04-18T08:34:00Z">
              <w:rPr>
                <w:rtl/>
              </w:rPr>
            </w:rPrChange>
          </w:rPr>
          <w:delText xml:space="preserve"> </w:delText>
        </w:r>
        <w:r w:rsidR="00E059AB" w:rsidRPr="00AE4B49" w:rsidDel="00A226F9">
          <w:rPr>
            <w:rFonts w:asciiTheme="majorBidi" w:hAnsiTheme="majorBidi" w:cstheme="majorBidi" w:hint="cs"/>
            <w:rtl/>
            <w:rPrChange w:id="5260" w:author="yara ahmad" w:date="2021-04-18T08:34:00Z">
              <w:rPr>
                <w:rFonts w:hint="cs"/>
                <w:rtl/>
              </w:rPr>
            </w:rPrChange>
          </w:rPr>
          <w:delText>לא</w:delText>
        </w:r>
        <w:r w:rsidR="00E059AB" w:rsidRPr="00AE4B49" w:rsidDel="00A226F9">
          <w:rPr>
            <w:rFonts w:asciiTheme="majorBidi" w:hAnsiTheme="majorBidi" w:cstheme="majorBidi"/>
            <w:rtl/>
            <w:rPrChange w:id="5261" w:author="yara ahmad" w:date="2021-04-18T08:34:00Z">
              <w:rPr>
                <w:rtl/>
              </w:rPr>
            </w:rPrChange>
          </w:rPr>
          <w:delText xml:space="preserve"> </w:delText>
        </w:r>
        <w:r w:rsidR="00E059AB" w:rsidRPr="00AE4B49" w:rsidDel="00A226F9">
          <w:rPr>
            <w:rFonts w:asciiTheme="majorBidi" w:hAnsiTheme="majorBidi" w:cstheme="majorBidi" w:hint="cs"/>
            <w:rtl/>
            <w:rPrChange w:id="5262" w:author="yara ahmad" w:date="2021-04-18T08:34:00Z">
              <w:rPr>
                <w:rFonts w:hint="cs"/>
                <w:rtl/>
              </w:rPr>
            </w:rPrChange>
          </w:rPr>
          <w:delText>בוצעה</w:delText>
        </w:r>
        <w:r w:rsidR="00E059AB" w:rsidRPr="00AE4B49" w:rsidDel="00A226F9">
          <w:rPr>
            <w:rFonts w:asciiTheme="majorBidi" w:hAnsiTheme="majorBidi" w:cstheme="majorBidi"/>
            <w:rtl/>
            <w:rPrChange w:id="5263" w:author="yara ahmad" w:date="2021-04-18T08:34:00Z">
              <w:rPr>
                <w:rtl/>
              </w:rPr>
            </w:rPrChange>
          </w:rPr>
          <w:delText xml:space="preserve"> </w:delText>
        </w:r>
        <w:r w:rsidR="00E059AB" w:rsidRPr="00AE4B49" w:rsidDel="00A226F9">
          <w:rPr>
            <w:rFonts w:asciiTheme="majorBidi" w:hAnsiTheme="majorBidi" w:cstheme="majorBidi" w:hint="cs"/>
            <w:rtl/>
            <w:rPrChange w:id="5264" w:author="yara ahmad" w:date="2021-04-18T08:34:00Z">
              <w:rPr>
                <w:rFonts w:hint="cs"/>
                <w:rtl/>
              </w:rPr>
            </w:rPrChange>
          </w:rPr>
          <w:delText>בהצלחה</w:delText>
        </w:r>
        <w:r w:rsidR="00E059AB" w:rsidRPr="00AE4B49" w:rsidDel="00A226F9">
          <w:rPr>
            <w:rFonts w:asciiTheme="majorBidi" w:hAnsiTheme="majorBidi" w:cstheme="majorBidi"/>
            <w:rtl/>
            <w:rPrChange w:id="5265" w:author="yara ahmad" w:date="2021-04-18T08:34:00Z">
              <w:rPr>
                <w:rtl/>
              </w:rPr>
            </w:rPrChange>
          </w:rPr>
          <w:delText xml:space="preserve"> </w:delText>
        </w:r>
        <w:r w:rsidR="00E059AB" w:rsidRPr="00AE4B49" w:rsidDel="00A226F9">
          <w:rPr>
            <w:rFonts w:asciiTheme="majorBidi" w:hAnsiTheme="majorBidi" w:cstheme="majorBidi" w:hint="cs"/>
            <w:rtl/>
            <w:rPrChange w:id="5266" w:author="yara ahmad" w:date="2021-04-18T08:34:00Z">
              <w:rPr>
                <w:rFonts w:hint="cs"/>
                <w:rtl/>
              </w:rPr>
            </w:rPrChange>
          </w:rPr>
          <w:delText>משום</w:delText>
        </w:r>
        <w:r w:rsidR="00E059AB" w:rsidRPr="00AE4B49" w:rsidDel="00A226F9">
          <w:rPr>
            <w:rFonts w:asciiTheme="majorBidi" w:hAnsiTheme="majorBidi" w:cstheme="majorBidi"/>
            <w:rtl/>
            <w:rPrChange w:id="5267" w:author="yara ahmad" w:date="2021-04-18T08:34:00Z">
              <w:rPr>
                <w:rtl/>
              </w:rPr>
            </w:rPrChange>
          </w:rPr>
          <w:delText xml:space="preserve"> </w:delText>
        </w:r>
        <w:r w:rsidR="00E059AB" w:rsidRPr="00AE4B49" w:rsidDel="00A226F9">
          <w:rPr>
            <w:rFonts w:asciiTheme="majorBidi" w:hAnsiTheme="majorBidi" w:cstheme="majorBidi" w:hint="cs"/>
            <w:rtl/>
            <w:rPrChange w:id="5268" w:author="yara ahmad" w:date="2021-04-18T08:34:00Z">
              <w:rPr>
                <w:rFonts w:hint="cs"/>
                <w:rtl/>
              </w:rPr>
            </w:rPrChange>
          </w:rPr>
          <w:delText>שהעסקה</w:delText>
        </w:r>
        <w:r w:rsidR="00E059AB" w:rsidRPr="00AE4B49" w:rsidDel="00A226F9">
          <w:rPr>
            <w:rFonts w:asciiTheme="majorBidi" w:hAnsiTheme="majorBidi" w:cstheme="majorBidi"/>
            <w:rtl/>
            <w:rPrChange w:id="5269" w:author="yara ahmad" w:date="2021-04-18T08:34:00Z">
              <w:rPr>
                <w:rtl/>
              </w:rPr>
            </w:rPrChange>
          </w:rPr>
          <w:delText xml:space="preserve"> </w:delText>
        </w:r>
        <w:r w:rsidR="00E059AB" w:rsidRPr="00AE4B49" w:rsidDel="00A226F9">
          <w:rPr>
            <w:rFonts w:asciiTheme="majorBidi" w:hAnsiTheme="majorBidi" w:cstheme="majorBidi" w:hint="cs"/>
            <w:rtl/>
            <w:rPrChange w:id="5270" w:author="yara ahmad" w:date="2021-04-18T08:34:00Z">
              <w:rPr>
                <w:rFonts w:hint="cs"/>
                <w:rtl/>
              </w:rPr>
            </w:rPrChange>
          </w:rPr>
          <w:delText>לא</w:delText>
        </w:r>
        <w:r w:rsidR="00E059AB" w:rsidRPr="00AE4B49" w:rsidDel="00A226F9">
          <w:rPr>
            <w:rFonts w:asciiTheme="majorBidi" w:hAnsiTheme="majorBidi" w:cstheme="majorBidi"/>
            <w:rtl/>
            <w:rPrChange w:id="5271" w:author="yara ahmad" w:date="2021-04-18T08:34:00Z">
              <w:rPr>
                <w:rtl/>
              </w:rPr>
            </w:rPrChange>
          </w:rPr>
          <w:delText xml:space="preserve"> </w:delText>
        </w:r>
        <w:r w:rsidR="00E059AB" w:rsidRPr="00AE4B49" w:rsidDel="00A226F9">
          <w:rPr>
            <w:rFonts w:asciiTheme="majorBidi" w:hAnsiTheme="majorBidi" w:cstheme="majorBidi" w:hint="cs"/>
            <w:rtl/>
            <w:rPrChange w:id="5272" w:author="yara ahmad" w:date="2021-04-18T08:34:00Z">
              <w:rPr>
                <w:rFonts w:hint="cs"/>
                <w:rtl/>
              </w:rPr>
            </w:rPrChange>
          </w:rPr>
          <w:delText>הושלמה</w:delText>
        </w:r>
        <w:r w:rsidR="00E059AB" w:rsidRPr="00AE4B49" w:rsidDel="00A226F9">
          <w:rPr>
            <w:rFonts w:asciiTheme="majorBidi" w:hAnsiTheme="majorBidi" w:cstheme="majorBidi"/>
            <w:rtl/>
            <w:rPrChange w:id="5273" w:author="yara ahmad" w:date="2021-04-18T08:34:00Z">
              <w:rPr>
                <w:rtl/>
              </w:rPr>
            </w:rPrChange>
          </w:rPr>
          <w:delText xml:space="preserve"> </w:delText>
        </w:r>
        <w:r w:rsidR="00E059AB" w:rsidRPr="00AE4B49" w:rsidDel="00A226F9">
          <w:rPr>
            <w:rFonts w:asciiTheme="majorBidi" w:hAnsiTheme="majorBidi" w:cstheme="majorBidi" w:hint="cs"/>
            <w:rtl/>
            <w:rPrChange w:id="5274" w:author="yara ahmad" w:date="2021-04-18T08:34:00Z">
              <w:rPr>
                <w:rFonts w:hint="cs"/>
                <w:rtl/>
              </w:rPr>
            </w:rPrChange>
          </w:rPr>
          <w:delText>מצד</w:delText>
        </w:r>
        <w:r w:rsidR="00E059AB" w:rsidRPr="00AE4B49" w:rsidDel="00A226F9">
          <w:rPr>
            <w:rFonts w:asciiTheme="majorBidi" w:hAnsiTheme="majorBidi" w:cstheme="majorBidi"/>
            <w:rtl/>
            <w:rPrChange w:id="5275" w:author="yara ahmad" w:date="2021-04-18T08:34:00Z">
              <w:rPr>
                <w:rtl/>
              </w:rPr>
            </w:rPrChange>
          </w:rPr>
          <w:delText xml:space="preserve"> </w:delText>
        </w:r>
        <w:r w:rsidR="00E059AB" w:rsidRPr="00AE4B49" w:rsidDel="00A226F9">
          <w:rPr>
            <w:rFonts w:asciiTheme="majorBidi" w:hAnsiTheme="majorBidi" w:cstheme="majorBidi" w:hint="cs"/>
            <w:rtl/>
            <w:rPrChange w:id="5276" w:author="yara ahmad" w:date="2021-04-18T08:34:00Z">
              <w:rPr>
                <w:rFonts w:hint="cs"/>
                <w:rtl/>
              </w:rPr>
            </w:rPrChange>
          </w:rPr>
          <w:delText>חברת</w:delText>
        </w:r>
        <w:r w:rsidR="00E059AB" w:rsidRPr="00AE4B49" w:rsidDel="00A226F9">
          <w:rPr>
            <w:rFonts w:asciiTheme="majorBidi" w:hAnsiTheme="majorBidi" w:cstheme="majorBidi"/>
            <w:rtl/>
            <w:rPrChange w:id="5277" w:author="yara ahmad" w:date="2021-04-18T08:34:00Z">
              <w:rPr>
                <w:rtl/>
              </w:rPr>
            </w:rPrChange>
          </w:rPr>
          <w:delText xml:space="preserve"> </w:delText>
        </w:r>
        <w:r w:rsidR="00E059AB" w:rsidRPr="00AE4B49" w:rsidDel="00A226F9">
          <w:rPr>
            <w:rFonts w:asciiTheme="majorBidi" w:hAnsiTheme="majorBidi" w:cstheme="majorBidi" w:hint="cs"/>
            <w:rtl/>
            <w:rPrChange w:id="5278" w:author="yara ahmad" w:date="2021-04-18T08:34:00Z">
              <w:rPr>
                <w:rFonts w:hint="cs"/>
                <w:rtl/>
              </w:rPr>
            </w:rPrChange>
          </w:rPr>
          <w:delText>גביית</w:delText>
        </w:r>
        <w:r w:rsidR="00E059AB" w:rsidRPr="00AE4B49" w:rsidDel="00A226F9">
          <w:rPr>
            <w:rFonts w:asciiTheme="majorBidi" w:hAnsiTheme="majorBidi" w:cstheme="majorBidi"/>
            <w:rtl/>
            <w:rPrChange w:id="5279" w:author="yara ahmad" w:date="2021-04-18T08:34:00Z">
              <w:rPr>
                <w:rtl/>
              </w:rPr>
            </w:rPrChange>
          </w:rPr>
          <w:delText xml:space="preserve"> </w:delText>
        </w:r>
        <w:r w:rsidR="00E059AB" w:rsidRPr="00AE4B49" w:rsidDel="00A226F9">
          <w:rPr>
            <w:rFonts w:asciiTheme="majorBidi" w:hAnsiTheme="majorBidi" w:cstheme="majorBidi" w:hint="cs"/>
            <w:rtl/>
            <w:rPrChange w:id="5280" w:author="yara ahmad" w:date="2021-04-18T08:34:00Z">
              <w:rPr>
                <w:rFonts w:hint="cs"/>
                <w:rtl/>
              </w:rPr>
            </w:rPrChange>
          </w:rPr>
          <w:delText>הכספים</w:delText>
        </w:r>
        <w:r w:rsidR="00E059AB" w:rsidRPr="00AE4B49" w:rsidDel="00A226F9">
          <w:rPr>
            <w:rFonts w:asciiTheme="majorBidi" w:hAnsiTheme="majorBidi" w:cstheme="majorBidi"/>
            <w:rtl/>
            <w:rPrChange w:id="5281" w:author="yara ahmad" w:date="2021-04-18T08:34:00Z">
              <w:rPr>
                <w:rtl/>
              </w:rPr>
            </w:rPrChange>
          </w:rPr>
          <w:delText xml:space="preserve"> (</w:delText>
        </w:r>
        <w:r w:rsidR="00E059AB" w:rsidRPr="00AE4B49" w:rsidDel="00A226F9">
          <w:rPr>
            <w:rFonts w:asciiTheme="majorBidi" w:hAnsiTheme="majorBidi" w:cstheme="majorBidi" w:hint="cs"/>
            <w:rtl/>
            <w:rPrChange w:id="5282" w:author="yara ahmad" w:date="2021-04-18T08:34:00Z">
              <w:rPr>
                <w:rFonts w:hint="cs"/>
                <w:rtl/>
              </w:rPr>
            </w:rPrChange>
          </w:rPr>
          <w:delText>למשל</w:delText>
        </w:r>
        <w:r w:rsidR="00E059AB" w:rsidRPr="00AE4B49" w:rsidDel="00A226F9">
          <w:rPr>
            <w:rFonts w:asciiTheme="majorBidi" w:hAnsiTheme="majorBidi" w:cstheme="majorBidi"/>
            <w:rtl/>
            <w:rPrChange w:id="5283" w:author="yara ahmad" w:date="2021-04-18T08:34:00Z">
              <w:rPr>
                <w:rtl/>
              </w:rPr>
            </w:rPrChange>
          </w:rPr>
          <w:delText xml:space="preserve"> </w:delText>
        </w:r>
        <w:r w:rsidR="00E059AB" w:rsidRPr="00AE4B49" w:rsidDel="00A226F9">
          <w:rPr>
            <w:rFonts w:asciiTheme="majorBidi" w:hAnsiTheme="majorBidi" w:cstheme="majorBidi" w:hint="cs"/>
            <w:rtl/>
            <w:rPrChange w:id="5284" w:author="yara ahmad" w:date="2021-04-18T08:34:00Z">
              <w:rPr>
                <w:rFonts w:hint="cs"/>
                <w:rtl/>
              </w:rPr>
            </w:rPrChange>
          </w:rPr>
          <w:delText>חברת</w:delText>
        </w:r>
        <w:r w:rsidR="00E059AB" w:rsidRPr="00AE4B49" w:rsidDel="00A226F9">
          <w:rPr>
            <w:rFonts w:asciiTheme="majorBidi" w:hAnsiTheme="majorBidi" w:cstheme="majorBidi"/>
            <w:rtl/>
            <w:rPrChange w:id="5285" w:author="yara ahmad" w:date="2021-04-18T08:34:00Z">
              <w:rPr>
                <w:rtl/>
              </w:rPr>
            </w:rPrChange>
          </w:rPr>
          <w:delText xml:space="preserve"> </w:delText>
        </w:r>
        <w:r w:rsidR="00E059AB" w:rsidRPr="00AE4B49" w:rsidDel="00A226F9">
          <w:rPr>
            <w:rFonts w:asciiTheme="majorBidi" w:hAnsiTheme="majorBidi" w:cstheme="majorBidi" w:hint="cs"/>
            <w:rtl/>
            <w:rPrChange w:id="5286" w:author="yara ahmad" w:date="2021-04-18T08:34:00Z">
              <w:rPr>
                <w:rFonts w:hint="cs"/>
                <w:rtl/>
              </w:rPr>
            </w:rPrChange>
          </w:rPr>
          <w:delText>האשראי</w:delText>
        </w:r>
        <w:r w:rsidR="00E059AB" w:rsidRPr="00AE4B49" w:rsidDel="00A226F9">
          <w:rPr>
            <w:rFonts w:asciiTheme="majorBidi" w:hAnsiTheme="majorBidi" w:cstheme="majorBidi"/>
            <w:rtl/>
            <w:rPrChange w:id="5287" w:author="yara ahmad" w:date="2021-04-18T08:34:00Z">
              <w:rPr>
                <w:rtl/>
              </w:rPr>
            </w:rPrChange>
          </w:rPr>
          <w:delText xml:space="preserve">), </w:delText>
        </w:r>
        <w:r w:rsidR="00E059AB" w:rsidRPr="00AE4B49" w:rsidDel="00A226F9">
          <w:rPr>
            <w:rFonts w:asciiTheme="majorBidi" w:hAnsiTheme="majorBidi" w:cstheme="majorBidi" w:hint="cs"/>
            <w:rtl/>
            <w:rPrChange w:id="5288" w:author="yara ahmad" w:date="2021-04-18T08:34:00Z">
              <w:rPr>
                <w:rFonts w:hint="cs"/>
                <w:rtl/>
              </w:rPr>
            </w:rPrChange>
          </w:rPr>
          <w:delText>לעומת</w:delText>
        </w:r>
        <w:r w:rsidR="00E059AB" w:rsidRPr="00AE4B49" w:rsidDel="00A226F9">
          <w:rPr>
            <w:rFonts w:asciiTheme="majorBidi" w:hAnsiTheme="majorBidi" w:cstheme="majorBidi"/>
            <w:rtl/>
            <w:rPrChange w:id="5289" w:author="yara ahmad" w:date="2021-04-18T08:34:00Z">
              <w:rPr>
                <w:rtl/>
              </w:rPr>
            </w:rPrChange>
          </w:rPr>
          <w:delText xml:space="preserve"> </w:delText>
        </w:r>
        <w:r w:rsidR="00E059AB" w:rsidRPr="00AE4B49" w:rsidDel="00A226F9">
          <w:rPr>
            <w:rFonts w:asciiTheme="majorBidi" w:hAnsiTheme="majorBidi" w:cstheme="majorBidi" w:hint="cs"/>
            <w:rtl/>
            <w:rPrChange w:id="5290" w:author="yara ahmad" w:date="2021-04-18T08:34:00Z">
              <w:rPr>
                <w:rFonts w:hint="cs"/>
                <w:rtl/>
              </w:rPr>
            </w:rPrChange>
          </w:rPr>
          <w:delText>זאת</w:delText>
        </w:r>
        <w:r w:rsidR="00E059AB" w:rsidRPr="00AE4B49" w:rsidDel="00A226F9">
          <w:rPr>
            <w:rFonts w:asciiTheme="majorBidi" w:hAnsiTheme="majorBidi" w:cstheme="majorBidi"/>
            <w:rtl/>
            <w:rPrChange w:id="5291" w:author="yara ahmad" w:date="2021-04-18T08:34:00Z">
              <w:rPr>
                <w:rtl/>
              </w:rPr>
            </w:rPrChange>
          </w:rPr>
          <w:delText xml:space="preserve"> </w:delText>
        </w:r>
        <w:r w:rsidR="00E059AB" w:rsidRPr="00AE4B49" w:rsidDel="00A226F9">
          <w:rPr>
            <w:rFonts w:asciiTheme="majorBidi" w:hAnsiTheme="majorBidi" w:cstheme="majorBidi" w:hint="cs"/>
            <w:rtl/>
            <w:rPrChange w:id="5292" w:author="yara ahmad" w:date="2021-04-18T08:34:00Z">
              <w:rPr>
                <w:rFonts w:hint="cs"/>
                <w:rtl/>
              </w:rPr>
            </w:rPrChange>
          </w:rPr>
          <w:delText>המשתמש</w:delText>
        </w:r>
        <w:r w:rsidR="00E059AB" w:rsidRPr="00AE4B49" w:rsidDel="00A226F9">
          <w:rPr>
            <w:rFonts w:asciiTheme="majorBidi" w:hAnsiTheme="majorBidi" w:cstheme="majorBidi"/>
            <w:rtl/>
            <w:rPrChange w:id="5293" w:author="yara ahmad" w:date="2021-04-18T08:34:00Z">
              <w:rPr>
                <w:rtl/>
              </w:rPr>
            </w:rPrChange>
          </w:rPr>
          <w:delText xml:space="preserve"> </w:delText>
        </w:r>
        <w:r w:rsidR="00E059AB" w:rsidRPr="00AE4B49" w:rsidDel="00A226F9">
          <w:rPr>
            <w:rFonts w:asciiTheme="majorBidi" w:hAnsiTheme="majorBidi" w:cstheme="majorBidi" w:hint="cs"/>
            <w:rtl/>
            <w:rPrChange w:id="5294" w:author="yara ahmad" w:date="2021-04-18T08:34:00Z">
              <w:rPr>
                <w:rFonts w:hint="cs"/>
                <w:rtl/>
              </w:rPr>
            </w:rPrChange>
          </w:rPr>
          <w:delText>קבל</w:delText>
        </w:r>
        <w:r w:rsidR="00E059AB" w:rsidRPr="00AE4B49" w:rsidDel="00A226F9">
          <w:rPr>
            <w:rFonts w:asciiTheme="majorBidi" w:hAnsiTheme="majorBidi" w:cstheme="majorBidi"/>
            <w:rtl/>
            <w:rPrChange w:id="5295" w:author="yara ahmad" w:date="2021-04-18T08:34:00Z">
              <w:rPr>
                <w:rtl/>
              </w:rPr>
            </w:rPrChange>
          </w:rPr>
          <w:delText xml:space="preserve"> </w:delText>
        </w:r>
        <w:r w:rsidR="00E059AB" w:rsidRPr="00AE4B49" w:rsidDel="00A226F9">
          <w:rPr>
            <w:rFonts w:asciiTheme="majorBidi" w:hAnsiTheme="majorBidi" w:cstheme="majorBidi" w:hint="cs"/>
            <w:rtl/>
            <w:rPrChange w:id="5296" w:author="yara ahmad" w:date="2021-04-18T08:34:00Z">
              <w:rPr>
                <w:rFonts w:hint="cs"/>
                <w:rtl/>
              </w:rPr>
            </w:rPrChange>
          </w:rPr>
          <w:delText>אישור</w:delText>
        </w:r>
        <w:r w:rsidR="00E059AB" w:rsidRPr="00AE4B49" w:rsidDel="00A226F9">
          <w:rPr>
            <w:rFonts w:asciiTheme="majorBidi" w:hAnsiTheme="majorBidi" w:cstheme="majorBidi"/>
            <w:rtl/>
            <w:rPrChange w:id="5297" w:author="yara ahmad" w:date="2021-04-18T08:34:00Z">
              <w:rPr>
                <w:rtl/>
              </w:rPr>
            </w:rPrChange>
          </w:rPr>
          <w:delText xml:space="preserve"> </w:delText>
        </w:r>
        <w:r w:rsidR="00E059AB" w:rsidRPr="00AE4B49" w:rsidDel="00A226F9">
          <w:rPr>
            <w:rFonts w:asciiTheme="majorBidi" w:hAnsiTheme="majorBidi" w:cstheme="majorBidi" w:hint="cs"/>
            <w:rtl/>
            <w:rPrChange w:id="5298" w:author="yara ahmad" w:date="2021-04-18T08:34:00Z">
              <w:rPr>
                <w:rFonts w:hint="cs"/>
                <w:rtl/>
              </w:rPr>
            </w:rPrChange>
          </w:rPr>
          <w:delText>על</w:delText>
        </w:r>
        <w:r w:rsidR="00E059AB" w:rsidRPr="00AE4B49" w:rsidDel="00A226F9">
          <w:rPr>
            <w:rFonts w:asciiTheme="majorBidi" w:hAnsiTheme="majorBidi" w:cstheme="majorBidi"/>
            <w:rtl/>
            <w:rPrChange w:id="5299" w:author="yara ahmad" w:date="2021-04-18T08:34:00Z">
              <w:rPr>
                <w:rtl/>
              </w:rPr>
            </w:rPrChange>
          </w:rPr>
          <w:delText xml:space="preserve"> </w:delText>
        </w:r>
        <w:r w:rsidR="00E059AB" w:rsidRPr="00AE4B49" w:rsidDel="00A226F9">
          <w:rPr>
            <w:rFonts w:asciiTheme="majorBidi" w:hAnsiTheme="majorBidi" w:cstheme="majorBidi" w:hint="cs"/>
            <w:rtl/>
            <w:rPrChange w:id="5300" w:author="yara ahmad" w:date="2021-04-18T08:34:00Z">
              <w:rPr>
                <w:rFonts w:hint="cs"/>
                <w:rtl/>
              </w:rPr>
            </w:rPrChange>
          </w:rPr>
          <w:delText>הצלחת</w:delText>
        </w:r>
        <w:r w:rsidR="00E059AB" w:rsidRPr="00AE4B49" w:rsidDel="00A226F9">
          <w:rPr>
            <w:rFonts w:asciiTheme="majorBidi" w:hAnsiTheme="majorBidi" w:cstheme="majorBidi"/>
            <w:rtl/>
            <w:rPrChange w:id="5301" w:author="yara ahmad" w:date="2021-04-18T08:34:00Z">
              <w:rPr>
                <w:rtl/>
              </w:rPr>
            </w:rPrChange>
          </w:rPr>
          <w:delText xml:space="preserve"> </w:delText>
        </w:r>
        <w:r w:rsidR="00E059AB" w:rsidRPr="00AE4B49" w:rsidDel="00A226F9">
          <w:rPr>
            <w:rFonts w:asciiTheme="majorBidi" w:hAnsiTheme="majorBidi" w:cstheme="majorBidi" w:hint="cs"/>
            <w:rtl/>
            <w:rPrChange w:id="5302" w:author="yara ahmad" w:date="2021-04-18T08:34:00Z">
              <w:rPr>
                <w:rFonts w:hint="cs"/>
                <w:rtl/>
              </w:rPr>
            </w:rPrChange>
          </w:rPr>
          <w:delText>הרכישה</w:delText>
        </w:r>
        <w:r w:rsidR="00E059AB" w:rsidRPr="00AE4B49" w:rsidDel="00A226F9">
          <w:rPr>
            <w:rFonts w:asciiTheme="majorBidi" w:hAnsiTheme="majorBidi" w:cstheme="majorBidi"/>
            <w:rtl/>
            <w:rPrChange w:id="5303" w:author="yara ahmad" w:date="2021-04-18T08:34:00Z">
              <w:rPr>
                <w:rtl/>
              </w:rPr>
            </w:rPrChange>
          </w:rPr>
          <w:delText xml:space="preserve"> </w:delText>
        </w:r>
        <w:r w:rsidR="00E059AB" w:rsidRPr="00AE4B49" w:rsidDel="00A226F9">
          <w:rPr>
            <w:rFonts w:asciiTheme="majorBidi" w:hAnsiTheme="majorBidi" w:cstheme="majorBidi" w:hint="cs"/>
            <w:rtl/>
            <w:rPrChange w:id="5304" w:author="yara ahmad" w:date="2021-04-18T08:34:00Z">
              <w:rPr>
                <w:rFonts w:hint="cs"/>
                <w:rtl/>
              </w:rPr>
            </w:rPrChange>
          </w:rPr>
          <w:delText>פשוט</w:delText>
        </w:r>
        <w:r w:rsidR="00E059AB" w:rsidRPr="00AE4B49" w:rsidDel="00A226F9">
          <w:rPr>
            <w:rFonts w:asciiTheme="majorBidi" w:hAnsiTheme="majorBidi" w:cstheme="majorBidi"/>
            <w:rtl/>
            <w:rPrChange w:id="5305" w:author="yara ahmad" w:date="2021-04-18T08:34:00Z">
              <w:rPr>
                <w:rtl/>
              </w:rPr>
            </w:rPrChange>
          </w:rPr>
          <w:delText xml:space="preserve"> </w:delText>
        </w:r>
        <w:r w:rsidR="00E059AB" w:rsidRPr="00AE4B49" w:rsidDel="00A226F9">
          <w:rPr>
            <w:rFonts w:asciiTheme="majorBidi" w:hAnsiTheme="majorBidi" w:cstheme="majorBidi" w:hint="cs"/>
            <w:rtl/>
            <w:rPrChange w:id="5306" w:author="yara ahmad" w:date="2021-04-18T08:34:00Z">
              <w:rPr>
                <w:rFonts w:hint="cs"/>
                <w:rtl/>
              </w:rPr>
            </w:rPrChange>
          </w:rPr>
          <w:delText>כי</w:delText>
        </w:r>
        <w:r w:rsidR="00E059AB" w:rsidRPr="00AE4B49" w:rsidDel="00A226F9">
          <w:rPr>
            <w:rFonts w:asciiTheme="majorBidi" w:hAnsiTheme="majorBidi" w:cstheme="majorBidi"/>
            <w:rtl/>
            <w:rPrChange w:id="5307" w:author="yara ahmad" w:date="2021-04-18T08:34:00Z">
              <w:rPr>
                <w:rtl/>
              </w:rPr>
            </w:rPrChange>
          </w:rPr>
          <w:delText xml:space="preserve"> </w:delText>
        </w:r>
        <w:r w:rsidR="00E059AB" w:rsidRPr="00AE4B49" w:rsidDel="00A226F9">
          <w:rPr>
            <w:rFonts w:asciiTheme="majorBidi" w:hAnsiTheme="majorBidi" w:cstheme="majorBidi" w:hint="cs"/>
            <w:rtl/>
            <w:rPrChange w:id="5308" w:author="yara ahmad" w:date="2021-04-18T08:34:00Z">
              <w:rPr>
                <w:rFonts w:hint="cs"/>
                <w:rtl/>
              </w:rPr>
            </w:rPrChange>
          </w:rPr>
          <w:delText>פרטי</w:delText>
        </w:r>
        <w:r w:rsidR="00E059AB" w:rsidRPr="00AE4B49" w:rsidDel="00A226F9">
          <w:rPr>
            <w:rFonts w:asciiTheme="majorBidi" w:hAnsiTheme="majorBidi" w:cstheme="majorBidi"/>
            <w:rtl/>
            <w:rPrChange w:id="5309" w:author="yara ahmad" w:date="2021-04-18T08:34:00Z">
              <w:rPr>
                <w:rtl/>
              </w:rPr>
            </w:rPrChange>
          </w:rPr>
          <w:delText xml:space="preserve"> </w:delText>
        </w:r>
        <w:r w:rsidR="00E059AB" w:rsidRPr="00AE4B49" w:rsidDel="00A226F9">
          <w:rPr>
            <w:rFonts w:asciiTheme="majorBidi" w:hAnsiTheme="majorBidi" w:cstheme="majorBidi" w:hint="cs"/>
            <w:rtl/>
            <w:rPrChange w:id="5310" w:author="yara ahmad" w:date="2021-04-18T08:34:00Z">
              <w:rPr>
                <w:rFonts w:hint="cs"/>
                <w:rtl/>
              </w:rPr>
            </w:rPrChange>
          </w:rPr>
          <w:delText>האשראי</w:delText>
        </w:r>
        <w:r w:rsidR="00E059AB" w:rsidRPr="00AE4B49" w:rsidDel="00A226F9">
          <w:rPr>
            <w:rFonts w:asciiTheme="majorBidi" w:hAnsiTheme="majorBidi" w:cstheme="majorBidi"/>
            <w:rtl/>
            <w:rPrChange w:id="5311" w:author="yara ahmad" w:date="2021-04-18T08:34:00Z">
              <w:rPr>
                <w:rtl/>
              </w:rPr>
            </w:rPrChange>
          </w:rPr>
          <w:delText xml:space="preserve"> </w:delText>
        </w:r>
        <w:r w:rsidR="00E059AB" w:rsidRPr="00AE4B49" w:rsidDel="00A226F9">
          <w:rPr>
            <w:rFonts w:asciiTheme="majorBidi" w:hAnsiTheme="majorBidi" w:cstheme="majorBidi" w:hint="cs"/>
            <w:rtl/>
            <w:rPrChange w:id="5312" w:author="yara ahmad" w:date="2021-04-18T08:34:00Z">
              <w:rPr>
                <w:rFonts w:hint="cs"/>
                <w:rtl/>
              </w:rPr>
            </w:rPrChange>
          </w:rPr>
          <w:delText>הינם</w:delText>
        </w:r>
        <w:r w:rsidR="00E059AB" w:rsidRPr="00AE4B49" w:rsidDel="00A226F9">
          <w:rPr>
            <w:rFonts w:asciiTheme="majorBidi" w:hAnsiTheme="majorBidi" w:cstheme="majorBidi"/>
            <w:rtl/>
            <w:rPrChange w:id="5313" w:author="yara ahmad" w:date="2021-04-18T08:34:00Z">
              <w:rPr>
                <w:rtl/>
              </w:rPr>
            </w:rPrChange>
          </w:rPr>
          <w:delText xml:space="preserve"> </w:delText>
        </w:r>
        <w:r w:rsidR="00E059AB" w:rsidRPr="00AE4B49" w:rsidDel="00A226F9">
          <w:rPr>
            <w:rFonts w:asciiTheme="majorBidi" w:hAnsiTheme="majorBidi" w:cstheme="majorBidi" w:hint="cs"/>
            <w:rtl/>
            <w:rPrChange w:id="5314" w:author="yara ahmad" w:date="2021-04-18T08:34:00Z">
              <w:rPr>
                <w:rFonts w:hint="cs"/>
                <w:rtl/>
              </w:rPr>
            </w:rPrChange>
          </w:rPr>
          <w:delText>נכונים</w:delText>
        </w:r>
        <w:r w:rsidR="00E059AB" w:rsidRPr="00AE4B49" w:rsidDel="00A226F9">
          <w:rPr>
            <w:rFonts w:asciiTheme="majorBidi" w:hAnsiTheme="majorBidi" w:cstheme="majorBidi"/>
            <w:rtl/>
            <w:rPrChange w:id="5315" w:author="yara ahmad" w:date="2021-04-18T08:34:00Z">
              <w:rPr>
                <w:rtl/>
              </w:rPr>
            </w:rPrChange>
          </w:rPr>
          <w:delText xml:space="preserve">. </w:delText>
        </w:r>
      </w:del>
    </w:p>
    <w:p w14:paraId="3FB1A176" w14:textId="77777777" w:rsidR="008D79C5" w:rsidRDefault="008D79C5" w:rsidP="00A226F9">
      <w:pPr>
        <w:rPr>
          <w:ins w:id="5316" w:author="yara ahmad" w:date="2021-04-18T08:37:00Z"/>
          <w:rFonts w:asciiTheme="majorBidi" w:hAnsiTheme="majorBidi" w:cstheme="majorBidi"/>
          <w:highlight w:val="yellow"/>
          <w:rtl/>
        </w:rPr>
      </w:pPr>
    </w:p>
    <w:p w14:paraId="4439719D" w14:textId="77777777" w:rsidR="008D79C5" w:rsidRDefault="008D79C5" w:rsidP="001C795F">
      <w:pPr>
        <w:rPr>
          <w:ins w:id="5317" w:author="yara ahmad" w:date="2021-04-18T08:37:00Z"/>
          <w:rFonts w:asciiTheme="majorBidi" w:hAnsiTheme="majorBidi" w:cstheme="majorBidi"/>
          <w:highlight w:val="yellow"/>
          <w:rtl/>
        </w:rPr>
      </w:pPr>
    </w:p>
    <w:p w14:paraId="633DF0A9" w14:textId="66DCF84F" w:rsidR="008D79C5" w:rsidRDefault="008D79C5" w:rsidP="001C795F">
      <w:pPr>
        <w:rPr>
          <w:ins w:id="5318" w:author="yara ahmad" w:date="2021-04-18T08:37:00Z"/>
          <w:rFonts w:asciiTheme="majorBidi" w:hAnsiTheme="majorBidi" w:cstheme="majorBidi"/>
          <w:highlight w:val="yellow"/>
          <w:rtl/>
        </w:rPr>
      </w:pPr>
    </w:p>
    <w:p w14:paraId="5BD1F1AB" w14:textId="77777777" w:rsidR="008D79C5" w:rsidRDefault="008D79C5" w:rsidP="001C795F">
      <w:pPr>
        <w:rPr>
          <w:ins w:id="5319" w:author="yara ahmad" w:date="2021-04-18T08:37:00Z"/>
          <w:rFonts w:asciiTheme="majorBidi" w:hAnsiTheme="majorBidi" w:cstheme="majorBidi"/>
          <w:highlight w:val="yellow"/>
          <w:rtl/>
        </w:rPr>
      </w:pPr>
    </w:p>
    <w:p w14:paraId="13EEEB48" w14:textId="462ECA09" w:rsidR="001C795F" w:rsidRDefault="00893856" w:rsidP="001C795F">
      <w:pPr>
        <w:rPr>
          <w:ins w:id="5320" w:author="yara ahmad" w:date="2021-04-18T14:50:00Z"/>
          <w:rFonts w:asciiTheme="majorBidi" w:hAnsiTheme="majorBidi" w:cstheme="majorBidi"/>
          <w:rtl/>
        </w:rPr>
      </w:pPr>
      <w:r w:rsidRPr="00AE4B49">
        <w:rPr>
          <w:rFonts w:asciiTheme="majorBidi" w:hAnsiTheme="majorBidi" w:cstheme="majorBidi"/>
          <w:highlight w:val="yellow"/>
          <w:rtl/>
          <w:rPrChange w:id="5321" w:author="yara ahmad" w:date="2021-04-18T08:34:00Z">
            <w:rPr>
              <w:highlight w:val="yellow"/>
              <w:rtl/>
            </w:rPr>
          </w:rPrChange>
        </w:rPr>
        <w:lastRenderedPageBreak/>
        <w:t>(</w:t>
      </w:r>
      <w:r w:rsidR="0092656E" w:rsidRPr="00AE4B49">
        <w:rPr>
          <w:rFonts w:asciiTheme="majorBidi" w:hAnsiTheme="majorBidi" w:cstheme="majorBidi"/>
          <w:highlight w:val="yellow"/>
          <w:rtl/>
          <w:rPrChange w:id="5322" w:author="yara ahmad" w:date="2021-04-18T08:34:00Z">
            <w:rPr>
              <w:highlight w:val="yellow"/>
              <w:rtl/>
            </w:rPr>
          </w:rPrChange>
        </w:rPr>
        <w:t xml:space="preserve">2.9.1 </w:t>
      </w:r>
      <w:r w:rsidRPr="00AE4B49">
        <w:rPr>
          <w:rFonts w:asciiTheme="majorBidi" w:hAnsiTheme="majorBidi" w:cstheme="majorBidi" w:hint="cs"/>
          <w:highlight w:val="yellow"/>
          <w:rtl/>
          <w:rPrChange w:id="5323" w:author="yara ahmad" w:date="2021-04-18T08:34:00Z">
            <w:rPr>
              <w:rFonts w:hint="cs"/>
              <w:highlight w:val="yellow"/>
              <w:rtl/>
            </w:rPr>
          </w:rPrChange>
        </w:rPr>
        <w:t>תרחיש</w:t>
      </w:r>
      <w:r w:rsidRPr="00AE4B49">
        <w:rPr>
          <w:rFonts w:asciiTheme="majorBidi" w:hAnsiTheme="majorBidi" w:cstheme="majorBidi"/>
          <w:highlight w:val="yellow"/>
          <w:rtl/>
          <w:rPrChange w:id="5324" w:author="yara ahmad" w:date="2021-04-18T08:34:00Z">
            <w:rPr>
              <w:highlight w:val="yellow"/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highlight w:val="yellow"/>
          <w:rtl/>
          <w:rPrChange w:id="5325" w:author="yara ahmad" w:date="2021-04-18T08:34:00Z">
            <w:rPr>
              <w:rFonts w:hint="cs"/>
              <w:highlight w:val="yellow"/>
              <w:rtl/>
            </w:rPr>
          </w:rPrChange>
        </w:rPr>
        <w:t>שימוש</w:t>
      </w:r>
      <w:r w:rsidRPr="00AE4B49">
        <w:rPr>
          <w:rFonts w:asciiTheme="majorBidi" w:hAnsiTheme="majorBidi" w:cstheme="majorBidi"/>
          <w:highlight w:val="yellow"/>
          <w:rtl/>
          <w:rPrChange w:id="5326" w:author="yara ahmad" w:date="2021-04-18T08:34:00Z">
            <w:rPr>
              <w:highlight w:val="yellow"/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highlight w:val="yellow"/>
          <w:rtl/>
          <w:rPrChange w:id="5327" w:author="yara ahmad" w:date="2021-04-18T08:34:00Z">
            <w:rPr>
              <w:rFonts w:hint="cs"/>
              <w:highlight w:val="yellow"/>
              <w:rtl/>
            </w:rPr>
          </w:rPrChange>
        </w:rPr>
        <w:t>עבור</w:t>
      </w:r>
      <w:r w:rsidRPr="00AE4B49">
        <w:rPr>
          <w:rFonts w:asciiTheme="majorBidi" w:hAnsiTheme="majorBidi" w:cstheme="majorBidi"/>
          <w:highlight w:val="yellow"/>
          <w:rtl/>
          <w:rPrChange w:id="5328" w:author="yara ahmad" w:date="2021-04-18T08:34:00Z">
            <w:rPr>
              <w:highlight w:val="yellow"/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highlight w:val="yellow"/>
          <w:rtl/>
          <w:rPrChange w:id="5329" w:author="yara ahmad" w:date="2021-04-18T08:34:00Z">
            <w:rPr>
              <w:rFonts w:hint="cs"/>
              <w:highlight w:val="yellow"/>
              <w:rtl/>
            </w:rPr>
          </w:rPrChange>
        </w:rPr>
        <w:t>קנייה</w:t>
      </w:r>
      <w:r w:rsidRPr="00AE4B49">
        <w:rPr>
          <w:rFonts w:asciiTheme="majorBidi" w:hAnsiTheme="majorBidi" w:cstheme="majorBidi"/>
          <w:highlight w:val="yellow"/>
          <w:rtl/>
          <w:rPrChange w:id="5330" w:author="yara ahmad" w:date="2021-04-18T08:34:00Z">
            <w:rPr>
              <w:highlight w:val="yellow"/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highlight w:val="yellow"/>
          <w:rtl/>
          <w:rPrChange w:id="5331" w:author="yara ahmad" w:date="2021-04-18T08:34:00Z">
            <w:rPr>
              <w:rFonts w:hint="cs"/>
              <w:highlight w:val="yellow"/>
              <w:rtl/>
            </w:rPr>
          </w:rPrChange>
        </w:rPr>
        <w:t>מידית</w:t>
      </w:r>
      <w:r w:rsidRPr="00AE4B49">
        <w:rPr>
          <w:rFonts w:asciiTheme="majorBidi" w:hAnsiTheme="majorBidi" w:cstheme="majorBidi"/>
          <w:highlight w:val="yellow"/>
          <w:rtl/>
          <w:rPrChange w:id="5332" w:author="yara ahmad" w:date="2021-04-18T08:34:00Z">
            <w:rPr>
              <w:highlight w:val="yellow"/>
              <w:rtl/>
            </w:rPr>
          </w:rPrChange>
        </w:rPr>
        <w:t xml:space="preserve"> )</w:t>
      </w:r>
    </w:p>
    <w:p w14:paraId="361C0986" w14:textId="77777777" w:rsidR="005545F7" w:rsidRDefault="005545F7" w:rsidP="005545F7">
      <w:pPr>
        <w:rPr>
          <w:ins w:id="5333" w:author="yara ahmad" w:date="2021-04-18T14:50:00Z"/>
          <w:rtl/>
        </w:rPr>
      </w:pPr>
      <w:ins w:id="5334" w:author="yara ahmad" w:date="2021-04-18T14:50:00Z">
        <w:r>
          <w:rPr>
            <w:rFonts w:hint="cs"/>
            <w:rtl/>
          </w:rPr>
          <w:t xml:space="preserve">תיאור : </w:t>
        </w:r>
        <w:r>
          <w:rPr>
            <w:rtl/>
          </w:rPr>
          <w:t xml:space="preserve">המשתמש נדרש לשלם את הסכום הנקוב במוצר על מנת לקנות אותו באופן </w:t>
        </w:r>
        <w:proofErr w:type="spellStart"/>
        <w:r>
          <w:rPr>
            <w:rtl/>
          </w:rPr>
          <w:t>מיידי</w:t>
        </w:r>
        <w:proofErr w:type="spellEnd"/>
        <w:r>
          <w:t>.</w:t>
        </w:r>
      </w:ins>
    </w:p>
    <w:p w14:paraId="6CA62BE0" w14:textId="77777777" w:rsidR="005545F7" w:rsidRDefault="005545F7" w:rsidP="005545F7">
      <w:pPr>
        <w:rPr>
          <w:ins w:id="5335" w:author="yara ahmad" w:date="2021-04-18T14:50:00Z"/>
        </w:rPr>
      </w:pPr>
      <w:ins w:id="5336" w:author="yara ahmad" w:date="2021-04-18T14:50:00Z">
        <w:r>
          <w:rPr>
            <w:rFonts w:hint="cs"/>
            <w:rtl/>
          </w:rPr>
          <w:t xml:space="preserve">שחקנים : המשתמש. </w:t>
        </w:r>
      </w:ins>
    </w:p>
    <w:p w14:paraId="3DEE142E" w14:textId="77777777" w:rsidR="005545F7" w:rsidRDefault="005545F7" w:rsidP="005545F7">
      <w:pPr>
        <w:rPr>
          <w:ins w:id="5337" w:author="yara ahmad" w:date="2021-04-18T14:50:00Z"/>
          <w:rFonts w:hint="cs"/>
          <w:rtl/>
        </w:rPr>
      </w:pPr>
      <w:ins w:id="5338" w:author="yara ahmad" w:date="2021-04-18T14:50:00Z">
        <w:r>
          <w:rPr>
            <w:rFonts w:hint="cs"/>
            <w:rtl/>
          </w:rPr>
          <w:t xml:space="preserve">פרמטרים : </w:t>
        </w:r>
      </w:ins>
    </w:p>
    <w:p w14:paraId="71890073" w14:textId="77777777" w:rsidR="005545F7" w:rsidRDefault="005545F7" w:rsidP="005545F7">
      <w:pPr>
        <w:rPr>
          <w:ins w:id="5339" w:author="yara ahmad" w:date="2021-04-18T14:50:00Z"/>
          <w:rtl/>
        </w:rPr>
      </w:pPr>
      <w:proofErr w:type="spellStart"/>
      <w:ins w:id="5340" w:author="yara ahmad" w:date="2021-04-18T14:50:00Z">
        <w:r>
          <w:rPr>
            <w:rFonts w:hint="cs"/>
          </w:rPr>
          <w:t xml:space="preserve">pre </w:t>
        </w:r>
        <w:proofErr w:type="gramStart"/>
        <w:r>
          <w:rPr>
            <w:rFonts w:hint="cs"/>
          </w:rPr>
          <w:t>condition</w:t>
        </w:r>
        <w:proofErr w:type="spellEnd"/>
        <w:r>
          <w:rPr>
            <w:rFonts w:hint="cs"/>
            <w:rtl/>
          </w:rPr>
          <w:t xml:space="preserve"> :</w:t>
        </w:r>
        <w:proofErr w:type="gramEnd"/>
        <w:r>
          <w:rPr>
            <w:rFonts w:hint="cs"/>
            <w:rtl/>
          </w:rPr>
          <w:t xml:space="preserve"> המוצר קיים במלאי , סוג הרכישה וסוג ההנחה של הקנייה עונות על המדיניות . </w:t>
        </w:r>
      </w:ins>
    </w:p>
    <w:p w14:paraId="2FE33084" w14:textId="77777777" w:rsidR="005545F7" w:rsidRDefault="005545F7" w:rsidP="005545F7">
      <w:pPr>
        <w:rPr>
          <w:ins w:id="5341" w:author="yara ahmad" w:date="2021-04-18T14:50:00Z"/>
          <w:rtl/>
        </w:rPr>
      </w:pPr>
      <w:ins w:id="5342" w:author="yara ahmad" w:date="2021-04-18T14:50:00Z">
        <w:r>
          <w:rPr>
            <w:rFonts w:hint="cs"/>
          </w:rPr>
          <w:t xml:space="preserve">post </w:t>
        </w:r>
        <w:proofErr w:type="gramStart"/>
        <w:r>
          <w:rPr>
            <w:rFonts w:hint="cs"/>
          </w:rPr>
          <w:t>condition</w:t>
        </w:r>
        <w:r>
          <w:rPr>
            <w:rFonts w:hint="cs"/>
            <w:rtl/>
          </w:rPr>
          <w:t xml:space="preserve"> :</w:t>
        </w:r>
        <w:proofErr w:type="gramEnd"/>
        <w:r>
          <w:rPr>
            <w:rFonts w:hint="cs"/>
            <w:rtl/>
          </w:rPr>
          <w:t xml:space="preserve"> המערכת פונה למערכות חיצוניות והיא מקבלת אישור כדי להשלים את תהליך הרכישה או מקבלת הודעת דחייה והעסקה בוטלה ומעדכנת את המשתמש בהתאם.</w:t>
        </w:r>
      </w:ins>
    </w:p>
    <w:p w14:paraId="39C911CB" w14:textId="77777777" w:rsidR="005545F7" w:rsidRDefault="005545F7" w:rsidP="005545F7">
      <w:pPr>
        <w:rPr>
          <w:ins w:id="5343" w:author="yara ahmad" w:date="2021-04-18T14:50:00Z"/>
        </w:rPr>
      </w:pPr>
      <w:ins w:id="5344" w:author="yara ahmad" w:date="2021-04-18T14:50:00Z">
        <w:r>
          <w:rPr>
            <w:rFonts w:hint="cs"/>
            <w:rtl/>
          </w:rPr>
          <w:t>תהליך התרחיש :</w:t>
        </w:r>
      </w:ins>
    </w:p>
    <w:p w14:paraId="71BC6A6A" w14:textId="77777777" w:rsidR="005545F7" w:rsidRDefault="005545F7" w:rsidP="005545F7">
      <w:pPr>
        <w:rPr>
          <w:ins w:id="5345" w:author="yara ahmad" w:date="2021-04-18T14:50:00Z"/>
          <w:rtl/>
        </w:rPr>
      </w:pPr>
      <w:ins w:id="5346" w:author="yara ahmad" w:date="2021-04-18T14:50:00Z">
        <w:r>
          <w:rPr>
            <w:rFonts w:cs="Arial"/>
            <w:rtl/>
          </w:rPr>
          <w:t xml:space="preserve">1. משתמש במערכת בוחר </w:t>
        </w:r>
        <w:proofErr w:type="spellStart"/>
        <w:r>
          <w:rPr>
            <w:rFonts w:cs="Arial"/>
            <w:rtl/>
          </w:rPr>
          <w:t>באפציית</w:t>
        </w:r>
        <w:proofErr w:type="spellEnd"/>
        <w:r>
          <w:rPr>
            <w:rFonts w:cs="Arial"/>
            <w:rtl/>
          </w:rPr>
          <w:t xml:space="preserve"> רכישה מעמוד העגלה / סל קניות של חנות </w:t>
        </w:r>
        <w:proofErr w:type="spellStart"/>
        <w:r>
          <w:rPr>
            <w:rFonts w:cs="Arial"/>
            <w:rtl/>
          </w:rPr>
          <w:t>מסויים</w:t>
        </w:r>
        <w:proofErr w:type="spellEnd"/>
        <w:r>
          <w:rPr>
            <w:rFonts w:cs="Arial"/>
            <w:rtl/>
          </w:rPr>
          <w:t xml:space="preserve"> </w:t>
        </w:r>
      </w:ins>
    </w:p>
    <w:p w14:paraId="644B6442" w14:textId="77777777" w:rsidR="005545F7" w:rsidRDefault="005545F7" w:rsidP="005545F7">
      <w:pPr>
        <w:rPr>
          <w:ins w:id="5347" w:author="yara ahmad" w:date="2021-04-18T14:50:00Z"/>
          <w:rtl/>
        </w:rPr>
      </w:pPr>
      <w:ins w:id="5348" w:author="yara ahmad" w:date="2021-04-18T14:50:00Z">
        <w:r>
          <w:rPr>
            <w:rFonts w:cs="Arial"/>
            <w:rtl/>
          </w:rPr>
          <w:t>2. המשתמש עוקב אחרי הוראות המערכת בהתאם למדניות הקניות שנבחרה ומזין את הפרטים הנצרכים</w:t>
        </w:r>
      </w:ins>
    </w:p>
    <w:p w14:paraId="3B522CA4" w14:textId="77777777" w:rsidR="005545F7" w:rsidRDefault="005545F7" w:rsidP="005545F7">
      <w:pPr>
        <w:rPr>
          <w:ins w:id="5349" w:author="yara ahmad" w:date="2021-04-18T14:50:00Z"/>
          <w:rtl/>
        </w:rPr>
      </w:pPr>
      <w:ins w:id="5350" w:author="yara ahmad" w:date="2021-04-18T14:50:00Z">
        <w:r>
          <w:rPr>
            <w:rFonts w:cs="Arial"/>
            <w:rtl/>
          </w:rPr>
          <w:t>3. מערכת המסחר יוצרת קשר עם מערכת גביית ה</w:t>
        </w:r>
        <w:r>
          <w:rPr>
            <w:rFonts w:cs="Arial" w:hint="cs"/>
            <w:rtl/>
          </w:rPr>
          <w:t>כ</w:t>
        </w:r>
        <w:r>
          <w:rPr>
            <w:rFonts w:cs="Arial"/>
            <w:rtl/>
          </w:rPr>
          <w:t>ספים ומחזירה לקונה אישור או דחייה לגבי ביצוע התשלום .</w:t>
        </w:r>
        <w:r>
          <w:rPr>
            <w:rFonts w:hint="cs"/>
            <w:rtl/>
          </w:rPr>
          <w:t xml:space="preserve"> </w:t>
        </w:r>
      </w:ins>
    </w:p>
    <w:p w14:paraId="5A87624C" w14:textId="77777777" w:rsidR="005545F7" w:rsidRDefault="005545F7" w:rsidP="005545F7">
      <w:pPr>
        <w:rPr>
          <w:ins w:id="5351" w:author="yara ahmad" w:date="2021-04-18T14:50:00Z"/>
          <w:rtl/>
        </w:rPr>
      </w:pPr>
      <w:ins w:id="5352" w:author="yara ahmad" w:date="2021-04-18T14:50:00Z">
        <w:r>
          <w:rPr>
            <w:rFonts w:hint="cs"/>
            <w:rtl/>
          </w:rPr>
          <w:t>בדיקות קבלה :</w:t>
        </w:r>
      </w:ins>
    </w:p>
    <w:p w14:paraId="16D2EBD5" w14:textId="77777777" w:rsidR="005545F7" w:rsidRDefault="005545F7" w:rsidP="005545F7">
      <w:pPr>
        <w:rPr>
          <w:ins w:id="5353" w:author="yara ahmad" w:date="2021-04-18T14:50:00Z"/>
          <w:rtl/>
        </w:rPr>
      </w:pPr>
      <w:ins w:id="5354" w:author="yara ahmad" w:date="2021-04-18T14:50:00Z">
        <w:r>
          <w:rPr>
            <w:rFonts w:hint="cs"/>
          </w:rPr>
          <w:t>HAPPY</w:t>
        </w:r>
        <w:r>
          <w:rPr>
            <w:rFonts w:hint="cs"/>
            <w:rtl/>
          </w:rPr>
          <w:t xml:space="preserve">: המשתמש נכנס לעגלת </w:t>
        </w:r>
        <w:proofErr w:type="gramStart"/>
        <w:r>
          <w:rPr>
            <w:rFonts w:hint="cs"/>
            <w:rtl/>
          </w:rPr>
          <w:t>קניות ,</w:t>
        </w:r>
        <w:proofErr w:type="gramEnd"/>
        <w:r>
          <w:rPr>
            <w:rFonts w:hint="cs"/>
            <w:rtl/>
          </w:rPr>
          <w:t xml:space="preserve"> בוחר בשיטת תשלום מתאימה ומזין את פרטיו , העסקה מתבצעת בהצלחה .</w:t>
        </w:r>
      </w:ins>
    </w:p>
    <w:p w14:paraId="34AE0546" w14:textId="77777777" w:rsidR="005545F7" w:rsidRDefault="005545F7" w:rsidP="005545F7">
      <w:pPr>
        <w:rPr>
          <w:ins w:id="5355" w:author="yara ahmad" w:date="2021-04-18T14:50:00Z"/>
          <w:rtl/>
        </w:rPr>
      </w:pPr>
      <w:ins w:id="5356" w:author="yara ahmad" w:date="2021-04-18T14:50:00Z">
        <w:r>
          <w:rPr>
            <w:rFonts w:hint="cs"/>
          </w:rPr>
          <w:t>SAD</w:t>
        </w:r>
        <w:r>
          <w:rPr>
            <w:rFonts w:hint="cs"/>
            <w:rtl/>
          </w:rPr>
          <w:t xml:space="preserve">: קרתה תקלה בין מערכת המסחר לבין המערכת </w:t>
        </w:r>
        <w:proofErr w:type="gramStart"/>
        <w:r>
          <w:rPr>
            <w:rFonts w:hint="cs"/>
            <w:rtl/>
          </w:rPr>
          <w:t>החיצונית ,</w:t>
        </w:r>
        <w:proofErr w:type="gramEnd"/>
        <w:r>
          <w:rPr>
            <w:rFonts w:hint="cs"/>
            <w:rtl/>
          </w:rPr>
          <w:t xml:space="preserve"> הקנייה לא בוצעה בהצלחה משום שהעסקה לא הושלמה מצד חברת גביית הכספים (למשל חברת האשראי), לעומת זאת המשתמש קבל אישור על הצלחת הרכישה פשוט כי פרטי האשראי הינם נכונים. </w:t>
        </w:r>
      </w:ins>
    </w:p>
    <w:p w14:paraId="130D1F6E" w14:textId="77777777" w:rsidR="005545F7" w:rsidRDefault="005545F7" w:rsidP="005545F7">
      <w:pPr>
        <w:rPr>
          <w:ins w:id="5357" w:author="yara ahmad" w:date="2021-04-18T14:50:00Z"/>
          <w:rtl/>
        </w:rPr>
      </w:pPr>
      <w:ins w:id="5358" w:author="yara ahmad" w:date="2021-04-18T14:50:00Z">
        <w:r>
          <w:rPr>
            <w:rFonts w:hint="cs"/>
          </w:rPr>
          <w:t>BAD</w:t>
        </w:r>
        <w:r>
          <w:rPr>
            <w:rFonts w:hint="cs"/>
            <w:rtl/>
          </w:rPr>
          <w:t xml:space="preserve">:  עגלת הקניות האישית </w:t>
        </w:r>
        <w:proofErr w:type="gramStart"/>
        <w:r>
          <w:rPr>
            <w:rFonts w:hint="cs"/>
            <w:rtl/>
          </w:rPr>
          <w:t>ריקה ,</w:t>
        </w:r>
        <w:proofErr w:type="gramEnd"/>
        <w:r>
          <w:rPr>
            <w:rFonts w:hint="cs"/>
            <w:rtl/>
          </w:rPr>
          <w:t xml:space="preserve"> אינה מכילה מוצרים , אך המערכת מאפשרת למשתמש לבצע רכישה עבור אפס מוצרים ומבקשת ממנו להכניס פרטי תשלום בהתאמה לשיטת התשלום. </w:t>
        </w:r>
      </w:ins>
    </w:p>
    <w:p w14:paraId="0C09A539" w14:textId="77777777" w:rsidR="005545F7" w:rsidRPr="00AE4B49" w:rsidRDefault="005545F7" w:rsidP="001C795F">
      <w:pPr>
        <w:rPr>
          <w:rFonts w:asciiTheme="majorBidi" w:hAnsiTheme="majorBidi" w:cstheme="majorBidi"/>
          <w:rtl/>
          <w:rPrChange w:id="5359" w:author="yara ahmad" w:date="2021-04-18T08:34:00Z">
            <w:rPr>
              <w:rtl/>
            </w:rPr>
          </w:rPrChange>
        </w:rPr>
      </w:pPr>
    </w:p>
    <w:p w14:paraId="569EBD72" w14:textId="61B543E7" w:rsidR="00893856" w:rsidRPr="00AE4B49" w:rsidRDefault="00893856" w:rsidP="001C795F">
      <w:pPr>
        <w:rPr>
          <w:rFonts w:asciiTheme="majorBidi" w:hAnsiTheme="majorBidi" w:cstheme="majorBidi"/>
          <w:rtl/>
          <w:rPrChange w:id="5360" w:author="yara ahmad" w:date="2021-04-18T08:34:00Z">
            <w:rPr>
              <w:rtl/>
            </w:rPr>
          </w:rPrChange>
        </w:rPr>
      </w:pPr>
      <w:r w:rsidRPr="00AE4B49">
        <w:rPr>
          <w:rFonts w:asciiTheme="majorBidi" w:hAnsiTheme="majorBidi" w:cstheme="majorBidi"/>
          <w:noProof/>
          <w:rtl/>
          <w:rPrChange w:id="5361" w:author="yara ahmad" w:date="2021-04-18T08:34:00Z">
            <w:rPr>
              <w:noProof/>
              <w:rtl/>
            </w:rPr>
          </w:rPrChange>
        </w:rPr>
        <w:drawing>
          <wp:anchor distT="0" distB="0" distL="114300" distR="114300" simplePos="0" relativeHeight="251692032" behindDoc="0" locked="0" layoutInCell="1" allowOverlap="1" wp14:anchorId="05BB893B" wp14:editId="259E5023">
            <wp:simplePos x="0" y="0"/>
            <wp:positionH relativeFrom="column">
              <wp:posOffset>891540</wp:posOffset>
            </wp:positionH>
            <wp:positionV relativeFrom="paragraph">
              <wp:posOffset>147955</wp:posOffset>
            </wp:positionV>
            <wp:extent cx="4283710" cy="2601595"/>
            <wp:effectExtent l="0" t="0" r="6350" b="0"/>
            <wp:wrapSquare wrapText="bothSides"/>
            <wp:docPr id="5" name="Picture 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Diagram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3710" cy="26015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0B9A33D" w14:textId="778CD9C8" w:rsidR="001C795F" w:rsidRPr="00AE4B49" w:rsidRDefault="001C795F" w:rsidP="001C795F">
      <w:pPr>
        <w:rPr>
          <w:rFonts w:asciiTheme="majorBidi" w:hAnsiTheme="majorBidi" w:cstheme="majorBidi"/>
          <w:rtl/>
          <w:rPrChange w:id="5362" w:author="yara ahmad" w:date="2021-04-18T08:34:00Z">
            <w:rPr>
              <w:rtl/>
            </w:rPr>
          </w:rPrChange>
        </w:rPr>
      </w:pPr>
    </w:p>
    <w:p w14:paraId="5CB83A3E" w14:textId="05B25CF4" w:rsidR="001C795F" w:rsidRPr="00AE4B49" w:rsidRDefault="001C795F" w:rsidP="001C795F">
      <w:pPr>
        <w:rPr>
          <w:rFonts w:asciiTheme="majorBidi" w:hAnsiTheme="majorBidi" w:cstheme="majorBidi"/>
          <w:rtl/>
          <w:rPrChange w:id="5363" w:author="yara ahmad" w:date="2021-04-18T08:34:00Z">
            <w:rPr>
              <w:rtl/>
            </w:rPr>
          </w:rPrChange>
        </w:rPr>
      </w:pPr>
    </w:p>
    <w:p w14:paraId="229F499F" w14:textId="0F5A3EF5" w:rsidR="001C795F" w:rsidRPr="00AE4B49" w:rsidRDefault="001C795F" w:rsidP="001C795F">
      <w:pPr>
        <w:rPr>
          <w:rFonts w:asciiTheme="majorBidi" w:hAnsiTheme="majorBidi" w:cstheme="majorBidi"/>
          <w:rtl/>
          <w:rPrChange w:id="5364" w:author="yara ahmad" w:date="2021-04-18T08:34:00Z">
            <w:rPr>
              <w:rtl/>
            </w:rPr>
          </w:rPrChange>
        </w:rPr>
      </w:pPr>
    </w:p>
    <w:p w14:paraId="53D81E38" w14:textId="61A009B0" w:rsidR="001C795F" w:rsidRPr="00AE4B49" w:rsidRDefault="001C795F" w:rsidP="001C795F">
      <w:pPr>
        <w:rPr>
          <w:rFonts w:asciiTheme="majorBidi" w:hAnsiTheme="majorBidi" w:cstheme="majorBidi"/>
          <w:rtl/>
          <w:rPrChange w:id="5365" w:author="yara ahmad" w:date="2021-04-18T08:34:00Z">
            <w:rPr>
              <w:rtl/>
            </w:rPr>
          </w:rPrChange>
        </w:rPr>
      </w:pPr>
    </w:p>
    <w:p w14:paraId="250C32CC" w14:textId="77777777" w:rsidR="001C795F" w:rsidRPr="00AE4B49" w:rsidRDefault="001C795F" w:rsidP="001C795F">
      <w:pPr>
        <w:rPr>
          <w:rFonts w:asciiTheme="majorBidi" w:hAnsiTheme="majorBidi" w:cstheme="majorBidi"/>
          <w:rtl/>
          <w:rPrChange w:id="5366" w:author="yara ahmad" w:date="2021-04-18T08:34:00Z">
            <w:rPr>
              <w:rtl/>
            </w:rPr>
          </w:rPrChange>
        </w:rPr>
      </w:pPr>
    </w:p>
    <w:p w14:paraId="60057787" w14:textId="77777777" w:rsidR="001C795F" w:rsidRPr="00AE4B49" w:rsidRDefault="001C795F" w:rsidP="001C795F">
      <w:pPr>
        <w:rPr>
          <w:rFonts w:asciiTheme="majorBidi" w:hAnsiTheme="majorBidi" w:cstheme="majorBidi"/>
          <w:rtl/>
          <w:rPrChange w:id="5367" w:author="yara ahmad" w:date="2021-04-18T08:34:00Z">
            <w:rPr>
              <w:rtl/>
            </w:rPr>
          </w:rPrChange>
        </w:rPr>
      </w:pPr>
    </w:p>
    <w:p w14:paraId="4CC75174" w14:textId="4BF43841" w:rsidR="001C795F" w:rsidRPr="00AE4B49" w:rsidRDefault="001C795F" w:rsidP="001C795F">
      <w:pPr>
        <w:rPr>
          <w:rFonts w:asciiTheme="majorBidi" w:hAnsiTheme="majorBidi" w:cstheme="majorBidi"/>
          <w:rtl/>
          <w:rPrChange w:id="5368" w:author="yara ahmad" w:date="2021-04-18T08:34:00Z">
            <w:rPr>
              <w:rtl/>
            </w:rPr>
          </w:rPrChange>
        </w:rPr>
      </w:pPr>
    </w:p>
    <w:p w14:paraId="158CC00F" w14:textId="46D6F9AA" w:rsidR="001C795F" w:rsidRPr="00AE4B49" w:rsidRDefault="001C795F" w:rsidP="001C795F">
      <w:pPr>
        <w:rPr>
          <w:rFonts w:asciiTheme="majorBidi" w:hAnsiTheme="majorBidi" w:cstheme="majorBidi"/>
          <w:rtl/>
          <w:rPrChange w:id="5369" w:author="yara ahmad" w:date="2021-04-18T08:34:00Z">
            <w:rPr>
              <w:rtl/>
            </w:rPr>
          </w:rPrChange>
        </w:rPr>
      </w:pPr>
    </w:p>
    <w:p w14:paraId="53B0CF06" w14:textId="77777777" w:rsidR="001C795F" w:rsidRPr="00AE4B49" w:rsidRDefault="001C795F" w:rsidP="001C795F">
      <w:pPr>
        <w:rPr>
          <w:rFonts w:asciiTheme="majorBidi" w:hAnsiTheme="majorBidi" w:cstheme="majorBidi"/>
          <w:rtl/>
          <w:rPrChange w:id="5370" w:author="yara ahmad" w:date="2021-04-18T08:34:00Z">
            <w:rPr>
              <w:rtl/>
            </w:rPr>
          </w:rPrChange>
        </w:rPr>
      </w:pPr>
    </w:p>
    <w:p w14:paraId="4102EF46" w14:textId="1DEC15D4" w:rsidR="001C795F" w:rsidRPr="00AE4B49" w:rsidDel="008D79C5" w:rsidRDefault="001C795F" w:rsidP="001C795F">
      <w:pPr>
        <w:rPr>
          <w:del w:id="5371" w:author="yara ahmad" w:date="2021-04-18T08:37:00Z"/>
          <w:rFonts w:asciiTheme="majorBidi" w:hAnsiTheme="majorBidi" w:cstheme="majorBidi"/>
          <w:rtl/>
          <w:rPrChange w:id="5372" w:author="yara ahmad" w:date="2021-04-18T08:34:00Z">
            <w:rPr>
              <w:del w:id="5373" w:author="yara ahmad" w:date="2021-04-18T08:37:00Z"/>
              <w:rtl/>
            </w:rPr>
          </w:rPrChange>
        </w:rPr>
      </w:pPr>
    </w:p>
    <w:p w14:paraId="050E17FF" w14:textId="08BB4B09" w:rsidR="00893856" w:rsidRPr="00AE4B49" w:rsidDel="008D79C5" w:rsidRDefault="00893856" w:rsidP="001C795F">
      <w:pPr>
        <w:rPr>
          <w:del w:id="5374" w:author="yara ahmad" w:date="2021-04-18T08:37:00Z"/>
          <w:rFonts w:asciiTheme="majorBidi" w:hAnsiTheme="majorBidi" w:cstheme="majorBidi"/>
          <w:rtl/>
          <w:rPrChange w:id="5375" w:author="yara ahmad" w:date="2021-04-18T08:34:00Z">
            <w:rPr>
              <w:del w:id="5376" w:author="yara ahmad" w:date="2021-04-18T08:37:00Z"/>
              <w:rtl/>
            </w:rPr>
          </w:rPrChange>
        </w:rPr>
      </w:pPr>
    </w:p>
    <w:p w14:paraId="143A50FE" w14:textId="1C41E702" w:rsidR="00893856" w:rsidRPr="00AE4B49" w:rsidDel="008D79C5" w:rsidRDefault="00893856" w:rsidP="001C795F">
      <w:pPr>
        <w:rPr>
          <w:del w:id="5377" w:author="yara ahmad" w:date="2021-04-18T08:37:00Z"/>
          <w:rFonts w:asciiTheme="majorBidi" w:hAnsiTheme="majorBidi" w:cstheme="majorBidi"/>
          <w:rtl/>
          <w:rPrChange w:id="5378" w:author="yara ahmad" w:date="2021-04-18T08:34:00Z">
            <w:rPr>
              <w:del w:id="5379" w:author="yara ahmad" w:date="2021-04-18T08:37:00Z"/>
              <w:rtl/>
            </w:rPr>
          </w:rPrChange>
        </w:rPr>
      </w:pPr>
    </w:p>
    <w:p w14:paraId="2747FD30" w14:textId="77777777" w:rsidR="00893856" w:rsidRPr="00AE4B49" w:rsidRDefault="00893856" w:rsidP="001C795F">
      <w:pPr>
        <w:rPr>
          <w:rFonts w:asciiTheme="majorBidi" w:hAnsiTheme="majorBidi" w:cstheme="majorBidi"/>
          <w:rtl/>
          <w:rPrChange w:id="5380" w:author="yara ahmad" w:date="2021-04-18T08:34:00Z">
            <w:rPr>
              <w:rtl/>
            </w:rPr>
          </w:rPrChange>
        </w:rPr>
      </w:pPr>
    </w:p>
    <w:p w14:paraId="28A21EF5" w14:textId="7DADE8E2" w:rsidR="001C795F" w:rsidRPr="00AE4B49" w:rsidRDefault="00893856" w:rsidP="001C795F">
      <w:pPr>
        <w:rPr>
          <w:rFonts w:asciiTheme="majorBidi" w:hAnsiTheme="majorBidi" w:cstheme="majorBidi"/>
          <w:rtl/>
          <w:rPrChange w:id="5381" w:author="yara ahmad" w:date="2021-04-18T08:34:00Z">
            <w:rPr>
              <w:rtl/>
            </w:rPr>
          </w:rPrChange>
        </w:rPr>
      </w:pPr>
      <w:r w:rsidRPr="00AE4B49">
        <w:rPr>
          <w:rFonts w:asciiTheme="majorBidi" w:hAnsiTheme="majorBidi" w:cstheme="majorBidi"/>
          <w:noProof/>
          <w:rPrChange w:id="5382" w:author="yara ahmad" w:date="2021-04-18T08:34:00Z">
            <w:rPr>
              <w:noProof/>
            </w:rPr>
          </w:rPrChange>
        </w:rPr>
        <w:lastRenderedPageBreak/>
        <w:drawing>
          <wp:anchor distT="0" distB="0" distL="114300" distR="114300" simplePos="0" relativeHeight="251693056" behindDoc="0" locked="0" layoutInCell="1" allowOverlap="1" wp14:anchorId="339984C5" wp14:editId="30C843DE">
            <wp:simplePos x="0" y="0"/>
            <wp:positionH relativeFrom="column">
              <wp:posOffset>795303</wp:posOffset>
            </wp:positionH>
            <wp:positionV relativeFrom="paragraph">
              <wp:posOffset>276225</wp:posOffset>
            </wp:positionV>
            <wp:extent cx="4165600" cy="1873885"/>
            <wp:effectExtent l="0" t="0" r="0" b="5715"/>
            <wp:wrapSquare wrapText="bothSides"/>
            <wp:docPr id="6" name="Picture 6" descr="A picture containing text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picture containing text, indoor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5600" cy="18738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E4B49">
        <w:rPr>
          <w:rFonts w:asciiTheme="majorBidi" w:hAnsiTheme="majorBidi" w:cstheme="majorBidi"/>
          <w:rtl/>
          <w:rPrChange w:id="5383" w:author="yara ahmad" w:date="2021-04-18T08:34:00Z">
            <w:rPr>
              <w:rtl/>
            </w:rPr>
          </w:rPrChange>
        </w:rPr>
        <w:t xml:space="preserve">2.9.1.1 </w:t>
      </w:r>
      <w:r w:rsidRPr="00AE4B49">
        <w:rPr>
          <w:rFonts w:asciiTheme="majorBidi" w:hAnsiTheme="majorBidi" w:cstheme="majorBidi" w:hint="cs"/>
          <w:rtl/>
          <w:rPrChange w:id="5384" w:author="yara ahmad" w:date="2021-04-18T08:34:00Z">
            <w:rPr>
              <w:rFonts w:hint="cs"/>
              <w:rtl/>
            </w:rPr>
          </w:rPrChange>
        </w:rPr>
        <w:t>תת</w:t>
      </w:r>
      <w:r w:rsidRPr="00AE4B49">
        <w:rPr>
          <w:rFonts w:asciiTheme="majorBidi" w:hAnsiTheme="majorBidi" w:cstheme="majorBidi"/>
          <w:rtl/>
          <w:rPrChange w:id="5385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5386" w:author="yara ahmad" w:date="2021-04-18T08:34:00Z">
            <w:rPr>
              <w:rFonts w:hint="cs"/>
              <w:rtl/>
            </w:rPr>
          </w:rPrChange>
        </w:rPr>
        <w:t>תרחיש</w:t>
      </w:r>
      <w:r w:rsidRPr="00AE4B49">
        <w:rPr>
          <w:rFonts w:asciiTheme="majorBidi" w:hAnsiTheme="majorBidi" w:cstheme="majorBidi"/>
          <w:rtl/>
          <w:rPrChange w:id="5387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5388" w:author="yara ahmad" w:date="2021-04-18T08:34:00Z">
            <w:rPr>
              <w:rFonts w:hint="cs"/>
              <w:rtl/>
            </w:rPr>
          </w:rPrChange>
        </w:rPr>
        <w:t>עבור</w:t>
      </w:r>
      <w:r w:rsidRPr="00AE4B49">
        <w:rPr>
          <w:rFonts w:asciiTheme="majorBidi" w:hAnsiTheme="majorBidi" w:cstheme="majorBidi"/>
          <w:rtl/>
          <w:rPrChange w:id="5389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5390" w:author="yara ahmad" w:date="2021-04-18T08:34:00Z">
            <w:rPr>
              <w:rFonts w:hint="cs"/>
              <w:rtl/>
            </w:rPr>
          </w:rPrChange>
        </w:rPr>
        <w:t>בדיקת</w:t>
      </w:r>
      <w:r w:rsidRPr="00AE4B49">
        <w:rPr>
          <w:rFonts w:asciiTheme="majorBidi" w:hAnsiTheme="majorBidi" w:cstheme="majorBidi"/>
          <w:rtl/>
          <w:rPrChange w:id="5391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5392" w:author="yara ahmad" w:date="2021-04-18T08:34:00Z">
            <w:rPr>
              <w:rFonts w:hint="cs"/>
              <w:rtl/>
            </w:rPr>
          </w:rPrChange>
        </w:rPr>
        <w:t>מלאי</w:t>
      </w:r>
      <w:r w:rsidRPr="00AE4B49">
        <w:rPr>
          <w:rFonts w:asciiTheme="majorBidi" w:hAnsiTheme="majorBidi" w:cstheme="majorBidi"/>
          <w:rtl/>
          <w:rPrChange w:id="5393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5394" w:author="yara ahmad" w:date="2021-04-18T08:34:00Z">
            <w:rPr>
              <w:rFonts w:hint="cs"/>
              <w:rtl/>
            </w:rPr>
          </w:rPrChange>
        </w:rPr>
        <w:t>ומחיר</w:t>
      </w:r>
      <w:r w:rsidRPr="00AE4B49">
        <w:rPr>
          <w:rFonts w:asciiTheme="majorBidi" w:hAnsiTheme="majorBidi" w:cstheme="majorBidi"/>
          <w:rtl/>
          <w:rPrChange w:id="5395" w:author="yara ahmad" w:date="2021-04-18T08:34:00Z">
            <w:rPr>
              <w:rtl/>
            </w:rPr>
          </w:rPrChange>
        </w:rPr>
        <w:t xml:space="preserve"> . </w:t>
      </w:r>
    </w:p>
    <w:p w14:paraId="055E1308" w14:textId="35FEEF15" w:rsidR="00893856" w:rsidRPr="00AE4B49" w:rsidRDefault="00893856" w:rsidP="00893856">
      <w:pPr>
        <w:bidi w:val="0"/>
        <w:rPr>
          <w:rFonts w:asciiTheme="majorBidi" w:hAnsiTheme="majorBidi" w:cstheme="majorBidi"/>
          <w:rPrChange w:id="5396" w:author="yara ahmad" w:date="2021-04-18T08:34:00Z">
            <w:rPr/>
          </w:rPrChange>
        </w:rPr>
      </w:pPr>
    </w:p>
    <w:p w14:paraId="7953C651" w14:textId="17522A75" w:rsidR="00893856" w:rsidRPr="00AE4B49" w:rsidRDefault="00893856" w:rsidP="001C795F">
      <w:pPr>
        <w:rPr>
          <w:rFonts w:asciiTheme="majorBidi" w:hAnsiTheme="majorBidi" w:cstheme="majorBidi"/>
          <w:rtl/>
          <w:rPrChange w:id="5397" w:author="yara ahmad" w:date="2021-04-18T08:34:00Z">
            <w:rPr>
              <w:rtl/>
            </w:rPr>
          </w:rPrChange>
        </w:rPr>
      </w:pPr>
    </w:p>
    <w:p w14:paraId="6E8A5E44" w14:textId="0B976438" w:rsidR="001C795F" w:rsidRPr="00AE4B49" w:rsidRDefault="001C795F" w:rsidP="001C795F">
      <w:pPr>
        <w:rPr>
          <w:rFonts w:asciiTheme="majorBidi" w:hAnsiTheme="majorBidi" w:cstheme="majorBidi"/>
          <w:rtl/>
          <w:rPrChange w:id="5398" w:author="yara ahmad" w:date="2021-04-18T08:34:00Z">
            <w:rPr>
              <w:rtl/>
            </w:rPr>
          </w:rPrChange>
        </w:rPr>
      </w:pPr>
    </w:p>
    <w:p w14:paraId="4D4F388F" w14:textId="7EEE3741" w:rsidR="001C795F" w:rsidRPr="00AE4B49" w:rsidRDefault="001C795F" w:rsidP="001C795F">
      <w:pPr>
        <w:rPr>
          <w:rFonts w:asciiTheme="majorBidi" w:hAnsiTheme="majorBidi" w:cstheme="majorBidi"/>
          <w:rtl/>
          <w:rPrChange w:id="5399" w:author="yara ahmad" w:date="2021-04-18T08:34:00Z">
            <w:rPr>
              <w:rtl/>
            </w:rPr>
          </w:rPrChange>
        </w:rPr>
      </w:pPr>
    </w:p>
    <w:p w14:paraId="7339A87A" w14:textId="5E2CD5CD" w:rsidR="001C795F" w:rsidRPr="00AE4B49" w:rsidRDefault="001C795F" w:rsidP="001C795F">
      <w:pPr>
        <w:rPr>
          <w:rFonts w:asciiTheme="majorBidi" w:hAnsiTheme="majorBidi" w:cstheme="majorBidi"/>
          <w:rtl/>
          <w:rPrChange w:id="5400" w:author="yara ahmad" w:date="2021-04-18T08:34:00Z">
            <w:rPr>
              <w:rtl/>
            </w:rPr>
          </w:rPrChange>
        </w:rPr>
      </w:pPr>
    </w:p>
    <w:p w14:paraId="4FE6F51C" w14:textId="1AC5C496" w:rsidR="00893856" w:rsidRPr="00AE4B49" w:rsidRDefault="00893856" w:rsidP="001C795F">
      <w:pPr>
        <w:rPr>
          <w:rFonts w:asciiTheme="majorBidi" w:hAnsiTheme="majorBidi" w:cstheme="majorBidi"/>
          <w:rtl/>
          <w:rPrChange w:id="5401" w:author="yara ahmad" w:date="2021-04-18T08:34:00Z">
            <w:rPr>
              <w:rtl/>
            </w:rPr>
          </w:rPrChange>
        </w:rPr>
      </w:pPr>
    </w:p>
    <w:p w14:paraId="127164EC" w14:textId="46724A76" w:rsidR="00893856" w:rsidRPr="00AE4B49" w:rsidRDefault="00893856" w:rsidP="001C795F">
      <w:pPr>
        <w:rPr>
          <w:rFonts w:asciiTheme="majorBidi" w:hAnsiTheme="majorBidi" w:cstheme="majorBidi"/>
          <w:rtl/>
          <w:rPrChange w:id="5402" w:author="yara ahmad" w:date="2021-04-18T08:34:00Z">
            <w:rPr>
              <w:rtl/>
            </w:rPr>
          </w:rPrChange>
        </w:rPr>
      </w:pPr>
    </w:p>
    <w:p w14:paraId="6AB06883" w14:textId="7A06CBD3" w:rsidR="00893856" w:rsidRPr="00AE4B49" w:rsidRDefault="00893856" w:rsidP="001C795F">
      <w:pPr>
        <w:rPr>
          <w:rFonts w:asciiTheme="majorBidi" w:hAnsiTheme="majorBidi" w:cstheme="majorBidi"/>
          <w:rPrChange w:id="5403" w:author="yara ahmad" w:date="2021-04-18T08:34:00Z">
            <w:rPr/>
          </w:rPrChange>
        </w:rPr>
      </w:pPr>
      <w:proofErr w:type="gramStart"/>
      <w:r w:rsidRPr="00AE4B49">
        <w:rPr>
          <w:rFonts w:asciiTheme="majorBidi" w:hAnsiTheme="majorBidi" w:cstheme="majorBidi"/>
          <w:rPrChange w:id="5404" w:author="yara ahmad" w:date="2021-04-18T08:34:00Z">
            <w:rPr/>
          </w:rPrChange>
        </w:rPr>
        <w:t xml:space="preserve">2.9.1.2 </w:t>
      </w:r>
      <w:r w:rsidRPr="00AE4B49">
        <w:rPr>
          <w:rFonts w:asciiTheme="majorBidi" w:hAnsiTheme="majorBidi" w:cstheme="majorBidi"/>
          <w:rtl/>
          <w:rPrChange w:id="5405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5406" w:author="yara ahmad" w:date="2021-04-18T08:34:00Z">
            <w:rPr>
              <w:rFonts w:hint="cs"/>
              <w:rtl/>
            </w:rPr>
          </w:rPrChange>
        </w:rPr>
        <w:t>תת</w:t>
      </w:r>
      <w:proofErr w:type="gramEnd"/>
      <w:r w:rsidRPr="00AE4B49">
        <w:rPr>
          <w:rFonts w:asciiTheme="majorBidi" w:hAnsiTheme="majorBidi" w:cstheme="majorBidi"/>
          <w:rtl/>
          <w:rPrChange w:id="5407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5408" w:author="yara ahmad" w:date="2021-04-18T08:34:00Z">
            <w:rPr>
              <w:rFonts w:hint="cs"/>
              <w:rtl/>
            </w:rPr>
          </w:rPrChange>
        </w:rPr>
        <w:t>תרחיש</w:t>
      </w:r>
      <w:r w:rsidRPr="00AE4B49">
        <w:rPr>
          <w:rFonts w:asciiTheme="majorBidi" w:hAnsiTheme="majorBidi" w:cstheme="majorBidi"/>
          <w:rtl/>
          <w:rPrChange w:id="5409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5410" w:author="yara ahmad" w:date="2021-04-18T08:34:00Z">
            <w:rPr>
              <w:rFonts w:hint="cs"/>
              <w:rtl/>
            </w:rPr>
          </w:rPrChange>
        </w:rPr>
        <w:t>עבור</w:t>
      </w:r>
      <w:r w:rsidRPr="00AE4B49">
        <w:rPr>
          <w:rFonts w:asciiTheme="majorBidi" w:hAnsiTheme="majorBidi" w:cstheme="majorBidi"/>
          <w:rtl/>
          <w:rPrChange w:id="5411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5412" w:author="yara ahmad" w:date="2021-04-18T08:34:00Z">
            <w:rPr>
              <w:rFonts w:hint="cs"/>
              <w:rtl/>
            </w:rPr>
          </w:rPrChange>
        </w:rPr>
        <w:t>התשלום</w:t>
      </w:r>
      <w:r w:rsidRPr="00AE4B49">
        <w:rPr>
          <w:rFonts w:asciiTheme="majorBidi" w:hAnsiTheme="majorBidi" w:cstheme="majorBidi"/>
          <w:rtl/>
          <w:rPrChange w:id="5413" w:author="yara ahmad" w:date="2021-04-18T08:34:00Z">
            <w:rPr>
              <w:rtl/>
            </w:rPr>
          </w:rPrChange>
        </w:rPr>
        <w:t xml:space="preserve"> .</w:t>
      </w:r>
    </w:p>
    <w:p w14:paraId="13B8E27C" w14:textId="0188BD9F" w:rsidR="00695177" w:rsidRPr="00AE4B49" w:rsidRDefault="00695177" w:rsidP="001C795F">
      <w:pPr>
        <w:rPr>
          <w:rFonts w:asciiTheme="majorBidi" w:hAnsiTheme="majorBidi" w:cstheme="majorBidi"/>
          <w:rPrChange w:id="5414" w:author="yara ahmad" w:date="2021-04-18T08:34:00Z">
            <w:rPr/>
          </w:rPrChange>
        </w:rPr>
      </w:pPr>
      <w:r w:rsidRPr="00AE4B49">
        <w:rPr>
          <w:rFonts w:asciiTheme="majorBidi" w:hAnsiTheme="majorBidi" w:cstheme="majorBidi"/>
          <w:noProof/>
          <w:rPrChange w:id="5415" w:author="yara ahmad" w:date="2021-04-18T08:34:00Z">
            <w:rPr>
              <w:noProof/>
            </w:rPr>
          </w:rPrChange>
        </w:rPr>
        <w:drawing>
          <wp:anchor distT="0" distB="0" distL="114300" distR="114300" simplePos="0" relativeHeight="251694080" behindDoc="0" locked="0" layoutInCell="1" allowOverlap="1" wp14:anchorId="5FC2DE39" wp14:editId="107AEC9E">
            <wp:simplePos x="0" y="0"/>
            <wp:positionH relativeFrom="column">
              <wp:posOffset>795655</wp:posOffset>
            </wp:positionH>
            <wp:positionV relativeFrom="paragraph">
              <wp:posOffset>60325</wp:posOffset>
            </wp:positionV>
            <wp:extent cx="3984625" cy="2886075"/>
            <wp:effectExtent l="0" t="0" r="3175" b="0"/>
            <wp:wrapSquare wrapText="bothSides"/>
            <wp:docPr id="7" name="Picture 7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picture containing diagram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4625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615EF59" w14:textId="590C4DFD" w:rsidR="00893856" w:rsidRPr="00AE4B49" w:rsidRDefault="00893856" w:rsidP="001C795F">
      <w:pPr>
        <w:rPr>
          <w:rFonts w:asciiTheme="majorBidi" w:hAnsiTheme="majorBidi" w:cstheme="majorBidi"/>
          <w:rtl/>
          <w:rPrChange w:id="5416" w:author="yara ahmad" w:date="2021-04-18T08:34:00Z">
            <w:rPr>
              <w:rtl/>
            </w:rPr>
          </w:rPrChange>
        </w:rPr>
      </w:pPr>
    </w:p>
    <w:p w14:paraId="0495904B" w14:textId="13A4B9B6" w:rsidR="00893856" w:rsidRPr="00AE4B49" w:rsidRDefault="00893856" w:rsidP="001C795F">
      <w:pPr>
        <w:rPr>
          <w:rFonts w:asciiTheme="majorBidi" w:hAnsiTheme="majorBidi" w:cstheme="majorBidi"/>
          <w:rtl/>
          <w:rPrChange w:id="5417" w:author="yara ahmad" w:date="2021-04-18T08:34:00Z">
            <w:rPr>
              <w:rtl/>
            </w:rPr>
          </w:rPrChange>
        </w:rPr>
      </w:pPr>
    </w:p>
    <w:p w14:paraId="7424D74B" w14:textId="039C8BB8" w:rsidR="00893856" w:rsidRPr="00AE4B49" w:rsidRDefault="00893856" w:rsidP="001C795F">
      <w:pPr>
        <w:rPr>
          <w:rFonts w:asciiTheme="majorBidi" w:hAnsiTheme="majorBidi" w:cstheme="majorBidi"/>
          <w:rtl/>
          <w:rPrChange w:id="5418" w:author="yara ahmad" w:date="2021-04-18T08:34:00Z">
            <w:rPr>
              <w:rtl/>
            </w:rPr>
          </w:rPrChange>
        </w:rPr>
      </w:pPr>
    </w:p>
    <w:p w14:paraId="54A2B390" w14:textId="0855C1DB" w:rsidR="00893856" w:rsidRPr="00AE4B49" w:rsidRDefault="00893856" w:rsidP="001C795F">
      <w:pPr>
        <w:rPr>
          <w:rFonts w:asciiTheme="majorBidi" w:hAnsiTheme="majorBidi" w:cstheme="majorBidi"/>
          <w:rtl/>
          <w:rPrChange w:id="5419" w:author="yara ahmad" w:date="2021-04-18T08:34:00Z">
            <w:rPr>
              <w:rtl/>
            </w:rPr>
          </w:rPrChange>
        </w:rPr>
      </w:pPr>
    </w:p>
    <w:p w14:paraId="342CAF8E" w14:textId="456F3EA4" w:rsidR="00893856" w:rsidRPr="00AE4B49" w:rsidRDefault="00893856" w:rsidP="001C795F">
      <w:pPr>
        <w:rPr>
          <w:rFonts w:asciiTheme="majorBidi" w:hAnsiTheme="majorBidi" w:cstheme="majorBidi"/>
          <w:rtl/>
          <w:rPrChange w:id="5420" w:author="yara ahmad" w:date="2021-04-18T08:34:00Z">
            <w:rPr>
              <w:rtl/>
            </w:rPr>
          </w:rPrChange>
        </w:rPr>
      </w:pPr>
    </w:p>
    <w:p w14:paraId="08CC23A7" w14:textId="780C4E4F" w:rsidR="00893856" w:rsidRPr="00AE4B49" w:rsidRDefault="00893856" w:rsidP="001C795F">
      <w:pPr>
        <w:rPr>
          <w:rFonts w:asciiTheme="majorBidi" w:hAnsiTheme="majorBidi" w:cstheme="majorBidi"/>
          <w:rtl/>
          <w:rPrChange w:id="5421" w:author="yara ahmad" w:date="2021-04-18T08:34:00Z">
            <w:rPr>
              <w:rtl/>
            </w:rPr>
          </w:rPrChange>
        </w:rPr>
      </w:pPr>
    </w:p>
    <w:p w14:paraId="4A77B196" w14:textId="7760A9F8" w:rsidR="00893856" w:rsidRPr="00AE4B49" w:rsidRDefault="00893856" w:rsidP="001C795F">
      <w:pPr>
        <w:rPr>
          <w:rFonts w:asciiTheme="majorBidi" w:hAnsiTheme="majorBidi" w:cstheme="majorBidi"/>
          <w:rtl/>
          <w:rPrChange w:id="5422" w:author="yara ahmad" w:date="2021-04-18T08:34:00Z">
            <w:rPr>
              <w:rtl/>
            </w:rPr>
          </w:rPrChange>
        </w:rPr>
      </w:pPr>
    </w:p>
    <w:p w14:paraId="19F87C7C" w14:textId="42D24920" w:rsidR="00893856" w:rsidRPr="00AE4B49" w:rsidRDefault="00893856" w:rsidP="001C795F">
      <w:pPr>
        <w:rPr>
          <w:rFonts w:asciiTheme="majorBidi" w:hAnsiTheme="majorBidi" w:cstheme="majorBidi"/>
          <w:rtl/>
          <w:rPrChange w:id="5423" w:author="yara ahmad" w:date="2021-04-18T08:34:00Z">
            <w:rPr>
              <w:rtl/>
            </w:rPr>
          </w:rPrChange>
        </w:rPr>
      </w:pPr>
    </w:p>
    <w:p w14:paraId="79DE3BCB" w14:textId="41E12FF5" w:rsidR="00893856" w:rsidRPr="00AE4B49" w:rsidRDefault="00893856" w:rsidP="001C795F">
      <w:pPr>
        <w:rPr>
          <w:rFonts w:asciiTheme="majorBidi" w:hAnsiTheme="majorBidi" w:cstheme="majorBidi"/>
          <w:rtl/>
          <w:rPrChange w:id="5424" w:author="yara ahmad" w:date="2021-04-18T08:34:00Z">
            <w:rPr>
              <w:rtl/>
            </w:rPr>
          </w:rPrChange>
        </w:rPr>
      </w:pPr>
    </w:p>
    <w:p w14:paraId="484C28A1" w14:textId="3BCD1A01" w:rsidR="00893856" w:rsidRPr="00AE4B49" w:rsidRDefault="00893856" w:rsidP="001C795F">
      <w:pPr>
        <w:rPr>
          <w:rFonts w:asciiTheme="majorBidi" w:hAnsiTheme="majorBidi" w:cstheme="majorBidi"/>
          <w:rtl/>
          <w:rPrChange w:id="5425" w:author="yara ahmad" w:date="2021-04-18T08:34:00Z">
            <w:rPr>
              <w:rtl/>
            </w:rPr>
          </w:rPrChange>
        </w:rPr>
      </w:pPr>
    </w:p>
    <w:p w14:paraId="49F1E272" w14:textId="7C18903C" w:rsidR="00893856" w:rsidRDefault="00BF5AEB" w:rsidP="001C795F">
      <w:pPr>
        <w:rPr>
          <w:ins w:id="5426" w:author="yara ahmad" w:date="2021-04-18T14:50:00Z"/>
          <w:rFonts w:asciiTheme="majorBidi" w:hAnsiTheme="majorBidi" w:cstheme="majorBidi"/>
          <w:rtl/>
        </w:rPr>
      </w:pPr>
      <w:proofErr w:type="gramStart"/>
      <w:r w:rsidRPr="00AE4B49">
        <w:rPr>
          <w:rFonts w:asciiTheme="majorBidi" w:hAnsiTheme="majorBidi" w:cstheme="majorBidi"/>
          <w:highlight w:val="yellow"/>
          <w:rPrChange w:id="5427" w:author="yara ahmad" w:date="2021-04-18T08:34:00Z">
            <w:rPr>
              <w:highlight w:val="yellow"/>
            </w:rPr>
          </w:rPrChange>
        </w:rPr>
        <w:t xml:space="preserve">2.9.2 </w:t>
      </w:r>
      <w:r w:rsidRPr="00AE4B49">
        <w:rPr>
          <w:rFonts w:asciiTheme="majorBidi" w:hAnsiTheme="majorBidi" w:cstheme="majorBidi"/>
          <w:highlight w:val="yellow"/>
          <w:rtl/>
          <w:rPrChange w:id="5428" w:author="yara ahmad" w:date="2021-04-18T08:34:00Z">
            <w:rPr>
              <w:highlight w:val="yellow"/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highlight w:val="yellow"/>
          <w:rtl/>
          <w:rPrChange w:id="5429" w:author="yara ahmad" w:date="2021-04-18T08:34:00Z">
            <w:rPr>
              <w:rFonts w:hint="cs"/>
              <w:highlight w:val="yellow"/>
              <w:rtl/>
            </w:rPr>
          </w:rPrChange>
        </w:rPr>
        <w:t>תרחיש</w:t>
      </w:r>
      <w:proofErr w:type="gramEnd"/>
      <w:r w:rsidRPr="00AE4B49">
        <w:rPr>
          <w:rFonts w:asciiTheme="majorBidi" w:hAnsiTheme="majorBidi" w:cstheme="majorBidi"/>
          <w:highlight w:val="yellow"/>
          <w:rtl/>
          <w:rPrChange w:id="5430" w:author="yara ahmad" w:date="2021-04-18T08:34:00Z">
            <w:rPr>
              <w:highlight w:val="yellow"/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highlight w:val="yellow"/>
          <w:rtl/>
          <w:rPrChange w:id="5431" w:author="yara ahmad" w:date="2021-04-18T08:34:00Z">
            <w:rPr>
              <w:rFonts w:hint="cs"/>
              <w:highlight w:val="yellow"/>
              <w:rtl/>
            </w:rPr>
          </w:rPrChange>
        </w:rPr>
        <w:t>שימוש</w:t>
      </w:r>
      <w:r w:rsidRPr="00AE4B49">
        <w:rPr>
          <w:rFonts w:asciiTheme="majorBidi" w:hAnsiTheme="majorBidi" w:cstheme="majorBidi"/>
          <w:highlight w:val="yellow"/>
          <w:rtl/>
          <w:rPrChange w:id="5432" w:author="yara ahmad" w:date="2021-04-18T08:34:00Z">
            <w:rPr>
              <w:highlight w:val="yellow"/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highlight w:val="yellow"/>
          <w:rtl/>
          <w:rPrChange w:id="5433" w:author="yara ahmad" w:date="2021-04-18T08:34:00Z">
            <w:rPr>
              <w:rFonts w:hint="cs"/>
              <w:highlight w:val="yellow"/>
              <w:rtl/>
            </w:rPr>
          </w:rPrChange>
        </w:rPr>
        <w:t>עבור</w:t>
      </w:r>
      <w:r w:rsidRPr="00AE4B49">
        <w:rPr>
          <w:rFonts w:asciiTheme="majorBidi" w:hAnsiTheme="majorBidi" w:cstheme="majorBidi"/>
          <w:highlight w:val="yellow"/>
          <w:rtl/>
          <w:rPrChange w:id="5434" w:author="yara ahmad" w:date="2021-04-18T08:34:00Z">
            <w:rPr>
              <w:highlight w:val="yellow"/>
              <w:rtl/>
            </w:rPr>
          </w:rPrChange>
        </w:rPr>
        <w:t xml:space="preserve"> </w:t>
      </w:r>
      <w:r w:rsidR="002C3BAF" w:rsidRPr="00AE4B49">
        <w:rPr>
          <w:rFonts w:asciiTheme="majorBidi" w:hAnsiTheme="majorBidi" w:cstheme="majorBidi" w:hint="cs"/>
          <w:highlight w:val="yellow"/>
          <w:rtl/>
          <w:rPrChange w:id="5435" w:author="yara ahmad" w:date="2021-04-18T08:34:00Z">
            <w:rPr>
              <w:rFonts w:hint="cs"/>
              <w:highlight w:val="yellow"/>
              <w:rtl/>
            </w:rPr>
          </w:rPrChange>
        </w:rPr>
        <w:t>רכישה</w:t>
      </w:r>
      <w:r w:rsidR="002C3BAF" w:rsidRPr="00AE4B49">
        <w:rPr>
          <w:rFonts w:asciiTheme="majorBidi" w:hAnsiTheme="majorBidi" w:cstheme="majorBidi"/>
          <w:highlight w:val="yellow"/>
          <w:rtl/>
          <w:rPrChange w:id="5436" w:author="yara ahmad" w:date="2021-04-18T08:34:00Z">
            <w:rPr>
              <w:highlight w:val="yellow"/>
              <w:rtl/>
            </w:rPr>
          </w:rPrChange>
        </w:rPr>
        <w:t xml:space="preserve"> </w:t>
      </w:r>
      <w:r w:rsidR="002C3BAF" w:rsidRPr="00AE4B49">
        <w:rPr>
          <w:rFonts w:asciiTheme="majorBidi" w:hAnsiTheme="majorBidi" w:cstheme="majorBidi" w:hint="cs"/>
          <w:highlight w:val="yellow"/>
          <w:rtl/>
          <w:rPrChange w:id="5437" w:author="yara ahmad" w:date="2021-04-18T08:34:00Z">
            <w:rPr>
              <w:rFonts w:hint="cs"/>
              <w:highlight w:val="yellow"/>
              <w:rtl/>
            </w:rPr>
          </w:rPrChange>
        </w:rPr>
        <w:t>בהגשת</w:t>
      </w:r>
      <w:r w:rsidR="002C3BAF" w:rsidRPr="00AE4B49">
        <w:rPr>
          <w:rFonts w:asciiTheme="majorBidi" w:hAnsiTheme="majorBidi" w:cstheme="majorBidi"/>
          <w:highlight w:val="yellow"/>
          <w:rtl/>
          <w:rPrChange w:id="5438" w:author="yara ahmad" w:date="2021-04-18T08:34:00Z">
            <w:rPr>
              <w:highlight w:val="yellow"/>
              <w:rtl/>
            </w:rPr>
          </w:rPrChange>
        </w:rPr>
        <w:t xml:space="preserve"> </w:t>
      </w:r>
      <w:r w:rsidR="002C3BAF" w:rsidRPr="00AE4B49">
        <w:rPr>
          <w:rFonts w:asciiTheme="majorBidi" w:hAnsiTheme="majorBidi" w:cstheme="majorBidi" w:hint="cs"/>
          <w:highlight w:val="yellow"/>
          <w:rtl/>
          <w:rPrChange w:id="5439" w:author="yara ahmad" w:date="2021-04-18T08:34:00Z">
            <w:rPr>
              <w:rFonts w:hint="cs"/>
              <w:highlight w:val="yellow"/>
              <w:rtl/>
            </w:rPr>
          </w:rPrChange>
        </w:rPr>
        <w:t>הצעת</w:t>
      </w:r>
      <w:r w:rsidR="002C3BAF" w:rsidRPr="00AE4B49">
        <w:rPr>
          <w:rFonts w:asciiTheme="majorBidi" w:hAnsiTheme="majorBidi" w:cstheme="majorBidi"/>
          <w:highlight w:val="yellow"/>
          <w:rtl/>
          <w:rPrChange w:id="5440" w:author="yara ahmad" w:date="2021-04-18T08:34:00Z">
            <w:rPr>
              <w:highlight w:val="yellow"/>
              <w:rtl/>
            </w:rPr>
          </w:rPrChange>
        </w:rPr>
        <w:t xml:space="preserve"> </w:t>
      </w:r>
      <w:r w:rsidR="002C3BAF" w:rsidRPr="00AE4B49">
        <w:rPr>
          <w:rFonts w:asciiTheme="majorBidi" w:hAnsiTheme="majorBidi" w:cstheme="majorBidi" w:hint="cs"/>
          <w:highlight w:val="yellow"/>
          <w:rtl/>
          <w:rPrChange w:id="5441" w:author="yara ahmad" w:date="2021-04-18T08:34:00Z">
            <w:rPr>
              <w:rFonts w:hint="cs"/>
              <w:highlight w:val="yellow"/>
              <w:rtl/>
            </w:rPr>
          </w:rPrChange>
        </w:rPr>
        <w:t>קנייה</w:t>
      </w:r>
      <w:r w:rsidRPr="00AE4B49">
        <w:rPr>
          <w:rFonts w:asciiTheme="majorBidi" w:hAnsiTheme="majorBidi" w:cstheme="majorBidi"/>
          <w:highlight w:val="yellow"/>
          <w:rtl/>
          <w:rPrChange w:id="5442" w:author="yara ahmad" w:date="2021-04-18T08:34:00Z">
            <w:rPr>
              <w:highlight w:val="yellow"/>
              <w:rtl/>
            </w:rPr>
          </w:rPrChange>
        </w:rPr>
        <w:t xml:space="preserve"> .</w:t>
      </w:r>
    </w:p>
    <w:p w14:paraId="7F9BD8E3" w14:textId="77777777" w:rsidR="00B05B6C" w:rsidRDefault="00B05B6C" w:rsidP="00B05B6C">
      <w:pPr>
        <w:rPr>
          <w:ins w:id="5443" w:author="yara ahmad" w:date="2021-04-18T14:51:00Z"/>
          <w:rtl/>
        </w:rPr>
      </w:pPr>
      <w:ins w:id="5444" w:author="yara ahmad" w:date="2021-04-18T14:51:00Z">
        <w:r>
          <w:rPr>
            <w:rFonts w:hint="cs"/>
            <w:rtl/>
          </w:rPr>
          <w:t xml:space="preserve">תיאור : </w:t>
        </w:r>
        <w:r>
          <w:rPr>
            <w:rtl/>
          </w:rPr>
          <w:t>משתמש רשאי להציע מחיר עבור מוצר. בסוג קניה זה, משתמש יכול לקנות מוצר רק לאחר קבלת אישור מבעלי/מנהלי החנות</w:t>
        </w:r>
        <w:r>
          <w:rPr>
            <w:rFonts w:hint="cs"/>
            <w:rtl/>
          </w:rPr>
          <w:t>.</w:t>
        </w:r>
      </w:ins>
    </w:p>
    <w:p w14:paraId="18DC87AF" w14:textId="77777777" w:rsidR="00B05B6C" w:rsidRDefault="00B05B6C" w:rsidP="00B05B6C">
      <w:pPr>
        <w:rPr>
          <w:ins w:id="5445" w:author="yara ahmad" w:date="2021-04-18T14:51:00Z"/>
        </w:rPr>
      </w:pPr>
      <w:ins w:id="5446" w:author="yara ahmad" w:date="2021-04-18T14:51:00Z">
        <w:r>
          <w:rPr>
            <w:rFonts w:hint="cs"/>
            <w:rtl/>
          </w:rPr>
          <w:t xml:space="preserve">שחקנים : המשתמש , בעל הרשאה לאישור ההצעה. </w:t>
        </w:r>
      </w:ins>
    </w:p>
    <w:p w14:paraId="5F4E0AEE" w14:textId="77777777" w:rsidR="00B05B6C" w:rsidRDefault="00B05B6C" w:rsidP="00B05B6C">
      <w:pPr>
        <w:rPr>
          <w:ins w:id="5447" w:author="yara ahmad" w:date="2021-04-18T14:51:00Z"/>
          <w:rFonts w:hint="cs"/>
          <w:rtl/>
        </w:rPr>
      </w:pPr>
      <w:ins w:id="5448" w:author="yara ahmad" w:date="2021-04-18T14:51:00Z">
        <w:r>
          <w:rPr>
            <w:rFonts w:hint="cs"/>
            <w:rtl/>
          </w:rPr>
          <w:t xml:space="preserve">פרמטרים: </w:t>
        </w:r>
      </w:ins>
    </w:p>
    <w:p w14:paraId="50063BCE" w14:textId="77777777" w:rsidR="00B05B6C" w:rsidRDefault="00B05B6C" w:rsidP="00B05B6C">
      <w:pPr>
        <w:rPr>
          <w:ins w:id="5449" w:author="yara ahmad" w:date="2021-04-18T14:51:00Z"/>
          <w:rtl/>
        </w:rPr>
      </w:pPr>
      <w:proofErr w:type="spellStart"/>
      <w:ins w:id="5450" w:author="yara ahmad" w:date="2021-04-18T14:51:00Z">
        <w:r>
          <w:rPr>
            <w:rFonts w:hint="cs"/>
          </w:rPr>
          <w:t xml:space="preserve">pre </w:t>
        </w:r>
        <w:proofErr w:type="gramStart"/>
        <w:r>
          <w:rPr>
            <w:rFonts w:hint="cs"/>
          </w:rPr>
          <w:t>condition</w:t>
        </w:r>
        <w:proofErr w:type="spellEnd"/>
        <w:r>
          <w:rPr>
            <w:rFonts w:hint="cs"/>
            <w:rtl/>
          </w:rPr>
          <w:t xml:space="preserve"> :</w:t>
        </w:r>
        <w:proofErr w:type="gramEnd"/>
        <w:r>
          <w:rPr>
            <w:rFonts w:hint="cs"/>
            <w:rtl/>
          </w:rPr>
          <w:t xml:space="preserve"> המוצר קיים במלאי , סוג הרכישה וסוג ההנחה של הקנייה עונות על המדיניות . </w:t>
        </w:r>
      </w:ins>
    </w:p>
    <w:p w14:paraId="1A312488" w14:textId="77777777" w:rsidR="00B05B6C" w:rsidRDefault="00B05B6C" w:rsidP="00B05B6C">
      <w:pPr>
        <w:rPr>
          <w:ins w:id="5451" w:author="yara ahmad" w:date="2021-04-18T14:51:00Z"/>
          <w:rtl/>
        </w:rPr>
      </w:pPr>
      <w:ins w:id="5452" w:author="yara ahmad" w:date="2021-04-18T14:51:00Z">
        <w:r>
          <w:rPr>
            <w:rFonts w:hint="cs"/>
          </w:rPr>
          <w:t xml:space="preserve">post </w:t>
        </w:r>
        <w:proofErr w:type="gramStart"/>
        <w:r>
          <w:rPr>
            <w:rFonts w:hint="cs"/>
          </w:rPr>
          <w:t>condition</w:t>
        </w:r>
        <w:r>
          <w:rPr>
            <w:rFonts w:hint="cs"/>
            <w:rtl/>
          </w:rPr>
          <w:t xml:space="preserve"> :</w:t>
        </w:r>
        <w:proofErr w:type="gramEnd"/>
        <w:r>
          <w:rPr>
            <w:rFonts w:hint="cs"/>
            <w:rtl/>
          </w:rPr>
          <w:t xml:space="preserve"> קבלת אישור מבעלי ההרשאות המתאימות לקנייה והמערכת פונה למערכות חיצוניות והיא מקבלת אישור כדי להשלים את תהליך הרכישה או מקבלת הודעת דחייה והעסקה בוטלה ומעדכנת את המשתמש בהתאם.</w:t>
        </w:r>
      </w:ins>
    </w:p>
    <w:p w14:paraId="6A532EF3" w14:textId="77777777" w:rsidR="00B05B6C" w:rsidRDefault="00B05B6C" w:rsidP="00B05B6C">
      <w:pPr>
        <w:rPr>
          <w:ins w:id="5453" w:author="yara ahmad" w:date="2021-04-18T14:51:00Z"/>
        </w:rPr>
      </w:pPr>
      <w:ins w:id="5454" w:author="yara ahmad" w:date="2021-04-18T14:51:00Z">
        <w:r>
          <w:rPr>
            <w:rFonts w:hint="cs"/>
            <w:rtl/>
          </w:rPr>
          <w:t>תהליך התרחיש :</w:t>
        </w:r>
      </w:ins>
    </w:p>
    <w:p w14:paraId="143D0D4D" w14:textId="77777777" w:rsidR="00B05B6C" w:rsidRDefault="00B05B6C" w:rsidP="00B05B6C">
      <w:pPr>
        <w:rPr>
          <w:ins w:id="5455" w:author="yara ahmad" w:date="2021-04-18T14:51:00Z"/>
          <w:rtl/>
        </w:rPr>
      </w:pPr>
      <w:ins w:id="5456" w:author="yara ahmad" w:date="2021-04-18T14:51:00Z">
        <w:r>
          <w:rPr>
            <w:rFonts w:cs="Arial"/>
            <w:rtl/>
          </w:rPr>
          <w:t xml:space="preserve">1. משתמש במערכת בוחר </w:t>
        </w:r>
        <w:proofErr w:type="spellStart"/>
        <w:r>
          <w:rPr>
            <w:rFonts w:cs="Arial"/>
            <w:rtl/>
          </w:rPr>
          <w:t>באפציית</w:t>
        </w:r>
        <w:proofErr w:type="spellEnd"/>
        <w:r>
          <w:rPr>
            <w:rFonts w:cs="Arial"/>
            <w:rtl/>
          </w:rPr>
          <w:t xml:space="preserve"> רכישה מעמוד העגלה / סל קניות של חנות </w:t>
        </w:r>
        <w:proofErr w:type="spellStart"/>
        <w:r>
          <w:rPr>
            <w:rFonts w:cs="Arial"/>
            <w:rtl/>
          </w:rPr>
          <w:t>מסויים</w:t>
        </w:r>
        <w:proofErr w:type="spellEnd"/>
        <w:r>
          <w:rPr>
            <w:rFonts w:cs="Arial"/>
            <w:rtl/>
          </w:rPr>
          <w:t xml:space="preserve"> </w:t>
        </w:r>
      </w:ins>
    </w:p>
    <w:p w14:paraId="05340177" w14:textId="77777777" w:rsidR="00B05B6C" w:rsidRDefault="00B05B6C" w:rsidP="00B05B6C">
      <w:pPr>
        <w:rPr>
          <w:ins w:id="5457" w:author="yara ahmad" w:date="2021-04-18T14:51:00Z"/>
          <w:rFonts w:cs="Arial"/>
          <w:rtl/>
        </w:rPr>
      </w:pPr>
      <w:ins w:id="5458" w:author="yara ahmad" w:date="2021-04-18T14:51:00Z">
        <w:r>
          <w:rPr>
            <w:rFonts w:cs="Arial"/>
            <w:rtl/>
          </w:rPr>
          <w:t>2. המשתמש עוקב אחרי הוראות המערכת בהתאם למדניות הקניות שנבחרה ומזין את הפרטים הנצרכים</w:t>
        </w:r>
      </w:ins>
    </w:p>
    <w:p w14:paraId="3728F870" w14:textId="77777777" w:rsidR="00B05B6C" w:rsidRDefault="00B05B6C" w:rsidP="00B05B6C">
      <w:pPr>
        <w:rPr>
          <w:ins w:id="5459" w:author="yara ahmad" w:date="2021-04-18T14:51:00Z"/>
          <w:rFonts w:cs="Arial"/>
          <w:rtl/>
        </w:rPr>
      </w:pPr>
      <w:ins w:id="5460" w:author="yara ahmad" w:date="2021-04-18T14:51:00Z">
        <w:r>
          <w:rPr>
            <w:rFonts w:cs="Arial" w:hint="cs"/>
            <w:rtl/>
          </w:rPr>
          <w:t>3. המשתמש מבצע הצעת מחיר והמערכת שולחת התראה מתאימה לבעלי הרשאה כדי לקבל את החלטתם עבור העסקה הזו .</w:t>
        </w:r>
      </w:ins>
    </w:p>
    <w:p w14:paraId="39CFC218" w14:textId="77777777" w:rsidR="00B05B6C" w:rsidRDefault="00B05B6C" w:rsidP="00B05B6C">
      <w:pPr>
        <w:rPr>
          <w:ins w:id="5461" w:author="yara ahmad" w:date="2021-04-18T14:51:00Z"/>
          <w:rFonts w:cs="Arial"/>
          <w:rtl/>
        </w:rPr>
      </w:pPr>
      <w:ins w:id="5462" w:author="yara ahmad" w:date="2021-04-18T14:51:00Z">
        <w:r>
          <w:rPr>
            <w:rFonts w:cs="Arial" w:hint="cs"/>
            <w:rtl/>
          </w:rPr>
          <w:lastRenderedPageBreak/>
          <w:t xml:space="preserve">4. </w:t>
        </w:r>
        <w:r>
          <w:rPr>
            <w:rtl/>
          </w:rPr>
          <w:t xml:space="preserve">בעל החנות או מנהל החנות בעל ההרשאה המתאימה </w:t>
        </w:r>
        <w:r>
          <w:rPr>
            <w:rFonts w:hint="cs"/>
            <w:rtl/>
          </w:rPr>
          <w:t>מ</w:t>
        </w:r>
        <w:r>
          <w:rPr>
            <w:rtl/>
          </w:rPr>
          <w:t xml:space="preserve">קבל את הצעת המשתמש </w:t>
        </w:r>
        <w:r>
          <w:rPr>
            <w:rFonts w:hint="cs"/>
            <w:rtl/>
          </w:rPr>
          <w:t>(</w:t>
        </w:r>
        <w:r>
          <w:rPr>
            <w:rtl/>
          </w:rPr>
          <w:t>כלומר לאפשר לו לבצע רכישה במחיר המוצע</w:t>
        </w:r>
        <w:r>
          <w:rPr>
            <w:rFonts w:hint="cs"/>
            <w:rtl/>
          </w:rPr>
          <w:t>)</w:t>
        </w:r>
      </w:ins>
    </w:p>
    <w:p w14:paraId="7255F1A6" w14:textId="77777777" w:rsidR="00B05B6C" w:rsidRDefault="00B05B6C" w:rsidP="00B05B6C">
      <w:pPr>
        <w:rPr>
          <w:ins w:id="5463" w:author="yara ahmad" w:date="2021-04-18T14:51:00Z"/>
          <w:rFonts w:cs="Arial"/>
          <w:rtl/>
        </w:rPr>
      </w:pPr>
      <w:ins w:id="5464" w:author="yara ahmad" w:date="2021-04-18T14:51:00Z">
        <w:r>
          <w:rPr>
            <w:rFonts w:cs="Arial" w:hint="cs"/>
            <w:rtl/>
          </w:rPr>
          <w:t>5. המערכת מודיעה למשתמש שהצעתו אושרה .</w:t>
        </w:r>
      </w:ins>
    </w:p>
    <w:p w14:paraId="662472D3" w14:textId="77777777" w:rsidR="00B05B6C" w:rsidRDefault="00B05B6C" w:rsidP="00B05B6C">
      <w:pPr>
        <w:rPr>
          <w:ins w:id="5465" w:author="yara ahmad" w:date="2021-04-18T14:51:00Z"/>
          <w:rtl/>
        </w:rPr>
      </w:pPr>
      <w:ins w:id="5466" w:author="yara ahmad" w:date="2021-04-18T14:51:00Z">
        <w:r>
          <w:rPr>
            <w:rFonts w:cs="Arial" w:hint="cs"/>
            <w:rtl/>
          </w:rPr>
          <w:t>6. המשתמש עוקב אחרי הנחיות התשלום ומבציע תשלום .</w:t>
        </w:r>
      </w:ins>
    </w:p>
    <w:p w14:paraId="1F55FCDE" w14:textId="77777777" w:rsidR="00B05B6C" w:rsidRDefault="00B05B6C" w:rsidP="00B05B6C">
      <w:pPr>
        <w:rPr>
          <w:ins w:id="5467" w:author="yara ahmad" w:date="2021-04-18T14:51:00Z"/>
          <w:rtl/>
        </w:rPr>
      </w:pPr>
      <w:ins w:id="5468" w:author="yara ahmad" w:date="2021-04-18T14:51:00Z">
        <w:r>
          <w:rPr>
            <w:rFonts w:hint="cs"/>
            <w:rtl/>
          </w:rPr>
          <w:t>7</w:t>
        </w:r>
        <w:r>
          <w:rPr>
            <w:rFonts w:cs="Arial"/>
            <w:rtl/>
          </w:rPr>
          <w:t>. מערכת המסחר יוצרת קשר עם מערכת גביית ה</w:t>
        </w:r>
        <w:r>
          <w:rPr>
            <w:rFonts w:cs="Arial" w:hint="cs"/>
            <w:rtl/>
          </w:rPr>
          <w:t>כ</w:t>
        </w:r>
        <w:r>
          <w:rPr>
            <w:rFonts w:cs="Arial"/>
            <w:rtl/>
          </w:rPr>
          <w:t>ספים ומחזירה לקונה אישור או דחייה לגבי ביצוע התשלום .</w:t>
        </w:r>
      </w:ins>
    </w:p>
    <w:p w14:paraId="40D29FEC" w14:textId="77777777" w:rsidR="00B05B6C" w:rsidRDefault="00B05B6C" w:rsidP="00B05B6C">
      <w:pPr>
        <w:rPr>
          <w:ins w:id="5469" w:author="yara ahmad" w:date="2021-04-18T14:51:00Z"/>
          <w:rtl/>
        </w:rPr>
      </w:pPr>
      <w:ins w:id="5470" w:author="yara ahmad" w:date="2021-04-18T14:51:00Z">
        <w:r>
          <w:rPr>
            <w:rFonts w:hint="cs"/>
            <w:rtl/>
          </w:rPr>
          <w:t>תרחיש חילופי :</w:t>
        </w:r>
      </w:ins>
    </w:p>
    <w:p w14:paraId="6B4E0151" w14:textId="77777777" w:rsidR="00B05B6C" w:rsidRDefault="00B05B6C" w:rsidP="00B05B6C">
      <w:pPr>
        <w:rPr>
          <w:ins w:id="5471" w:author="yara ahmad" w:date="2021-04-18T14:51:00Z"/>
          <w:rtl/>
        </w:rPr>
      </w:pPr>
      <w:ins w:id="5472" w:author="yara ahmad" w:date="2021-04-18T14:51:00Z">
        <w:r>
          <w:rPr>
            <w:rFonts w:hint="cs"/>
            <w:rtl/>
          </w:rPr>
          <w:t xml:space="preserve">4. </w:t>
        </w:r>
        <w:r>
          <w:rPr>
            <w:rtl/>
          </w:rPr>
          <w:t xml:space="preserve">בעל החנות או מנהל החנות בעל ההרשאה המתאימה </w:t>
        </w:r>
        <w:r>
          <w:rPr>
            <w:rFonts w:hint="cs"/>
            <w:rtl/>
          </w:rPr>
          <w:t>דוחה</w:t>
        </w:r>
        <w:r>
          <w:rPr>
            <w:rtl/>
          </w:rPr>
          <w:t xml:space="preserve"> את הצעת המשתמש</w:t>
        </w:r>
        <w:r>
          <w:rPr>
            <w:rFonts w:hint="cs"/>
            <w:rtl/>
          </w:rPr>
          <w:t>.</w:t>
        </w:r>
      </w:ins>
    </w:p>
    <w:p w14:paraId="2A955F70" w14:textId="77777777" w:rsidR="00B05B6C" w:rsidRDefault="00B05B6C" w:rsidP="00B05B6C">
      <w:pPr>
        <w:rPr>
          <w:ins w:id="5473" w:author="yara ahmad" w:date="2021-04-18T14:51:00Z"/>
          <w:rtl/>
        </w:rPr>
      </w:pPr>
      <w:ins w:id="5474" w:author="yara ahmad" w:date="2021-04-18T14:51:00Z">
        <w:r>
          <w:rPr>
            <w:rFonts w:hint="cs"/>
            <w:rtl/>
          </w:rPr>
          <w:t>5. המערכת מודיעה למשתמש שהצעתו סורבה .</w:t>
        </w:r>
      </w:ins>
    </w:p>
    <w:p w14:paraId="3F7B0B74" w14:textId="77777777" w:rsidR="00B05B6C" w:rsidRDefault="00B05B6C" w:rsidP="00B05B6C">
      <w:pPr>
        <w:rPr>
          <w:ins w:id="5475" w:author="yara ahmad" w:date="2021-04-18T14:51:00Z"/>
          <w:rtl/>
        </w:rPr>
      </w:pPr>
      <w:ins w:id="5476" w:author="yara ahmad" w:date="2021-04-18T14:51:00Z">
        <w:r>
          <w:rPr>
            <w:rFonts w:hint="cs"/>
            <w:rtl/>
          </w:rPr>
          <w:t>בדיקות קבלה :</w:t>
        </w:r>
      </w:ins>
    </w:p>
    <w:p w14:paraId="6E732AB8" w14:textId="77777777" w:rsidR="00B05B6C" w:rsidRDefault="00B05B6C" w:rsidP="00B05B6C">
      <w:pPr>
        <w:rPr>
          <w:ins w:id="5477" w:author="yara ahmad" w:date="2021-04-18T14:51:00Z"/>
          <w:rtl/>
        </w:rPr>
      </w:pPr>
      <w:ins w:id="5478" w:author="yara ahmad" w:date="2021-04-18T14:51:00Z">
        <w:r>
          <w:rPr>
            <w:rFonts w:hint="cs"/>
          </w:rPr>
          <w:t>HAPPY</w:t>
        </w:r>
        <w:r>
          <w:rPr>
            <w:rFonts w:hint="cs"/>
            <w:rtl/>
          </w:rPr>
          <w:t xml:space="preserve">: המשתמש נכנס לעגלת </w:t>
        </w:r>
        <w:proofErr w:type="gramStart"/>
        <w:r>
          <w:rPr>
            <w:rFonts w:hint="cs"/>
            <w:rtl/>
          </w:rPr>
          <w:t>קניות ,</w:t>
        </w:r>
        <w:proofErr w:type="gramEnd"/>
        <w:r>
          <w:rPr>
            <w:rFonts w:hint="cs"/>
            <w:rtl/>
          </w:rPr>
          <w:t xml:space="preserve"> בוחר בשיטת תשלום הצעת מחיר , שולח הצעה , מקבל אישור על זה מבעל הרשאה והעסקה מתבצעת בהצלחה .</w:t>
        </w:r>
      </w:ins>
    </w:p>
    <w:p w14:paraId="533ABCEB" w14:textId="77777777" w:rsidR="00B05B6C" w:rsidRDefault="00B05B6C" w:rsidP="00B05B6C">
      <w:pPr>
        <w:rPr>
          <w:ins w:id="5479" w:author="yara ahmad" w:date="2021-04-18T14:51:00Z"/>
          <w:rtl/>
        </w:rPr>
      </w:pPr>
      <w:ins w:id="5480" w:author="yara ahmad" w:date="2021-04-18T14:51:00Z">
        <w:r>
          <w:rPr>
            <w:rFonts w:hint="cs"/>
          </w:rPr>
          <w:t>SAD</w:t>
        </w:r>
        <w:r>
          <w:rPr>
            <w:rFonts w:hint="cs"/>
            <w:rtl/>
          </w:rPr>
          <w:t xml:space="preserve">: הצעתו של המשתמש אושרה אבל בכל זאת המערכת לא נותנת לו להשלים את תהליך התשלום. </w:t>
        </w:r>
      </w:ins>
    </w:p>
    <w:p w14:paraId="0F6E68C1" w14:textId="77777777" w:rsidR="00B05B6C" w:rsidRDefault="00B05B6C" w:rsidP="00B05B6C">
      <w:pPr>
        <w:rPr>
          <w:ins w:id="5481" w:author="yara ahmad" w:date="2021-04-18T14:51:00Z"/>
          <w:rtl/>
        </w:rPr>
      </w:pPr>
      <w:ins w:id="5482" w:author="yara ahmad" w:date="2021-04-18T14:51:00Z">
        <w:r>
          <w:rPr>
            <w:rFonts w:hint="cs"/>
          </w:rPr>
          <w:t>BAD</w:t>
        </w:r>
        <w:r>
          <w:rPr>
            <w:rFonts w:hint="cs"/>
            <w:rtl/>
          </w:rPr>
          <w:t>:</w:t>
        </w:r>
        <w:proofErr w:type="gramStart"/>
        <w:r>
          <w:rPr>
            <w:rFonts w:hint="cs"/>
            <w:rtl/>
          </w:rPr>
          <w:t xml:space="preserve">  .</w:t>
        </w:r>
        <w:proofErr w:type="gramEnd"/>
        <w:r>
          <w:rPr>
            <w:rFonts w:hint="cs"/>
            <w:rtl/>
          </w:rPr>
          <w:t xml:space="preserve"> </w:t>
        </w:r>
      </w:ins>
    </w:p>
    <w:p w14:paraId="55624BD3" w14:textId="77777777" w:rsidR="00B05B6C" w:rsidRPr="00AE4B49" w:rsidRDefault="00B05B6C" w:rsidP="001C795F">
      <w:pPr>
        <w:rPr>
          <w:rFonts w:asciiTheme="majorBidi" w:hAnsiTheme="majorBidi" w:cstheme="majorBidi"/>
          <w:rtl/>
          <w:rPrChange w:id="5483" w:author="yara ahmad" w:date="2021-04-18T08:34:00Z">
            <w:rPr>
              <w:rtl/>
            </w:rPr>
          </w:rPrChange>
        </w:rPr>
      </w:pPr>
    </w:p>
    <w:p w14:paraId="14486575" w14:textId="402F0A0B" w:rsidR="00695177" w:rsidRPr="00AE4B49" w:rsidRDefault="002C3BAF" w:rsidP="001C795F">
      <w:pPr>
        <w:rPr>
          <w:rFonts w:asciiTheme="majorBidi" w:hAnsiTheme="majorBidi" w:cstheme="majorBidi"/>
          <w:rPrChange w:id="5484" w:author="yara ahmad" w:date="2021-04-18T08:34:00Z">
            <w:rPr/>
          </w:rPrChange>
        </w:rPr>
      </w:pPr>
      <w:r w:rsidRPr="00AE4B49">
        <w:rPr>
          <w:rFonts w:asciiTheme="majorBidi" w:hAnsiTheme="majorBidi" w:cstheme="majorBidi"/>
          <w:noProof/>
          <w:rPrChange w:id="5485" w:author="yara ahmad" w:date="2021-04-18T08:34:00Z">
            <w:rPr>
              <w:noProof/>
            </w:rPr>
          </w:rPrChange>
        </w:rPr>
        <w:drawing>
          <wp:anchor distT="0" distB="0" distL="114300" distR="114300" simplePos="0" relativeHeight="251695104" behindDoc="0" locked="0" layoutInCell="1" allowOverlap="1" wp14:anchorId="073F9024" wp14:editId="417A60C9">
            <wp:simplePos x="0" y="0"/>
            <wp:positionH relativeFrom="column">
              <wp:posOffset>1021080</wp:posOffset>
            </wp:positionH>
            <wp:positionV relativeFrom="paragraph">
              <wp:posOffset>6985</wp:posOffset>
            </wp:positionV>
            <wp:extent cx="3757930" cy="2940685"/>
            <wp:effectExtent l="0" t="0" r="1270" b="5715"/>
            <wp:wrapSquare wrapText="bothSides"/>
            <wp:docPr id="8" name="Picture 8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picture containing diagram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7930" cy="29406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C137F39" w14:textId="56DAED3B" w:rsidR="00695177" w:rsidRPr="00AE4B49" w:rsidRDefault="00695177" w:rsidP="001C795F">
      <w:pPr>
        <w:rPr>
          <w:rFonts w:asciiTheme="majorBidi" w:hAnsiTheme="majorBidi" w:cstheme="majorBidi"/>
          <w:rPrChange w:id="5486" w:author="yara ahmad" w:date="2021-04-18T08:34:00Z">
            <w:rPr/>
          </w:rPrChange>
        </w:rPr>
      </w:pPr>
    </w:p>
    <w:p w14:paraId="32043E42" w14:textId="4EBCCE53" w:rsidR="00695177" w:rsidRPr="00AE4B49" w:rsidRDefault="00695177" w:rsidP="001C795F">
      <w:pPr>
        <w:rPr>
          <w:rFonts w:asciiTheme="majorBidi" w:hAnsiTheme="majorBidi" w:cstheme="majorBidi"/>
          <w:rPrChange w:id="5487" w:author="yara ahmad" w:date="2021-04-18T08:34:00Z">
            <w:rPr/>
          </w:rPrChange>
        </w:rPr>
      </w:pPr>
    </w:p>
    <w:p w14:paraId="7C4112F7" w14:textId="330CEA15" w:rsidR="00695177" w:rsidRPr="00AE4B49" w:rsidRDefault="00695177" w:rsidP="001C795F">
      <w:pPr>
        <w:rPr>
          <w:rFonts w:asciiTheme="majorBidi" w:hAnsiTheme="majorBidi" w:cstheme="majorBidi"/>
          <w:rPrChange w:id="5488" w:author="yara ahmad" w:date="2021-04-18T08:34:00Z">
            <w:rPr/>
          </w:rPrChange>
        </w:rPr>
      </w:pPr>
    </w:p>
    <w:p w14:paraId="6E2C52A5" w14:textId="6C341662" w:rsidR="00695177" w:rsidRPr="00AE4B49" w:rsidRDefault="00695177" w:rsidP="001C795F">
      <w:pPr>
        <w:rPr>
          <w:rFonts w:asciiTheme="majorBidi" w:hAnsiTheme="majorBidi" w:cstheme="majorBidi"/>
          <w:rPrChange w:id="5489" w:author="yara ahmad" w:date="2021-04-18T08:34:00Z">
            <w:rPr/>
          </w:rPrChange>
        </w:rPr>
      </w:pPr>
    </w:p>
    <w:p w14:paraId="7438A51F" w14:textId="6131C691" w:rsidR="00695177" w:rsidRPr="00AE4B49" w:rsidRDefault="00695177" w:rsidP="001C795F">
      <w:pPr>
        <w:rPr>
          <w:rFonts w:asciiTheme="majorBidi" w:hAnsiTheme="majorBidi" w:cstheme="majorBidi"/>
          <w:rPrChange w:id="5490" w:author="yara ahmad" w:date="2021-04-18T08:34:00Z">
            <w:rPr/>
          </w:rPrChange>
        </w:rPr>
      </w:pPr>
    </w:p>
    <w:p w14:paraId="3905EAF2" w14:textId="33131916" w:rsidR="00695177" w:rsidRPr="00AE4B49" w:rsidRDefault="00695177" w:rsidP="001C795F">
      <w:pPr>
        <w:rPr>
          <w:rFonts w:asciiTheme="majorBidi" w:hAnsiTheme="majorBidi" w:cstheme="majorBidi"/>
          <w:rPrChange w:id="5491" w:author="yara ahmad" w:date="2021-04-18T08:34:00Z">
            <w:rPr/>
          </w:rPrChange>
        </w:rPr>
      </w:pPr>
    </w:p>
    <w:p w14:paraId="7EB62C4B" w14:textId="2DCE2824" w:rsidR="00695177" w:rsidRPr="00AE4B49" w:rsidRDefault="00695177" w:rsidP="001C795F">
      <w:pPr>
        <w:rPr>
          <w:rFonts w:asciiTheme="majorBidi" w:hAnsiTheme="majorBidi" w:cstheme="majorBidi"/>
          <w:rPrChange w:id="5492" w:author="yara ahmad" w:date="2021-04-18T08:34:00Z">
            <w:rPr/>
          </w:rPrChange>
        </w:rPr>
      </w:pPr>
    </w:p>
    <w:p w14:paraId="58E6C052" w14:textId="276D026D" w:rsidR="00695177" w:rsidRPr="00AE4B49" w:rsidRDefault="00695177" w:rsidP="001C795F">
      <w:pPr>
        <w:rPr>
          <w:rFonts w:asciiTheme="majorBidi" w:hAnsiTheme="majorBidi" w:cstheme="majorBidi"/>
          <w:rPrChange w:id="5493" w:author="yara ahmad" w:date="2021-04-18T08:34:00Z">
            <w:rPr/>
          </w:rPrChange>
        </w:rPr>
      </w:pPr>
    </w:p>
    <w:p w14:paraId="1C02D402" w14:textId="338C2459" w:rsidR="00695177" w:rsidRPr="00AE4B49" w:rsidRDefault="00695177" w:rsidP="001C795F">
      <w:pPr>
        <w:rPr>
          <w:rFonts w:asciiTheme="majorBidi" w:hAnsiTheme="majorBidi" w:cstheme="majorBidi"/>
          <w:rPrChange w:id="5494" w:author="yara ahmad" w:date="2021-04-18T08:34:00Z">
            <w:rPr/>
          </w:rPrChange>
        </w:rPr>
      </w:pPr>
    </w:p>
    <w:p w14:paraId="225B3915" w14:textId="20A9B0CC" w:rsidR="00695177" w:rsidRPr="00AE4B49" w:rsidRDefault="00695177" w:rsidP="001C795F">
      <w:pPr>
        <w:rPr>
          <w:rFonts w:asciiTheme="majorBidi" w:hAnsiTheme="majorBidi" w:cstheme="majorBidi"/>
          <w:rPrChange w:id="5495" w:author="yara ahmad" w:date="2021-04-18T08:34:00Z">
            <w:rPr/>
          </w:rPrChange>
        </w:rPr>
      </w:pPr>
    </w:p>
    <w:p w14:paraId="3A7C70A1" w14:textId="77777777" w:rsidR="008D79C5" w:rsidRDefault="008D79C5" w:rsidP="008D79C5">
      <w:pPr>
        <w:rPr>
          <w:ins w:id="5496" w:author="yara ahmad" w:date="2021-04-18T08:37:00Z"/>
          <w:rFonts w:asciiTheme="majorBidi" w:hAnsiTheme="majorBidi" w:cstheme="majorBidi"/>
          <w:highlight w:val="yellow"/>
          <w:rtl/>
        </w:rPr>
      </w:pPr>
    </w:p>
    <w:p w14:paraId="4DE8B71F" w14:textId="33917CE2" w:rsidR="008D79C5" w:rsidRDefault="008D79C5" w:rsidP="008D79C5">
      <w:pPr>
        <w:rPr>
          <w:ins w:id="5497" w:author="yara ahmad" w:date="2021-04-18T14:51:00Z"/>
          <w:rFonts w:asciiTheme="majorBidi" w:hAnsiTheme="majorBidi" w:cstheme="majorBidi"/>
          <w:highlight w:val="yellow"/>
          <w:rtl/>
        </w:rPr>
      </w:pPr>
    </w:p>
    <w:p w14:paraId="6F70B09B" w14:textId="51342797" w:rsidR="00B05B6C" w:rsidRDefault="00B05B6C" w:rsidP="008D79C5">
      <w:pPr>
        <w:rPr>
          <w:ins w:id="5498" w:author="yara ahmad" w:date="2021-04-18T14:51:00Z"/>
          <w:rFonts w:asciiTheme="majorBidi" w:hAnsiTheme="majorBidi" w:cstheme="majorBidi"/>
          <w:highlight w:val="yellow"/>
          <w:rtl/>
        </w:rPr>
      </w:pPr>
    </w:p>
    <w:p w14:paraId="58DF9A4E" w14:textId="152F82FF" w:rsidR="00B05B6C" w:rsidRDefault="00B05B6C" w:rsidP="008D79C5">
      <w:pPr>
        <w:rPr>
          <w:ins w:id="5499" w:author="yara ahmad" w:date="2021-04-18T14:51:00Z"/>
          <w:rFonts w:asciiTheme="majorBidi" w:hAnsiTheme="majorBidi" w:cstheme="majorBidi"/>
          <w:highlight w:val="yellow"/>
          <w:rtl/>
        </w:rPr>
      </w:pPr>
    </w:p>
    <w:p w14:paraId="5AC13040" w14:textId="4064E942" w:rsidR="00B05B6C" w:rsidRDefault="00B05B6C" w:rsidP="008D79C5">
      <w:pPr>
        <w:rPr>
          <w:ins w:id="5500" w:author="yara ahmad" w:date="2021-04-18T14:51:00Z"/>
          <w:rFonts w:asciiTheme="majorBidi" w:hAnsiTheme="majorBidi" w:cstheme="majorBidi"/>
          <w:highlight w:val="yellow"/>
          <w:rtl/>
        </w:rPr>
      </w:pPr>
    </w:p>
    <w:p w14:paraId="7A5552ED" w14:textId="365B5904" w:rsidR="00B05B6C" w:rsidRDefault="00B05B6C" w:rsidP="008D79C5">
      <w:pPr>
        <w:rPr>
          <w:ins w:id="5501" w:author="yara ahmad" w:date="2021-04-18T14:51:00Z"/>
          <w:rFonts w:asciiTheme="majorBidi" w:hAnsiTheme="majorBidi" w:cstheme="majorBidi"/>
          <w:highlight w:val="yellow"/>
          <w:rtl/>
        </w:rPr>
      </w:pPr>
    </w:p>
    <w:p w14:paraId="6972BF4C" w14:textId="77777777" w:rsidR="00B05B6C" w:rsidRDefault="00B05B6C" w:rsidP="008D79C5">
      <w:pPr>
        <w:rPr>
          <w:ins w:id="5502" w:author="yara ahmad" w:date="2021-04-18T08:37:00Z"/>
          <w:rFonts w:asciiTheme="majorBidi" w:hAnsiTheme="majorBidi" w:cstheme="majorBidi"/>
          <w:highlight w:val="yellow"/>
          <w:rtl/>
        </w:rPr>
      </w:pPr>
    </w:p>
    <w:p w14:paraId="28F0579B" w14:textId="7221C66F" w:rsidR="00695177" w:rsidRDefault="00A51CE9">
      <w:pPr>
        <w:rPr>
          <w:ins w:id="5503" w:author="yara ahmad" w:date="2021-04-18T14:51:00Z"/>
          <w:rFonts w:asciiTheme="majorBidi" w:hAnsiTheme="majorBidi" w:cstheme="majorBidi"/>
          <w:rtl/>
        </w:rPr>
      </w:pPr>
      <w:proofErr w:type="gramStart"/>
      <w:r w:rsidRPr="00AE4B49">
        <w:rPr>
          <w:rFonts w:asciiTheme="majorBidi" w:hAnsiTheme="majorBidi" w:cstheme="majorBidi"/>
          <w:highlight w:val="yellow"/>
          <w:rPrChange w:id="5504" w:author="yara ahmad" w:date="2021-04-18T08:34:00Z">
            <w:rPr>
              <w:highlight w:val="yellow"/>
            </w:rPr>
          </w:rPrChange>
        </w:rPr>
        <w:lastRenderedPageBreak/>
        <w:t xml:space="preserve">2.9.3 </w:t>
      </w:r>
      <w:r w:rsidRPr="00AE4B49">
        <w:rPr>
          <w:rFonts w:asciiTheme="majorBidi" w:hAnsiTheme="majorBidi" w:cstheme="majorBidi"/>
          <w:highlight w:val="yellow"/>
          <w:rtl/>
          <w:rPrChange w:id="5505" w:author="yara ahmad" w:date="2021-04-18T08:34:00Z">
            <w:rPr>
              <w:highlight w:val="yellow"/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highlight w:val="yellow"/>
          <w:rtl/>
          <w:rPrChange w:id="5506" w:author="yara ahmad" w:date="2021-04-18T08:34:00Z">
            <w:rPr>
              <w:rFonts w:hint="cs"/>
              <w:highlight w:val="yellow"/>
              <w:rtl/>
            </w:rPr>
          </w:rPrChange>
        </w:rPr>
        <w:t>תרחיש</w:t>
      </w:r>
      <w:proofErr w:type="gramEnd"/>
      <w:r w:rsidRPr="00AE4B49">
        <w:rPr>
          <w:rFonts w:asciiTheme="majorBidi" w:hAnsiTheme="majorBidi" w:cstheme="majorBidi"/>
          <w:highlight w:val="yellow"/>
          <w:rtl/>
          <w:rPrChange w:id="5507" w:author="yara ahmad" w:date="2021-04-18T08:34:00Z">
            <w:rPr>
              <w:highlight w:val="yellow"/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highlight w:val="yellow"/>
          <w:rtl/>
          <w:rPrChange w:id="5508" w:author="yara ahmad" w:date="2021-04-18T08:34:00Z">
            <w:rPr>
              <w:rFonts w:hint="cs"/>
              <w:highlight w:val="yellow"/>
              <w:rtl/>
            </w:rPr>
          </w:rPrChange>
        </w:rPr>
        <w:t>שימוש</w:t>
      </w:r>
      <w:r w:rsidRPr="00AE4B49">
        <w:rPr>
          <w:rFonts w:asciiTheme="majorBidi" w:hAnsiTheme="majorBidi" w:cstheme="majorBidi"/>
          <w:highlight w:val="yellow"/>
          <w:rtl/>
          <w:rPrChange w:id="5509" w:author="yara ahmad" w:date="2021-04-18T08:34:00Z">
            <w:rPr>
              <w:highlight w:val="yellow"/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highlight w:val="yellow"/>
          <w:rtl/>
          <w:rPrChange w:id="5510" w:author="yara ahmad" w:date="2021-04-18T08:34:00Z">
            <w:rPr>
              <w:rFonts w:hint="cs"/>
              <w:highlight w:val="yellow"/>
              <w:rtl/>
            </w:rPr>
          </w:rPrChange>
        </w:rPr>
        <w:t>עבור</w:t>
      </w:r>
      <w:r w:rsidRPr="00AE4B49">
        <w:rPr>
          <w:rFonts w:asciiTheme="majorBidi" w:hAnsiTheme="majorBidi" w:cstheme="majorBidi"/>
          <w:highlight w:val="yellow"/>
          <w:rtl/>
          <w:rPrChange w:id="5511" w:author="yara ahmad" w:date="2021-04-18T08:34:00Z">
            <w:rPr>
              <w:highlight w:val="yellow"/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highlight w:val="yellow"/>
          <w:rtl/>
          <w:rPrChange w:id="5512" w:author="yara ahmad" w:date="2021-04-18T08:34:00Z">
            <w:rPr>
              <w:rFonts w:hint="cs"/>
              <w:highlight w:val="yellow"/>
              <w:rtl/>
            </w:rPr>
          </w:rPrChange>
        </w:rPr>
        <w:t>קנייה</w:t>
      </w:r>
      <w:r w:rsidRPr="00AE4B49">
        <w:rPr>
          <w:rFonts w:asciiTheme="majorBidi" w:hAnsiTheme="majorBidi" w:cstheme="majorBidi"/>
          <w:highlight w:val="yellow"/>
          <w:rtl/>
          <w:rPrChange w:id="5513" w:author="yara ahmad" w:date="2021-04-18T08:34:00Z">
            <w:rPr>
              <w:highlight w:val="yellow"/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highlight w:val="yellow"/>
          <w:rtl/>
          <w:rPrChange w:id="5514" w:author="yara ahmad" w:date="2021-04-18T08:34:00Z">
            <w:rPr>
              <w:rFonts w:hint="cs"/>
              <w:highlight w:val="yellow"/>
              <w:rtl/>
            </w:rPr>
          </w:rPrChange>
        </w:rPr>
        <w:t>פומבית</w:t>
      </w:r>
      <w:r w:rsidRPr="00AE4B49">
        <w:rPr>
          <w:rFonts w:asciiTheme="majorBidi" w:hAnsiTheme="majorBidi" w:cstheme="majorBidi"/>
          <w:highlight w:val="yellow"/>
          <w:rtl/>
          <w:rPrChange w:id="5515" w:author="yara ahmad" w:date="2021-04-18T08:34:00Z">
            <w:rPr>
              <w:highlight w:val="yellow"/>
              <w:rtl/>
            </w:rPr>
          </w:rPrChange>
        </w:rPr>
        <w:t xml:space="preserve"> .</w:t>
      </w:r>
      <w:r w:rsidRPr="00AE4B49">
        <w:rPr>
          <w:rFonts w:asciiTheme="majorBidi" w:hAnsiTheme="majorBidi" w:cstheme="majorBidi"/>
          <w:rtl/>
          <w:rPrChange w:id="5516" w:author="yara ahmad" w:date="2021-04-18T08:34:00Z">
            <w:rPr>
              <w:rtl/>
            </w:rPr>
          </w:rPrChange>
        </w:rPr>
        <w:t xml:space="preserve"> </w:t>
      </w:r>
    </w:p>
    <w:p w14:paraId="60A545C0" w14:textId="77777777" w:rsidR="00B05B6C" w:rsidRPr="00DE1007" w:rsidRDefault="00B05B6C" w:rsidP="00B05B6C">
      <w:pPr>
        <w:rPr>
          <w:ins w:id="5517" w:author="yara ahmad" w:date="2021-04-18T14:51:00Z"/>
        </w:rPr>
      </w:pPr>
      <w:ins w:id="5518" w:author="yara ahmad" w:date="2021-04-18T14:51:00Z">
        <w:r>
          <w:rPr>
            <w:rFonts w:hint="cs"/>
            <w:rtl/>
          </w:rPr>
          <w:t xml:space="preserve">תיאור : </w:t>
        </w:r>
        <w:r>
          <w:rPr>
            <w:rFonts w:cs="Arial" w:hint="cs"/>
            <w:rtl/>
          </w:rPr>
          <w:t>מוגדרת</w:t>
        </w:r>
        <w:r>
          <w:rPr>
            <w:rFonts w:cs="Arial"/>
            <w:rtl/>
          </w:rPr>
          <w:t xml:space="preserve"> </w:t>
        </w:r>
        <w:r>
          <w:rPr>
            <w:rFonts w:cs="Arial" w:hint="cs"/>
            <w:rtl/>
          </w:rPr>
          <w:t>ע</w:t>
        </w:r>
        <w:r>
          <w:rPr>
            <w:rFonts w:cs="Arial"/>
            <w:rtl/>
          </w:rPr>
          <w:t>"</w:t>
        </w:r>
        <w:r>
          <w:rPr>
            <w:rFonts w:cs="Arial" w:hint="cs"/>
            <w:rtl/>
          </w:rPr>
          <w:t>י</w:t>
        </w:r>
        <w:r>
          <w:rPr>
            <w:rFonts w:cs="Arial"/>
            <w:rtl/>
          </w:rPr>
          <w:t xml:space="preserve"> </w:t>
        </w:r>
        <w:r>
          <w:rPr>
            <w:rFonts w:cs="Arial" w:hint="cs"/>
            <w:rtl/>
          </w:rPr>
          <w:t>מחיר</w:t>
        </w:r>
        <w:r>
          <w:rPr>
            <w:rFonts w:cs="Arial"/>
            <w:rtl/>
          </w:rPr>
          <w:t xml:space="preserve"> </w:t>
        </w:r>
        <w:r>
          <w:rPr>
            <w:rFonts w:cs="Arial" w:hint="cs"/>
            <w:rtl/>
          </w:rPr>
          <w:t>התחלתי</w:t>
        </w:r>
        <w:r>
          <w:rPr>
            <w:rFonts w:cs="Arial"/>
            <w:rtl/>
          </w:rPr>
          <w:t xml:space="preserve"> </w:t>
        </w:r>
        <w:r>
          <w:rPr>
            <w:rFonts w:cs="Arial" w:hint="cs"/>
            <w:rtl/>
          </w:rPr>
          <w:t>להצעה</w:t>
        </w:r>
        <w:r>
          <w:rPr>
            <w:rFonts w:cs="Arial"/>
            <w:rtl/>
          </w:rPr>
          <w:t xml:space="preserve"> </w:t>
        </w:r>
        <w:r>
          <w:rPr>
            <w:rFonts w:cs="Arial" w:hint="cs"/>
            <w:rtl/>
          </w:rPr>
          <w:t>ומשך</w:t>
        </w:r>
        <w:r>
          <w:rPr>
            <w:rFonts w:cs="Arial"/>
            <w:rtl/>
          </w:rPr>
          <w:t xml:space="preserve"> </w:t>
        </w:r>
        <w:r>
          <w:rPr>
            <w:rFonts w:cs="Arial" w:hint="cs"/>
            <w:rtl/>
          </w:rPr>
          <w:t>מכירה</w:t>
        </w:r>
        <w:r>
          <w:rPr>
            <w:rFonts w:cs="Arial"/>
            <w:rtl/>
          </w:rPr>
          <w:t xml:space="preserve">. </w:t>
        </w:r>
        <w:r>
          <w:rPr>
            <w:rFonts w:cs="Arial" w:hint="cs"/>
            <w:rtl/>
          </w:rPr>
          <w:t>כל</w:t>
        </w:r>
        <w:r>
          <w:rPr>
            <w:rFonts w:cs="Arial"/>
            <w:rtl/>
          </w:rPr>
          <w:t xml:space="preserve"> </w:t>
        </w:r>
        <w:r>
          <w:rPr>
            <w:rFonts w:cs="Arial" w:hint="cs"/>
            <w:rtl/>
          </w:rPr>
          <w:t>עוד</w:t>
        </w:r>
        <w:r>
          <w:rPr>
            <w:rFonts w:cs="Arial"/>
            <w:rtl/>
          </w:rPr>
          <w:t xml:space="preserve"> </w:t>
        </w:r>
        <w:r>
          <w:rPr>
            <w:rFonts w:cs="Arial" w:hint="cs"/>
            <w:rtl/>
          </w:rPr>
          <w:t>המכירה</w:t>
        </w:r>
        <w:r>
          <w:t xml:space="preserve"> </w:t>
        </w:r>
        <w:r>
          <w:rPr>
            <w:rFonts w:cs="Arial" w:hint="cs"/>
            <w:rtl/>
          </w:rPr>
          <w:t>לא</w:t>
        </w:r>
        <w:r>
          <w:rPr>
            <w:rFonts w:cs="Arial"/>
            <w:rtl/>
          </w:rPr>
          <w:t xml:space="preserve"> </w:t>
        </w:r>
        <w:r>
          <w:rPr>
            <w:rFonts w:cs="Arial" w:hint="cs"/>
            <w:rtl/>
          </w:rPr>
          <w:t>הסתיימה</w:t>
        </w:r>
        <w:r>
          <w:rPr>
            <w:rFonts w:cs="Arial"/>
            <w:rtl/>
          </w:rPr>
          <w:t xml:space="preserve">, </w:t>
        </w:r>
        <w:r>
          <w:rPr>
            <w:rFonts w:cs="Arial" w:hint="cs"/>
            <w:rtl/>
          </w:rPr>
          <w:t>מנויים</w:t>
        </w:r>
        <w:r>
          <w:rPr>
            <w:rFonts w:cs="Arial"/>
            <w:rtl/>
          </w:rPr>
          <w:t xml:space="preserve"> </w:t>
        </w:r>
        <w:r>
          <w:rPr>
            <w:rFonts w:cs="Arial" w:hint="cs"/>
            <w:rtl/>
          </w:rPr>
          <w:t>יכולים</w:t>
        </w:r>
        <w:r>
          <w:rPr>
            <w:rFonts w:cs="Arial"/>
            <w:rtl/>
          </w:rPr>
          <w:t xml:space="preserve"> </w:t>
        </w:r>
        <w:r>
          <w:rPr>
            <w:rFonts w:cs="Arial" w:hint="cs"/>
            <w:rtl/>
          </w:rPr>
          <w:t>להגיש</w:t>
        </w:r>
        <w:r>
          <w:rPr>
            <w:rFonts w:cs="Arial"/>
            <w:rtl/>
          </w:rPr>
          <w:t xml:space="preserve"> </w:t>
        </w:r>
        <w:r>
          <w:rPr>
            <w:rFonts w:cs="Arial" w:hint="cs"/>
            <w:rtl/>
          </w:rPr>
          <w:t>הצעות</w:t>
        </w:r>
        <w:r>
          <w:rPr>
            <w:rFonts w:cs="Arial"/>
            <w:rtl/>
          </w:rPr>
          <w:t xml:space="preserve"> </w:t>
        </w:r>
        <w:r>
          <w:rPr>
            <w:rFonts w:cs="Arial" w:hint="cs"/>
            <w:rtl/>
          </w:rPr>
          <w:t>עבור</w:t>
        </w:r>
        <w:r>
          <w:rPr>
            <w:rFonts w:cs="Arial"/>
            <w:rtl/>
          </w:rPr>
          <w:t xml:space="preserve"> </w:t>
        </w:r>
        <w:r>
          <w:rPr>
            <w:rFonts w:cs="Arial" w:hint="cs"/>
            <w:rtl/>
          </w:rPr>
          <w:t>מוצר</w:t>
        </w:r>
        <w:r>
          <w:rPr>
            <w:rFonts w:cs="Arial"/>
            <w:rtl/>
          </w:rPr>
          <w:t xml:space="preserve">. </w:t>
        </w:r>
        <w:r>
          <w:rPr>
            <w:rFonts w:cs="Arial" w:hint="cs"/>
            <w:rtl/>
          </w:rPr>
          <w:t>רק</w:t>
        </w:r>
        <w:r>
          <w:rPr>
            <w:rFonts w:cs="Arial"/>
            <w:rtl/>
          </w:rPr>
          <w:t xml:space="preserve"> </w:t>
        </w:r>
        <w:r>
          <w:rPr>
            <w:rFonts w:cs="Arial" w:hint="cs"/>
            <w:rtl/>
          </w:rPr>
          <w:t>הצעות</w:t>
        </w:r>
        <w:r>
          <w:rPr>
            <w:rFonts w:cs="Arial"/>
            <w:rtl/>
          </w:rPr>
          <w:t xml:space="preserve"> </w:t>
        </w:r>
        <w:r>
          <w:rPr>
            <w:rFonts w:cs="Arial" w:hint="cs"/>
            <w:rtl/>
          </w:rPr>
          <w:t>גדולות</w:t>
        </w:r>
        <w:r>
          <w:rPr>
            <w:rFonts w:cs="Arial"/>
            <w:rtl/>
          </w:rPr>
          <w:t xml:space="preserve"> </w:t>
        </w:r>
        <w:r>
          <w:rPr>
            <w:rFonts w:cs="Arial" w:hint="cs"/>
            <w:rtl/>
          </w:rPr>
          <w:t>יותר</w:t>
        </w:r>
        <w:r>
          <w:rPr>
            <w:rFonts w:cs="Arial"/>
            <w:rtl/>
          </w:rPr>
          <w:t xml:space="preserve"> </w:t>
        </w:r>
        <w:r>
          <w:rPr>
            <w:rFonts w:cs="Arial" w:hint="cs"/>
            <w:rtl/>
          </w:rPr>
          <w:t>ממחיר</w:t>
        </w:r>
        <w:r>
          <w:t xml:space="preserve"> </w:t>
        </w:r>
        <w:r>
          <w:rPr>
            <w:rFonts w:cs="Arial" w:hint="cs"/>
            <w:rtl/>
          </w:rPr>
          <w:t>הצעה</w:t>
        </w:r>
        <w:r>
          <w:rPr>
            <w:rFonts w:cs="Arial"/>
            <w:rtl/>
          </w:rPr>
          <w:t xml:space="preserve"> </w:t>
        </w:r>
        <w:r>
          <w:rPr>
            <w:rFonts w:cs="Arial" w:hint="cs"/>
            <w:rtl/>
          </w:rPr>
          <w:t>ההתחלתי</w:t>
        </w:r>
        <w:r>
          <w:rPr>
            <w:rFonts w:cs="Arial"/>
            <w:rtl/>
          </w:rPr>
          <w:t xml:space="preserve"> </w:t>
        </w:r>
        <w:r>
          <w:rPr>
            <w:rFonts w:cs="Arial" w:hint="cs"/>
            <w:rtl/>
          </w:rPr>
          <w:t>ומכל</w:t>
        </w:r>
        <w:r>
          <w:rPr>
            <w:rFonts w:cs="Arial"/>
            <w:rtl/>
          </w:rPr>
          <w:t xml:space="preserve"> </w:t>
        </w:r>
        <w:r>
          <w:rPr>
            <w:rFonts w:cs="Arial" w:hint="cs"/>
            <w:rtl/>
          </w:rPr>
          <w:t>ההצעות</w:t>
        </w:r>
        <w:r>
          <w:rPr>
            <w:rFonts w:cs="Arial"/>
            <w:rtl/>
          </w:rPr>
          <w:t xml:space="preserve"> </w:t>
        </w:r>
        <w:r>
          <w:rPr>
            <w:rFonts w:cs="Arial" w:hint="cs"/>
            <w:rtl/>
          </w:rPr>
          <w:t>הקודמות</w:t>
        </w:r>
        <w:r>
          <w:rPr>
            <w:rFonts w:cs="Arial"/>
            <w:rtl/>
          </w:rPr>
          <w:t xml:space="preserve"> </w:t>
        </w:r>
        <w:r>
          <w:rPr>
            <w:rFonts w:cs="Arial" w:hint="cs"/>
            <w:rtl/>
          </w:rPr>
          <w:t>שהוגשו</w:t>
        </w:r>
        <w:r>
          <w:rPr>
            <w:rFonts w:cs="Arial"/>
            <w:rtl/>
          </w:rPr>
          <w:t xml:space="preserve"> </w:t>
        </w:r>
        <w:r>
          <w:rPr>
            <w:rFonts w:cs="Arial" w:hint="cs"/>
            <w:rtl/>
          </w:rPr>
          <w:t>יתקבלו</w:t>
        </w:r>
        <w:r>
          <w:rPr>
            <w:rFonts w:hint="cs"/>
            <w:rtl/>
          </w:rPr>
          <w:t xml:space="preserve"> </w:t>
        </w:r>
        <w:r>
          <w:t>.</w:t>
        </w:r>
        <w:r w:rsidRPr="009223FE">
          <w:rPr>
            <w:rFonts w:cs="Arial" w:hint="cs"/>
            <w:rtl/>
          </w:rPr>
          <w:t xml:space="preserve"> </w:t>
        </w:r>
        <w:r>
          <w:rPr>
            <w:rFonts w:cs="Arial" w:hint="cs"/>
            <w:rtl/>
          </w:rPr>
          <w:t>אם</w:t>
        </w:r>
        <w:r>
          <w:rPr>
            <w:rFonts w:cs="Arial"/>
            <w:rtl/>
          </w:rPr>
          <w:t xml:space="preserve"> </w:t>
        </w:r>
        <w:r>
          <w:rPr>
            <w:rFonts w:cs="Arial" w:hint="cs"/>
            <w:rtl/>
          </w:rPr>
          <w:t>אף</w:t>
        </w:r>
        <w:r>
          <w:rPr>
            <w:rFonts w:cs="Arial"/>
            <w:rtl/>
          </w:rPr>
          <w:t xml:space="preserve"> </w:t>
        </w:r>
        <w:r>
          <w:rPr>
            <w:rFonts w:cs="Arial" w:hint="cs"/>
            <w:rtl/>
          </w:rPr>
          <w:t>מנוי</w:t>
        </w:r>
        <w:r>
          <w:rPr>
            <w:rFonts w:cs="Arial"/>
            <w:rtl/>
          </w:rPr>
          <w:t xml:space="preserve"> </w:t>
        </w:r>
        <w:r>
          <w:rPr>
            <w:rFonts w:cs="Arial" w:hint="cs"/>
            <w:rtl/>
          </w:rPr>
          <w:t>לא</w:t>
        </w:r>
        <w:r>
          <w:rPr>
            <w:rFonts w:cs="Arial"/>
            <w:rtl/>
          </w:rPr>
          <w:t xml:space="preserve"> </w:t>
        </w:r>
        <w:r>
          <w:rPr>
            <w:rFonts w:cs="Arial" w:hint="cs"/>
            <w:rtl/>
          </w:rPr>
          <w:t>הגיש</w:t>
        </w:r>
        <w:r>
          <w:rPr>
            <w:rFonts w:cs="Arial"/>
            <w:rtl/>
          </w:rPr>
          <w:t xml:space="preserve"> </w:t>
        </w:r>
        <w:r>
          <w:rPr>
            <w:rFonts w:cs="Arial" w:hint="cs"/>
            <w:rtl/>
          </w:rPr>
          <w:t>הצעה</w:t>
        </w:r>
        <w:r>
          <w:rPr>
            <w:rFonts w:cs="Arial"/>
            <w:rtl/>
          </w:rPr>
          <w:t xml:space="preserve"> </w:t>
        </w:r>
        <w:r>
          <w:rPr>
            <w:rFonts w:cs="Arial" w:hint="cs"/>
            <w:rtl/>
          </w:rPr>
          <w:t>חוקית</w:t>
        </w:r>
        <w:r>
          <w:rPr>
            <w:rFonts w:cs="Arial"/>
            <w:rtl/>
          </w:rPr>
          <w:t xml:space="preserve"> </w:t>
        </w:r>
        <w:r>
          <w:rPr>
            <w:rFonts w:cs="Arial" w:hint="cs"/>
            <w:rtl/>
          </w:rPr>
          <w:t>המוצר</w:t>
        </w:r>
        <w:r>
          <w:rPr>
            <w:rFonts w:cs="Arial"/>
            <w:rtl/>
          </w:rPr>
          <w:t xml:space="preserve"> </w:t>
        </w:r>
        <w:r>
          <w:rPr>
            <w:rFonts w:cs="Arial" w:hint="cs"/>
            <w:rtl/>
          </w:rPr>
          <w:t>לא</w:t>
        </w:r>
        <w:r>
          <w:t xml:space="preserve"> </w:t>
        </w:r>
        <w:r>
          <w:rPr>
            <w:rFonts w:cs="Arial" w:hint="cs"/>
            <w:rtl/>
          </w:rPr>
          <w:t>נמכר</w:t>
        </w:r>
        <w:r>
          <w:rPr>
            <w:rFonts w:cs="Arial"/>
            <w:rtl/>
          </w:rPr>
          <w:t>.</w:t>
        </w:r>
      </w:ins>
    </w:p>
    <w:p w14:paraId="3F71C412" w14:textId="77777777" w:rsidR="00B05B6C" w:rsidRDefault="00B05B6C" w:rsidP="00B05B6C">
      <w:pPr>
        <w:rPr>
          <w:ins w:id="5519" w:author="yara ahmad" w:date="2021-04-18T14:51:00Z"/>
        </w:rPr>
      </w:pPr>
      <w:ins w:id="5520" w:author="yara ahmad" w:date="2021-04-18T14:51:00Z">
        <w:r>
          <w:rPr>
            <w:rFonts w:hint="cs"/>
            <w:rtl/>
          </w:rPr>
          <w:t xml:space="preserve">שחקנים : המשתמשים . </w:t>
        </w:r>
      </w:ins>
    </w:p>
    <w:p w14:paraId="0A7BC0E8" w14:textId="77777777" w:rsidR="00B05B6C" w:rsidRDefault="00B05B6C" w:rsidP="00B05B6C">
      <w:pPr>
        <w:rPr>
          <w:ins w:id="5521" w:author="yara ahmad" w:date="2021-04-18T14:51:00Z"/>
          <w:rFonts w:hint="cs"/>
          <w:rtl/>
        </w:rPr>
      </w:pPr>
      <w:ins w:id="5522" w:author="yara ahmad" w:date="2021-04-18T14:51:00Z">
        <w:r>
          <w:rPr>
            <w:rFonts w:hint="cs"/>
            <w:rtl/>
          </w:rPr>
          <w:t>פרמטרים: הצעת מחיר , פרטי תשלום .</w:t>
        </w:r>
      </w:ins>
    </w:p>
    <w:p w14:paraId="48A43A01" w14:textId="77777777" w:rsidR="00B05B6C" w:rsidRDefault="00B05B6C" w:rsidP="00B05B6C">
      <w:pPr>
        <w:rPr>
          <w:ins w:id="5523" w:author="yara ahmad" w:date="2021-04-18T14:51:00Z"/>
          <w:rtl/>
        </w:rPr>
      </w:pPr>
      <w:proofErr w:type="spellStart"/>
      <w:ins w:id="5524" w:author="yara ahmad" w:date="2021-04-18T14:51:00Z">
        <w:r>
          <w:rPr>
            <w:rFonts w:hint="cs"/>
          </w:rPr>
          <w:t xml:space="preserve">pre </w:t>
        </w:r>
        <w:proofErr w:type="gramStart"/>
        <w:r>
          <w:rPr>
            <w:rFonts w:hint="cs"/>
          </w:rPr>
          <w:t>condition</w:t>
        </w:r>
        <w:proofErr w:type="spellEnd"/>
        <w:r>
          <w:rPr>
            <w:rFonts w:hint="cs"/>
            <w:rtl/>
          </w:rPr>
          <w:t xml:space="preserve"> :</w:t>
        </w:r>
        <w:proofErr w:type="gramEnd"/>
        <w:r>
          <w:rPr>
            <w:rFonts w:hint="cs"/>
            <w:rtl/>
          </w:rPr>
          <w:t xml:space="preserve"> המוצר קיים במלאי , סוג הרכישה וסוג ההנחה של הקנייה עונות על המדיניות . </w:t>
        </w:r>
      </w:ins>
    </w:p>
    <w:p w14:paraId="5F521B44" w14:textId="77777777" w:rsidR="00B05B6C" w:rsidRDefault="00B05B6C" w:rsidP="00B05B6C">
      <w:pPr>
        <w:rPr>
          <w:ins w:id="5525" w:author="yara ahmad" w:date="2021-04-18T14:51:00Z"/>
          <w:rtl/>
        </w:rPr>
      </w:pPr>
      <w:ins w:id="5526" w:author="yara ahmad" w:date="2021-04-18T14:51:00Z">
        <w:r>
          <w:rPr>
            <w:rFonts w:hint="cs"/>
          </w:rPr>
          <w:t xml:space="preserve">post </w:t>
        </w:r>
        <w:proofErr w:type="gramStart"/>
        <w:r>
          <w:rPr>
            <w:rFonts w:hint="cs"/>
          </w:rPr>
          <w:t>condition</w:t>
        </w:r>
        <w:r>
          <w:rPr>
            <w:rFonts w:hint="cs"/>
            <w:rtl/>
          </w:rPr>
          <w:t xml:space="preserve"> :</w:t>
        </w:r>
        <w:proofErr w:type="gramEnd"/>
        <w:r>
          <w:rPr>
            <w:rFonts w:hint="cs"/>
            <w:rtl/>
          </w:rPr>
          <w:t xml:space="preserve"> </w:t>
        </w:r>
        <w:r>
          <w:rPr>
            <w:rFonts w:cs="Arial" w:hint="cs"/>
            <w:rtl/>
          </w:rPr>
          <w:t>המוצר</w:t>
        </w:r>
        <w:r>
          <w:rPr>
            <w:rFonts w:cs="Arial"/>
            <w:rtl/>
          </w:rPr>
          <w:t xml:space="preserve"> </w:t>
        </w:r>
        <w:r>
          <w:rPr>
            <w:rFonts w:cs="Arial" w:hint="cs"/>
            <w:rtl/>
          </w:rPr>
          <w:t>נמכר</w:t>
        </w:r>
        <w:r>
          <w:rPr>
            <w:rFonts w:cs="Arial"/>
            <w:rtl/>
          </w:rPr>
          <w:t xml:space="preserve"> </w:t>
        </w:r>
        <w:r>
          <w:rPr>
            <w:rFonts w:cs="Arial" w:hint="cs"/>
            <w:rtl/>
          </w:rPr>
          <w:t>ל</w:t>
        </w:r>
        <w:r>
          <w:rPr>
            <w:rFonts w:cs="Arial"/>
            <w:rtl/>
          </w:rPr>
          <w:t xml:space="preserve"> </w:t>
        </w:r>
        <w:r>
          <w:rPr>
            <w:rFonts w:cs="Arial" w:hint="cs"/>
            <w:rtl/>
          </w:rPr>
          <w:t>מנוי</w:t>
        </w:r>
        <w:r>
          <w:rPr>
            <w:rFonts w:hint="cs"/>
            <w:rtl/>
          </w:rPr>
          <w:t xml:space="preserve"> </w:t>
        </w:r>
        <w:r>
          <w:rPr>
            <w:rFonts w:cs="Arial" w:hint="cs"/>
            <w:rtl/>
          </w:rPr>
          <w:t>שהציע</w:t>
        </w:r>
        <w:r>
          <w:rPr>
            <w:rFonts w:cs="Arial"/>
            <w:rtl/>
          </w:rPr>
          <w:t xml:space="preserve"> </w:t>
        </w:r>
        <w:r>
          <w:rPr>
            <w:rFonts w:cs="Arial" w:hint="cs"/>
            <w:rtl/>
          </w:rPr>
          <w:t>את</w:t>
        </w:r>
        <w:r>
          <w:rPr>
            <w:rFonts w:cs="Arial"/>
            <w:rtl/>
          </w:rPr>
          <w:t xml:space="preserve"> </w:t>
        </w:r>
        <w:r>
          <w:rPr>
            <w:rFonts w:cs="Arial" w:hint="cs"/>
            <w:rtl/>
          </w:rPr>
          <w:t>ההצעה</w:t>
        </w:r>
        <w:r>
          <w:rPr>
            <w:rFonts w:cs="Arial"/>
            <w:rtl/>
          </w:rPr>
          <w:t xml:space="preserve"> </w:t>
        </w:r>
        <w:r>
          <w:rPr>
            <w:rFonts w:cs="Arial" w:hint="cs"/>
            <w:rtl/>
          </w:rPr>
          <w:t>הגבוהה</w:t>
        </w:r>
        <w:r>
          <w:rPr>
            <w:rFonts w:cs="Arial"/>
            <w:rtl/>
          </w:rPr>
          <w:t xml:space="preserve"> </w:t>
        </w:r>
        <w:r>
          <w:rPr>
            <w:rFonts w:cs="Arial" w:hint="cs"/>
            <w:rtl/>
          </w:rPr>
          <w:t xml:space="preserve">ביותר. אחרת המוצר לא נמכר . </w:t>
        </w:r>
      </w:ins>
    </w:p>
    <w:p w14:paraId="6BECF6E9" w14:textId="77777777" w:rsidR="00B05B6C" w:rsidRDefault="00B05B6C" w:rsidP="00B05B6C">
      <w:pPr>
        <w:rPr>
          <w:ins w:id="5527" w:author="yara ahmad" w:date="2021-04-18T14:51:00Z"/>
        </w:rPr>
      </w:pPr>
      <w:ins w:id="5528" w:author="yara ahmad" w:date="2021-04-18T14:51:00Z">
        <w:r>
          <w:rPr>
            <w:rFonts w:hint="cs"/>
            <w:rtl/>
          </w:rPr>
          <w:t>תהליך התרחיש :</w:t>
        </w:r>
      </w:ins>
    </w:p>
    <w:p w14:paraId="7CC94878" w14:textId="77777777" w:rsidR="00B05B6C" w:rsidRDefault="00B05B6C" w:rsidP="00B05B6C">
      <w:pPr>
        <w:rPr>
          <w:ins w:id="5529" w:author="yara ahmad" w:date="2021-04-18T14:51:00Z"/>
          <w:rtl/>
        </w:rPr>
      </w:pPr>
      <w:ins w:id="5530" w:author="yara ahmad" w:date="2021-04-18T14:51:00Z">
        <w:r>
          <w:rPr>
            <w:rFonts w:cs="Arial"/>
            <w:rtl/>
          </w:rPr>
          <w:t xml:space="preserve">1. משתמש במערכת בוחר </w:t>
        </w:r>
        <w:proofErr w:type="spellStart"/>
        <w:r>
          <w:rPr>
            <w:rFonts w:cs="Arial"/>
            <w:rtl/>
          </w:rPr>
          <w:t>באפצ</w:t>
        </w:r>
        <w:r>
          <w:rPr>
            <w:rFonts w:cs="Arial" w:hint="cs"/>
            <w:rtl/>
          </w:rPr>
          <w:t>י</w:t>
        </w:r>
        <w:r>
          <w:rPr>
            <w:rFonts w:cs="Arial"/>
            <w:rtl/>
          </w:rPr>
          <w:t>ית</w:t>
        </w:r>
        <w:proofErr w:type="spellEnd"/>
        <w:r>
          <w:rPr>
            <w:rFonts w:cs="Arial"/>
            <w:rtl/>
          </w:rPr>
          <w:t xml:space="preserve"> רכישה מעמוד העגלה / סל קניות של חנות </w:t>
        </w:r>
        <w:proofErr w:type="spellStart"/>
        <w:r>
          <w:rPr>
            <w:rFonts w:cs="Arial"/>
            <w:rtl/>
          </w:rPr>
          <w:t>מסויים</w:t>
        </w:r>
        <w:proofErr w:type="spellEnd"/>
        <w:r>
          <w:rPr>
            <w:rFonts w:cs="Arial"/>
            <w:rtl/>
          </w:rPr>
          <w:t xml:space="preserve"> </w:t>
        </w:r>
      </w:ins>
    </w:p>
    <w:p w14:paraId="50EE1F4D" w14:textId="77777777" w:rsidR="00B05B6C" w:rsidRDefault="00B05B6C" w:rsidP="00B05B6C">
      <w:pPr>
        <w:rPr>
          <w:ins w:id="5531" w:author="yara ahmad" w:date="2021-04-18T14:51:00Z"/>
          <w:rFonts w:cs="Arial"/>
          <w:rtl/>
        </w:rPr>
      </w:pPr>
      <w:ins w:id="5532" w:author="yara ahmad" w:date="2021-04-18T14:51:00Z">
        <w:r>
          <w:rPr>
            <w:rFonts w:cs="Arial"/>
            <w:rtl/>
          </w:rPr>
          <w:t>2. המשתמש עוקב אחרי הוראות המערכת בהתאם למדניות הקניות שנבחרה ומזין את הפרטים הנצרכים</w:t>
        </w:r>
      </w:ins>
    </w:p>
    <w:p w14:paraId="5A33A29D" w14:textId="77777777" w:rsidR="00B05B6C" w:rsidRDefault="00B05B6C" w:rsidP="00B05B6C">
      <w:pPr>
        <w:rPr>
          <w:ins w:id="5533" w:author="yara ahmad" w:date="2021-04-18T14:51:00Z"/>
          <w:rFonts w:cs="Arial"/>
          <w:rtl/>
        </w:rPr>
      </w:pPr>
      <w:ins w:id="5534" w:author="yara ahmad" w:date="2021-04-18T14:51:00Z">
        <w:r>
          <w:rPr>
            <w:rFonts w:cs="Arial" w:hint="cs"/>
            <w:rtl/>
          </w:rPr>
          <w:t>3. המשתמש מבצע הצעת מחיר והמערכת שולחת התראה מתאימה לבעלי הרשאה כדי לקבל את החלטתם עבור העסקה הזו .</w:t>
        </w:r>
      </w:ins>
    </w:p>
    <w:p w14:paraId="09F2527B" w14:textId="77777777" w:rsidR="00B05B6C" w:rsidRDefault="00B05B6C" w:rsidP="00B05B6C">
      <w:pPr>
        <w:rPr>
          <w:ins w:id="5535" w:author="yara ahmad" w:date="2021-04-18T14:51:00Z"/>
          <w:rFonts w:cs="Arial"/>
          <w:rtl/>
        </w:rPr>
      </w:pPr>
      <w:ins w:id="5536" w:author="yara ahmad" w:date="2021-04-18T14:51:00Z">
        <w:r>
          <w:rPr>
            <w:rFonts w:cs="Arial" w:hint="cs"/>
            <w:rtl/>
          </w:rPr>
          <w:t xml:space="preserve">4. המערכת מעדכנת את סף ההצעה המינימלי ושולחת התראה בזמן אמת על עדכון המחיר לכל המשתמשים שכבר השתתפו . </w:t>
        </w:r>
      </w:ins>
    </w:p>
    <w:p w14:paraId="3052EC4F" w14:textId="77777777" w:rsidR="00B05B6C" w:rsidRDefault="00B05B6C" w:rsidP="00B05B6C">
      <w:pPr>
        <w:rPr>
          <w:ins w:id="5537" w:author="yara ahmad" w:date="2021-04-18T14:51:00Z"/>
          <w:rFonts w:cs="Arial"/>
          <w:rtl/>
        </w:rPr>
      </w:pPr>
      <w:ins w:id="5538" w:author="yara ahmad" w:date="2021-04-18T14:51:00Z">
        <w:r>
          <w:rPr>
            <w:rFonts w:cs="Arial" w:hint="cs"/>
            <w:rtl/>
          </w:rPr>
          <w:t xml:space="preserve">5. המערכת שולחת אחרי שהסתיים זמן המכירה הפומבית למשתמש שקבע המחיר הגדול ביותר על זכותו בקניית המוצר . </w:t>
        </w:r>
      </w:ins>
    </w:p>
    <w:p w14:paraId="7840724E" w14:textId="77777777" w:rsidR="00B05B6C" w:rsidRDefault="00B05B6C" w:rsidP="00B05B6C">
      <w:pPr>
        <w:rPr>
          <w:ins w:id="5539" w:author="yara ahmad" w:date="2021-04-18T14:51:00Z"/>
          <w:rtl/>
        </w:rPr>
      </w:pPr>
      <w:ins w:id="5540" w:author="yara ahmad" w:date="2021-04-18T14:51:00Z">
        <w:r>
          <w:rPr>
            <w:rFonts w:cs="Arial" w:hint="cs"/>
            <w:rtl/>
          </w:rPr>
          <w:t>6. המשתמש עוקב אחרי הנחיות התשלום ומבציע תשלום .</w:t>
        </w:r>
      </w:ins>
    </w:p>
    <w:p w14:paraId="5B6E11D8" w14:textId="77777777" w:rsidR="00B05B6C" w:rsidRDefault="00B05B6C" w:rsidP="00B05B6C">
      <w:pPr>
        <w:rPr>
          <w:ins w:id="5541" w:author="yara ahmad" w:date="2021-04-18T14:51:00Z"/>
          <w:rtl/>
        </w:rPr>
      </w:pPr>
      <w:ins w:id="5542" w:author="yara ahmad" w:date="2021-04-18T14:51:00Z">
        <w:r>
          <w:rPr>
            <w:rFonts w:hint="cs"/>
            <w:rtl/>
          </w:rPr>
          <w:t>7</w:t>
        </w:r>
        <w:r>
          <w:rPr>
            <w:rFonts w:cs="Arial"/>
            <w:rtl/>
          </w:rPr>
          <w:t>. מערכת המסחר יוצרת קשר עם מערכת גביית ה</w:t>
        </w:r>
        <w:r>
          <w:rPr>
            <w:rFonts w:cs="Arial" w:hint="cs"/>
            <w:rtl/>
          </w:rPr>
          <w:t>כ</w:t>
        </w:r>
        <w:r>
          <w:rPr>
            <w:rFonts w:cs="Arial"/>
            <w:rtl/>
          </w:rPr>
          <w:t>ספים ומחזירה לקונה אישור או דחייה לגבי ביצוע התשלום .</w:t>
        </w:r>
      </w:ins>
    </w:p>
    <w:p w14:paraId="28AF80E2" w14:textId="77777777" w:rsidR="00B05B6C" w:rsidRDefault="00B05B6C" w:rsidP="00B05B6C">
      <w:pPr>
        <w:rPr>
          <w:ins w:id="5543" w:author="yara ahmad" w:date="2021-04-18T14:51:00Z"/>
          <w:rtl/>
        </w:rPr>
      </w:pPr>
      <w:ins w:id="5544" w:author="yara ahmad" w:date="2021-04-18T14:51:00Z">
        <w:r>
          <w:rPr>
            <w:rFonts w:hint="cs"/>
            <w:rtl/>
          </w:rPr>
          <w:t>תרחיש חילופי :</w:t>
        </w:r>
      </w:ins>
    </w:p>
    <w:p w14:paraId="6FF029C7" w14:textId="77777777" w:rsidR="00B05B6C" w:rsidRDefault="00B05B6C" w:rsidP="00B05B6C">
      <w:pPr>
        <w:rPr>
          <w:ins w:id="5545" w:author="yara ahmad" w:date="2021-04-18T14:51:00Z"/>
          <w:rtl/>
        </w:rPr>
      </w:pPr>
      <w:ins w:id="5546" w:author="yara ahmad" w:date="2021-04-18T14:51:00Z">
        <w:r>
          <w:rPr>
            <w:rFonts w:hint="cs"/>
            <w:rtl/>
          </w:rPr>
          <w:t xml:space="preserve">4. </w:t>
        </w:r>
        <w:r>
          <w:rPr>
            <w:rtl/>
          </w:rPr>
          <w:t xml:space="preserve">בעל החנות או מנהל החנות בעל ההרשאה המתאימה </w:t>
        </w:r>
        <w:r>
          <w:rPr>
            <w:rFonts w:hint="cs"/>
            <w:rtl/>
          </w:rPr>
          <w:t>דוחה</w:t>
        </w:r>
        <w:r>
          <w:rPr>
            <w:rtl/>
          </w:rPr>
          <w:t xml:space="preserve"> את הצעת המשתמש</w:t>
        </w:r>
        <w:r>
          <w:rPr>
            <w:rFonts w:hint="cs"/>
            <w:rtl/>
          </w:rPr>
          <w:t>.</w:t>
        </w:r>
      </w:ins>
    </w:p>
    <w:p w14:paraId="6B7FA2AA" w14:textId="77777777" w:rsidR="00B05B6C" w:rsidRDefault="00B05B6C" w:rsidP="00B05B6C">
      <w:pPr>
        <w:rPr>
          <w:ins w:id="5547" w:author="yara ahmad" w:date="2021-04-18T14:51:00Z"/>
          <w:rtl/>
        </w:rPr>
      </w:pPr>
      <w:ins w:id="5548" w:author="yara ahmad" w:date="2021-04-18T14:51:00Z">
        <w:r>
          <w:rPr>
            <w:rFonts w:hint="cs"/>
            <w:rtl/>
          </w:rPr>
          <w:t xml:space="preserve">5. משתמש קבל התראה זו , והציע מחיר גדול יותר . </w:t>
        </w:r>
      </w:ins>
    </w:p>
    <w:p w14:paraId="1A9038D7" w14:textId="77777777" w:rsidR="00B05B6C" w:rsidRDefault="00B05B6C" w:rsidP="00B05B6C">
      <w:pPr>
        <w:rPr>
          <w:ins w:id="5549" w:author="yara ahmad" w:date="2021-04-18T14:51:00Z"/>
          <w:rtl/>
        </w:rPr>
      </w:pPr>
      <w:ins w:id="5550" w:author="yara ahmad" w:date="2021-04-18T14:51:00Z">
        <w:r>
          <w:rPr>
            <w:rFonts w:hint="cs"/>
            <w:rtl/>
          </w:rPr>
          <w:t>בדיקות קבלה :</w:t>
        </w:r>
      </w:ins>
    </w:p>
    <w:p w14:paraId="29E144EE" w14:textId="77777777" w:rsidR="00B05B6C" w:rsidRDefault="00B05B6C" w:rsidP="00B05B6C">
      <w:pPr>
        <w:rPr>
          <w:ins w:id="5551" w:author="yara ahmad" w:date="2021-04-18T14:51:00Z"/>
          <w:rtl/>
        </w:rPr>
      </w:pPr>
      <w:ins w:id="5552" w:author="yara ahmad" w:date="2021-04-18T14:51:00Z">
        <w:r>
          <w:rPr>
            <w:rFonts w:hint="cs"/>
          </w:rPr>
          <w:t>HAPPY</w:t>
        </w:r>
        <w:r>
          <w:rPr>
            <w:rFonts w:hint="cs"/>
            <w:rtl/>
          </w:rPr>
          <w:t xml:space="preserve">: המשתמש נכנס לעגלת </w:t>
        </w:r>
        <w:proofErr w:type="gramStart"/>
        <w:r>
          <w:rPr>
            <w:rFonts w:hint="cs"/>
            <w:rtl/>
          </w:rPr>
          <w:t>קניות ,</w:t>
        </w:r>
        <w:proofErr w:type="gramEnd"/>
        <w:r>
          <w:rPr>
            <w:rFonts w:hint="cs"/>
            <w:rtl/>
          </w:rPr>
          <w:t xml:space="preserve"> בוחר בשיטת תשלום קנייה פומבית , שולח הצעה , מקבל אישור על זה מבעל הרשאה והעסקה מתבצעת בהצלחה .</w:t>
        </w:r>
      </w:ins>
    </w:p>
    <w:p w14:paraId="14C68BE2" w14:textId="6999FB84" w:rsidR="00B05B6C" w:rsidRDefault="00B05B6C" w:rsidP="00B05B6C">
      <w:pPr>
        <w:rPr>
          <w:ins w:id="5553" w:author="yara ahmad" w:date="2021-04-18T14:51:00Z"/>
          <w:rtl/>
        </w:rPr>
      </w:pPr>
      <w:ins w:id="5554" w:author="yara ahmad" w:date="2021-04-18T14:51:00Z">
        <w:r>
          <w:rPr>
            <w:rFonts w:hint="cs"/>
          </w:rPr>
          <w:t>SAD</w:t>
        </w:r>
        <w:r>
          <w:rPr>
            <w:rFonts w:hint="cs"/>
            <w:rtl/>
          </w:rPr>
          <w:t>: הצעתו</w:t>
        </w:r>
        <w:r>
          <w:rPr>
            <w:rFonts w:hint="cs"/>
            <w:rtl/>
          </w:rPr>
          <w:t xml:space="preserve"> </w:t>
        </w:r>
        <w:r>
          <w:rPr>
            <w:rFonts w:hint="cs"/>
            <w:rtl/>
          </w:rPr>
          <w:t>של המשתמש אושרה אבל בכל זאת המערכת לא נותנת לו להשלים את תהליך התשלום.</w:t>
        </w:r>
      </w:ins>
    </w:p>
    <w:p w14:paraId="48BEC258" w14:textId="154B986A" w:rsidR="00B05B6C" w:rsidRDefault="00B05B6C" w:rsidP="00B05B6C">
      <w:pPr>
        <w:rPr>
          <w:ins w:id="5555" w:author="yara ahmad" w:date="2021-04-18T14:52:00Z"/>
          <w:rtl/>
        </w:rPr>
      </w:pPr>
      <w:ins w:id="5556" w:author="yara ahmad" w:date="2021-04-18T14:52:00Z">
        <w:r>
          <w:rPr>
            <w:rFonts w:hint="cs"/>
          </w:rPr>
          <w:t>BAD</w:t>
        </w:r>
        <w:r>
          <w:rPr>
            <w:rFonts w:hint="cs"/>
            <w:rtl/>
          </w:rPr>
          <w:t xml:space="preserve">: אחרי שהסתיים זמן המכירה הפומבית המערכת עדיין מאפשרת למשתמשים להציע מחירים עבור </w:t>
        </w:r>
        <w:proofErr w:type="gramStart"/>
        <w:r>
          <w:rPr>
            <w:rFonts w:hint="cs"/>
            <w:rtl/>
          </w:rPr>
          <w:t>מוצר .</w:t>
        </w:r>
        <w:proofErr w:type="gramEnd"/>
        <w:r>
          <w:rPr>
            <w:rFonts w:hint="cs"/>
            <w:rtl/>
          </w:rPr>
          <w:t xml:space="preserve"> </w:t>
        </w:r>
      </w:ins>
    </w:p>
    <w:p w14:paraId="1AA365F8" w14:textId="5A2A8180" w:rsidR="00B05B6C" w:rsidRPr="008D79C5" w:rsidRDefault="00B05B6C" w:rsidP="00B05B6C">
      <w:pPr>
        <w:rPr>
          <w:rFonts w:asciiTheme="majorBidi" w:hAnsiTheme="majorBidi" w:cstheme="majorBidi"/>
          <w:highlight w:val="yellow"/>
          <w:rtl/>
          <w:rPrChange w:id="5557" w:author="yara ahmad" w:date="2021-04-18T08:37:00Z">
            <w:rPr>
              <w:rtl/>
            </w:rPr>
          </w:rPrChange>
        </w:rPr>
        <w:pPrChange w:id="5558" w:author="yara ahmad" w:date="2021-04-18T08:37:00Z">
          <w:pPr/>
        </w:pPrChange>
      </w:pPr>
    </w:p>
    <w:p w14:paraId="73E3324A" w14:textId="3BE44051" w:rsidR="002C3BAF" w:rsidRPr="00AE4B49" w:rsidRDefault="002C3BAF" w:rsidP="001C795F">
      <w:pPr>
        <w:rPr>
          <w:rFonts w:asciiTheme="majorBidi" w:hAnsiTheme="majorBidi" w:cstheme="majorBidi"/>
          <w:rtl/>
          <w:rPrChange w:id="5559" w:author="yara ahmad" w:date="2021-04-18T08:34:00Z">
            <w:rPr>
              <w:rtl/>
            </w:rPr>
          </w:rPrChange>
        </w:rPr>
      </w:pPr>
    </w:p>
    <w:p w14:paraId="0DE87658" w14:textId="5352D895" w:rsidR="002C3BAF" w:rsidRPr="00AE4B49" w:rsidRDefault="00B05B6C" w:rsidP="001C795F">
      <w:pPr>
        <w:rPr>
          <w:rFonts w:asciiTheme="majorBidi" w:hAnsiTheme="majorBidi" w:cstheme="majorBidi"/>
          <w:rtl/>
          <w:rPrChange w:id="5560" w:author="yara ahmad" w:date="2021-04-18T08:34:00Z">
            <w:rPr>
              <w:rtl/>
            </w:rPr>
          </w:rPrChange>
        </w:rPr>
      </w:pPr>
      <w:r w:rsidRPr="00AE4B49">
        <w:rPr>
          <w:rFonts w:asciiTheme="majorBidi" w:hAnsiTheme="majorBidi" w:cstheme="majorBidi"/>
          <w:noProof/>
          <w:rtl/>
          <w:rPrChange w:id="5561" w:author="yara ahmad" w:date="2021-04-18T08:34:00Z">
            <w:rPr>
              <w:noProof/>
              <w:rtl/>
            </w:rPr>
          </w:rPrChange>
        </w:rPr>
        <w:lastRenderedPageBreak/>
        <w:drawing>
          <wp:anchor distT="0" distB="0" distL="114300" distR="114300" simplePos="0" relativeHeight="251696128" behindDoc="0" locked="0" layoutInCell="1" allowOverlap="1" wp14:anchorId="2D03810F" wp14:editId="653AAE02">
            <wp:simplePos x="0" y="0"/>
            <wp:positionH relativeFrom="column">
              <wp:posOffset>1405184</wp:posOffset>
            </wp:positionH>
            <wp:positionV relativeFrom="paragraph">
              <wp:posOffset>282</wp:posOffset>
            </wp:positionV>
            <wp:extent cx="2991485" cy="2634615"/>
            <wp:effectExtent l="0" t="0" r="5715" b="0"/>
            <wp:wrapSquare wrapText="bothSides"/>
            <wp:docPr id="9" name="Picture 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Diagram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1485" cy="26346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2D6A1AF" w14:textId="5F05A04C" w:rsidR="002C3BAF" w:rsidRPr="00AE4B49" w:rsidRDefault="002C3BAF" w:rsidP="001C795F">
      <w:pPr>
        <w:rPr>
          <w:rFonts w:asciiTheme="majorBidi" w:hAnsiTheme="majorBidi" w:cstheme="majorBidi"/>
          <w:rtl/>
          <w:rPrChange w:id="5562" w:author="yara ahmad" w:date="2021-04-18T08:34:00Z">
            <w:rPr>
              <w:rtl/>
            </w:rPr>
          </w:rPrChange>
        </w:rPr>
      </w:pPr>
    </w:p>
    <w:p w14:paraId="75E368C2" w14:textId="3036E2EC" w:rsidR="002C3BAF" w:rsidRPr="00AE4B49" w:rsidRDefault="002C3BAF" w:rsidP="001C795F">
      <w:pPr>
        <w:rPr>
          <w:rFonts w:asciiTheme="majorBidi" w:hAnsiTheme="majorBidi" w:cstheme="majorBidi"/>
          <w:rtl/>
          <w:rPrChange w:id="5563" w:author="yara ahmad" w:date="2021-04-18T08:34:00Z">
            <w:rPr>
              <w:rtl/>
            </w:rPr>
          </w:rPrChange>
        </w:rPr>
      </w:pPr>
    </w:p>
    <w:p w14:paraId="44AC48BB" w14:textId="206F1556" w:rsidR="002C3BAF" w:rsidRPr="00AE4B49" w:rsidRDefault="002C3BAF" w:rsidP="001C795F">
      <w:pPr>
        <w:rPr>
          <w:rFonts w:asciiTheme="majorBidi" w:hAnsiTheme="majorBidi" w:cstheme="majorBidi"/>
          <w:rtl/>
          <w:rPrChange w:id="5564" w:author="yara ahmad" w:date="2021-04-18T08:34:00Z">
            <w:rPr>
              <w:rtl/>
            </w:rPr>
          </w:rPrChange>
        </w:rPr>
      </w:pPr>
    </w:p>
    <w:p w14:paraId="60925131" w14:textId="6841B38B" w:rsidR="002C3BAF" w:rsidRPr="00AE4B49" w:rsidRDefault="002C3BAF" w:rsidP="001C795F">
      <w:pPr>
        <w:rPr>
          <w:rFonts w:asciiTheme="majorBidi" w:hAnsiTheme="majorBidi" w:cstheme="majorBidi"/>
          <w:rtl/>
          <w:rPrChange w:id="5565" w:author="yara ahmad" w:date="2021-04-18T08:34:00Z">
            <w:rPr>
              <w:rtl/>
            </w:rPr>
          </w:rPrChange>
        </w:rPr>
      </w:pPr>
    </w:p>
    <w:p w14:paraId="3B91C72B" w14:textId="62929722" w:rsidR="002C3BAF" w:rsidRPr="00AE4B49" w:rsidRDefault="002C3BAF" w:rsidP="001C795F">
      <w:pPr>
        <w:rPr>
          <w:rFonts w:asciiTheme="majorBidi" w:hAnsiTheme="majorBidi" w:cstheme="majorBidi"/>
          <w:rtl/>
          <w:rPrChange w:id="5566" w:author="yara ahmad" w:date="2021-04-18T08:34:00Z">
            <w:rPr>
              <w:rtl/>
            </w:rPr>
          </w:rPrChange>
        </w:rPr>
      </w:pPr>
    </w:p>
    <w:p w14:paraId="2CBCDD60" w14:textId="64858689" w:rsidR="002C3BAF" w:rsidRPr="00AE4B49" w:rsidRDefault="002C3BAF" w:rsidP="001C795F">
      <w:pPr>
        <w:rPr>
          <w:rFonts w:asciiTheme="majorBidi" w:hAnsiTheme="majorBidi" w:cstheme="majorBidi"/>
          <w:rtl/>
          <w:rPrChange w:id="5567" w:author="yara ahmad" w:date="2021-04-18T08:34:00Z">
            <w:rPr>
              <w:rtl/>
            </w:rPr>
          </w:rPrChange>
        </w:rPr>
      </w:pPr>
    </w:p>
    <w:p w14:paraId="71872DBA" w14:textId="69F2315A" w:rsidR="002C3BAF" w:rsidRPr="00AE4B49" w:rsidRDefault="002C3BAF" w:rsidP="001C795F">
      <w:pPr>
        <w:rPr>
          <w:rFonts w:asciiTheme="majorBidi" w:hAnsiTheme="majorBidi" w:cstheme="majorBidi"/>
          <w:rtl/>
          <w:rPrChange w:id="5568" w:author="yara ahmad" w:date="2021-04-18T08:34:00Z">
            <w:rPr>
              <w:rtl/>
            </w:rPr>
          </w:rPrChange>
        </w:rPr>
      </w:pPr>
    </w:p>
    <w:p w14:paraId="0B5C4269" w14:textId="6D6C5B28" w:rsidR="002C3BAF" w:rsidRPr="00AE4B49" w:rsidRDefault="002C3BAF" w:rsidP="001C795F">
      <w:pPr>
        <w:rPr>
          <w:rFonts w:asciiTheme="majorBidi" w:hAnsiTheme="majorBidi" w:cstheme="majorBidi"/>
          <w:rtl/>
          <w:rPrChange w:id="5569" w:author="yara ahmad" w:date="2021-04-18T08:34:00Z">
            <w:rPr>
              <w:rtl/>
            </w:rPr>
          </w:rPrChange>
        </w:rPr>
      </w:pPr>
    </w:p>
    <w:p w14:paraId="70F20364" w14:textId="0F7908E5" w:rsidR="002C3BAF" w:rsidRPr="00AE4B49" w:rsidRDefault="002C3BAF" w:rsidP="001C795F">
      <w:pPr>
        <w:rPr>
          <w:rFonts w:asciiTheme="majorBidi" w:hAnsiTheme="majorBidi" w:cstheme="majorBidi"/>
          <w:rtl/>
          <w:rPrChange w:id="5570" w:author="yara ahmad" w:date="2021-04-18T08:34:00Z">
            <w:rPr>
              <w:rtl/>
            </w:rPr>
          </w:rPrChange>
        </w:rPr>
      </w:pPr>
    </w:p>
    <w:p w14:paraId="3156EC85" w14:textId="6EBC6E0D" w:rsidR="002C3BAF" w:rsidRPr="00AE4B49" w:rsidDel="00B05B6C" w:rsidRDefault="002C3BAF" w:rsidP="001C795F">
      <w:pPr>
        <w:rPr>
          <w:del w:id="5571" w:author="yara ahmad" w:date="2021-04-18T14:52:00Z"/>
          <w:rFonts w:asciiTheme="majorBidi" w:hAnsiTheme="majorBidi" w:cstheme="majorBidi"/>
          <w:rtl/>
          <w:rPrChange w:id="5572" w:author="yara ahmad" w:date="2021-04-18T08:34:00Z">
            <w:rPr>
              <w:del w:id="5573" w:author="yara ahmad" w:date="2021-04-18T14:52:00Z"/>
              <w:rtl/>
            </w:rPr>
          </w:rPrChange>
        </w:rPr>
      </w:pPr>
    </w:p>
    <w:p w14:paraId="4DD6CA5B" w14:textId="77777777" w:rsidR="002C3BAF" w:rsidRPr="00AE4B49" w:rsidDel="00B05B6C" w:rsidRDefault="002C3BAF" w:rsidP="001C795F">
      <w:pPr>
        <w:rPr>
          <w:del w:id="5574" w:author="yara ahmad" w:date="2021-04-18T14:52:00Z"/>
          <w:rFonts w:asciiTheme="majorBidi" w:hAnsiTheme="majorBidi" w:cstheme="majorBidi"/>
          <w:rPrChange w:id="5575" w:author="yara ahmad" w:date="2021-04-18T08:34:00Z">
            <w:rPr>
              <w:del w:id="5576" w:author="yara ahmad" w:date="2021-04-18T14:52:00Z"/>
            </w:rPr>
          </w:rPrChange>
        </w:rPr>
      </w:pPr>
    </w:p>
    <w:p w14:paraId="4BC82802" w14:textId="173278BE" w:rsidR="00695177" w:rsidRPr="00AE4B49" w:rsidDel="00B05B6C" w:rsidRDefault="00695177" w:rsidP="001C795F">
      <w:pPr>
        <w:rPr>
          <w:del w:id="5577" w:author="yara ahmad" w:date="2021-04-18T14:52:00Z"/>
          <w:rFonts w:asciiTheme="majorBidi" w:hAnsiTheme="majorBidi" w:cstheme="majorBidi"/>
          <w:rPrChange w:id="5578" w:author="yara ahmad" w:date="2021-04-18T08:34:00Z">
            <w:rPr>
              <w:del w:id="5579" w:author="yara ahmad" w:date="2021-04-18T14:52:00Z"/>
            </w:rPr>
          </w:rPrChange>
        </w:rPr>
      </w:pPr>
    </w:p>
    <w:p w14:paraId="00FD59B0" w14:textId="064EC7BA" w:rsidR="00695177" w:rsidRPr="00AE4B49" w:rsidDel="00B05B6C" w:rsidRDefault="00695177" w:rsidP="001C795F">
      <w:pPr>
        <w:rPr>
          <w:del w:id="5580" w:author="yara ahmad" w:date="2021-04-18T14:52:00Z"/>
          <w:rFonts w:asciiTheme="majorBidi" w:hAnsiTheme="majorBidi" w:cstheme="majorBidi"/>
          <w:rPrChange w:id="5581" w:author="yara ahmad" w:date="2021-04-18T08:34:00Z">
            <w:rPr>
              <w:del w:id="5582" w:author="yara ahmad" w:date="2021-04-18T14:52:00Z"/>
            </w:rPr>
          </w:rPrChange>
        </w:rPr>
      </w:pPr>
    </w:p>
    <w:p w14:paraId="7C8CEA04" w14:textId="3C4BE2DB" w:rsidR="00695177" w:rsidDel="008D79C5" w:rsidRDefault="00695177" w:rsidP="001C795F">
      <w:pPr>
        <w:rPr>
          <w:del w:id="5583" w:author="yara ahmad" w:date="2021-04-18T08:37:00Z"/>
          <w:rFonts w:asciiTheme="majorBidi" w:hAnsiTheme="majorBidi" w:cstheme="majorBidi"/>
          <w:rtl/>
        </w:rPr>
      </w:pPr>
    </w:p>
    <w:p w14:paraId="5BF1CC29" w14:textId="66321CE8" w:rsidR="00695177" w:rsidRPr="00AE4B49" w:rsidDel="008D79C5" w:rsidRDefault="00695177" w:rsidP="001C795F">
      <w:pPr>
        <w:rPr>
          <w:del w:id="5584" w:author="yara ahmad" w:date="2021-04-18T08:37:00Z"/>
          <w:rFonts w:asciiTheme="majorBidi" w:hAnsiTheme="majorBidi" w:cstheme="majorBidi"/>
          <w:rPrChange w:id="5585" w:author="yara ahmad" w:date="2021-04-18T08:34:00Z">
            <w:rPr>
              <w:del w:id="5586" w:author="yara ahmad" w:date="2021-04-18T08:37:00Z"/>
            </w:rPr>
          </w:rPrChange>
        </w:rPr>
      </w:pPr>
    </w:p>
    <w:p w14:paraId="2B8BCC38" w14:textId="3F8BFE8C" w:rsidR="00695177" w:rsidRPr="00AE4B49" w:rsidDel="008D79C5" w:rsidRDefault="00695177" w:rsidP="001C795F">
      <w:pPr>
        <w:rPr>
          <w:del w:id="5587" w:author="yara ahmad" w:date="2021-04-18T08:37:00Z"/>
          <w:rFonts w:asciiTheme="majorBidi" w:hAnsiTheme="majorBidi" w:cstheme="majorBidi"/>
          <w:rPrChange w:id="5588" w:author="yara ahmad" w:date="2021-04-18T08:34:00Z">
            <w:rPr>
              <w:del w:id="5589" w:author="yara ahmad" w:date="2021-04-18T08:37:00Z"/>
            </w:rPr>
          </w:rPrChange>
        </w:rPr>
      </w:pPr>
    </w:p>
    <w:p w14:paraId="32A3B727" w14:textId="78B113A7" w:rsidR="00695177" w:rsidRPr="00AE4B49" w:rsidDel="008D79C5" w:rsidRDefault="00695177" w:rsidP="001C795F">
      <w:pPr>
        <w:rPr>
          <w:del w:id="5590" w:author="yara ahmad" w:date="2021-04-18T08:37:00Z"/>
          <w:rFonts w:asciiTheme="majorBidi" w:hAnsiTheme="majorBidi" w:cstheme="majorBidi"/>
          <w:rPrChange w:id="5591" w:author="yara ahmad" w:date="2021-04-18T08:34:00Z">
            <w:rPr>
              <w:del w:id="5592" w:author="yara ahmad" w:date="2021-04-18T08:37:00Z"/>
            </w:rPr>
          </w:rPrChange>
        </w:rPr>
      </w:pPr>
    </w:p>
    <w:p w14:paraId="60BE5956" w14:textId="01762917" w:rsidR="00695177" w:rsidRPr="00AE4B49" w:rsidDel="008D79C5" w:rsidRDefault="00695177" w:rsidP="001C795F">
      <w:pPr>
        <w:rPr>
          <w:del w:id="5593" w:author="yara ahmad" w:date="2021-04-18T08:37:00Z"/>
          <w:rFonts w:asciiTheme="majorBidi" w:hAnsiTheme="majorBidi" w:cstheme="majorBidi"/>
          <w:rPrChange w:id="5594" w:author="yara ahmad" w:date="2021-04-18T08:34:00Z">
            <w:rPr>
              <w:del w:id="5595" w:author="yara ahmad" w:date="2021-04-18T08:37:00Z"/>
            </w:rPr>
          </w:rPrChange>
        </w:rPr>
      </w:pPr>
    </w:p>
    <w:p w14:paraId="2D12F999" w14:textId="4BFE3CCC" w:rsidR="00695177" w:rsidRPr="00AE4B49" w:rsidDel="008D79C5" w:rsidRDefault="00695177" w:rsidP="001C795F">
      <w:pPr>
        <w:rPr>
          <w:del w:id="5596" w:author="yara ahmad" w:date="2021-04-18T08:37:00Z"/>
          <w:rFonts w:asciiTheme="majorBidi" w:hAnsiTheme="majorBidi" w:cstheme="majorBidi"/>
          <w:rPrChange w:id="5597" w:author="yara ahmad" w:date="2021-04-18T08:34:00Z">
            <w:rPr>
              <w:del w:id="5598" w:author="yara ahmad" w:date="2021-04-18T08:37:00Z"/>
            </w:rPr>
          </w:rPrChange>
        </w:rPr>
      </w:pPr>
    </w:p>
    <w:p w14:paraId="736F37C2" w14:textId="0CBB0750" w:rsidR="00695177" w:rsidRPr="00AE4B49" w:rsidDel="008D79C5" w:rsidRDefault="00695177" w:rsidP="001C795F">
      <w:pPr>
        <w:rPr>
          <w:del w:id="5599" w:author="yara ahmad" w:date="2021-04-18T08:37:00Z"/>
          <w:rFonts w:asciiTheme="majorBidi" w:hAnsiTheme="majorBidi" w:cstheme="majorBidi"/>
          <w:rPrChange w:id="5600" w:author="yara ahmad" w:date="2021-04-18T08:34:00Z">
            <w:rPr>
              <w:del w:id="5601" w:author="yara ahmad" w:date="2021-04-18T08:37:00Z"/>
            </w:rPr>
          </w:rPrChange>
        </w:rPr>
      </w:pPr>
    </w:p>
    <w:p w14:paraId="7E144906" w14:textId="73C5EFC2" w:rsidR="00695177" w:rsidRPr="00AE4B49" w:rsidDel="008D79C5" w:rsidRDefault="00695177" w:rsidP="001C795F">
      <w:pPr>
        <w:rPr>
          <w:del w:id="5602" w:author="yara ahmad" w:date="2021-04-18T08:37:00Z"/>
          <w:rFonts w:asciiTheme="majorBidi" w:hAnsiTheme="majorBidi" w:cstheme="majorBidi"/>
          <w:rPrChange w:id="5603" w:author="yara ahmad" w:date="2021-04-18T08:34:00Z">
            <w:rPr>
              <w:del w:id="5604" w:author="yara ahmad" w:date="2021-04-18T08:37:00Z"/>
            </w:rPr>
          </w:rPrChange>
        </w:rPr>
      </w:pPr>
    </w:p>
    <w:p w14:paraId="6B24A2B1" w14:textId="0B8BDAF8" w:rsidR="00695177" w:rsidRPr="00AE4B49" w:rsidDel="008D79C5" w:rsidRDefault="00695177" w:rsidP="001C795F">
      <w:pPr>
        <w:rPr>
          <w:del w:id="5605" w:author="yara ahmad" w:date="2021-04-18T08:37:00Z"/>
          <w:rFonts w:asciiTheme="majorBidi" w:hAnsiTheme="majorBidi" w:cstheme="majorBidi"/>
          <w:rPrChange w:id="5606" w:author="yara ahmad" w:date="2021-04-18T08:34:00Z">
            <w:rPr>
              <w:del w:id="5607" w:author="yara ahmad" w:date="2021-04-18T08:37:00Z"/>
            </w:rPr>
          </w:rPrChange>
        </w:rPr>
      </w:pPr>
    </w:p>
    <w:p w14:paraId="5EB49282" w14:textId="0F5C0861" w:rsidR="00695177" w:rsidRPr="00AE4B49" w:rsidDel="008D79C5" w:rsidRDefault="00695177" w:rsidP="001C795F">
      <w:pPr>
        <w:rPr>
          <w:del w:id="5608" w:author="yara ahmad" w:date="2021-04-18T08:37:00Z"/>
          <w:rFonts w:asciiTheme="majorBidi" w:hAnsiTheme="majorBidi" w:cstheme="majorBidi"/>
          <w:rPrChange w:id="5609" w:author="yara ahmad" w:date="2021-04-18T08:34:00Z">
            <w:rPr>
              <w:del w:id="5610" w:author="yara ahmad" w:date="2021-04-18T08:37:00Z"/>
            </w:rPr>
          </w:rPrChange>
        </w:rPr>
      </w:pPr>
    </w:p>
    <w:p w14:paraId="5C4D5D3A" w14:textId="58BA3220" w:rsidR="00695177" w:rsidRPr="00AE4B49" w:rsidDel="008D79C5" w:rsidRDefault="00695177" w:rsidP="001C795F">
      <w:pPr>
        <w:rPr>
          <w:del w:id="5611" w:author="yara ahmad" w:date="2021-04-18T08:37:00Z"/>
          <w:rFonts w:asciiTheme="majorBidi" w:hAnsiTheme="majorBidi" w:cstheme="majorBidi"/>
          <w:rtl/>
          <w:rPrChange w:id="5612" w:author="yara ahmad" w:date="2021-04-18T08:34:00Z">
            <w:rPr>
              <w:del w:id="5613" w:author="yara ahmad" w:date="2021-04-18T08:37:00Z"/>
              <w:rtl/>
            </w:rPr>
          </w:rPrChange>
        </w:rPr>
      </w:pPr>
    </w:p>
    <w:p w14:paraId="285FC6D6" w14:textId="7A21DB00" w:rsidR="00893856" w:rsidRPr="00AE4B49" w:rsidDel="008D79C5" w:rsidRDefault="00893856" w:rsidP="001C795F">
      <w:pPr>
        <w:rPr>
          <w:del w:id="5614" w:author="yara ahmad" w:date="2021-04-18T08:37:00Z"/>
          <w:rFonts w:asciiTheme="majorBidi" w:hAnsiTheme="majorBidi" w:cstheme="majorBidi"/>
          <w:rtl/>
          <w:rPrChange w:id="5615" w:author="yara ahmad" w:date="2021-04-18T08:34:00Z">
            <w:rPr>
              <w:del w:id="5616" w:author="yara ahmad" w:date="2021-04-18T08:37:00Z"/>
              <w:rtl/>
            </w:rPr>
          </w:rPrChange>
        </w:rPr>
      </w:pPr>
    </w:p>
    <w:p w14:paraId="46A8C6F5" w14:textId="7FDB85FC" w:rsidR="00893856" w:rsidRPr="00AE4B49" w:rsidDel="008D79C5" w:rsidRDefault="00893856" w:rsidP="001C795F">
      <w:pPr>
        <w:rPr>
          <w:del w:id="5617" w:author="yara ahmad" w:date="2021-04-18T08:37:00Z"/>
          <w:rFonts w:asciiTheme="majorBidi" w:hAnsiTheme="majorBidi" w:cstheme="majorBidi"/>
          <w:rPrChange w:id="5618" w:author="yara ahmad" w:date="2021-04-18T08:34:00Z">
            <w:rPr>
              <w:del w:id="5619" w:author="yara ahmad" w:date="2021-04-18T08:37:00Z"/>
            </w:rPr>
          </w:rPrChange>
        </w:rPr>
      </w:pPr>
    </w:p>
    <w:p w14:paraId="722AFAA4" w14:textId="23AFFF79" w:rsidR="001C795F" w:rsidRPr="00AE4B49" w:rsidDel="008D79C5" w:rsidRDefault="001C795F" w:rsidP="001C795F">
      <w:pPr>
        <w:rPr>
          <w:del w:id="5620" w:author="yara ahmad" w:date="2021-04-18T08:37:00Z"/>
          <w:rFonts w:asciiTheme="majorBidi" w:hAnsiTheme="majorBidi" w:cstheme="majorBidi"/>
          <w:rtl/>
          <w:rPrChange w:id="5621" w:author="yara ahmad" w:date="2021-04-18T08:34:00Z">
            <w:rPr>
              <w:del w:id="5622" w:author="yara ahmad" w:date="2021-04-18T08:37:00Z"/>
              <w:rtl/>
            </w:rPr>
          </w:rPrChange>
        </w:rPr>
      </w:pPr>
    </w:p>
    <w:p w14:paraId="7352892F" w14:textId="31E8803A" w:rsidR="00A51CE9" w:rsidRPr="00AE4B49" w:rsidDel="008D79C5" w:rsidRDefault="00A51CE9" w:rsidP="001C795F">
      <w:pPr>
        <w:rPr>
          <w:del w:id="5623" w:author="yara ahmad" w:date="2021-04-18T08:37:00Z"/>
          <w:rFonts w:asciiTheme="majorBidi" w:hAnsiTheme="majorBidi" w:cstheme="majorBidi"/>
          <w:rPrChange w:id="5624" w:author="yara ahmad" w:date="2021-04-18T08:34:00Z">
            <w:rPr>
              <w:del w:id="5625" w:author="yara ahmad" w:date="2021-04-18T08:37:00Z"/>
            </w:rPr>
          </w:rPrChange>
        </w:rPr>
      </w:pPr>
    </w:p>
    <w:p w14:paraId="291B7181" w14:textId="494561A7" w:rsidR="001C795F" w:rsidRPr="00AE4B49" w:rsidRDefault="001C795F" w:rsidP="001C795F">
      <w:pPr>
        <w:rPr>
          <w:rFonts w:asciiTheme="majorBidi" w:hAnsiTheme="majorBidi" w:cstheme="majorBidi"/>
          <w:rtl/>
          <w:rPrChange w:id="5626" w:author="yara ahmad" w:date="2021-04-18T08:34:00Z">
            <w:rPr>
              <w:rtl/>
            </w:rPr>
          </w:rPrChange>
        </w:rPr>
      </w:pPr>
    </w:p>
    <w:p w14:paraId="7AA91FF0" w14:textId="1713D6D4" w:rsidR="001C795F" w:rsidRPr="008D79C5" w:rsidRDefault="001C795F" w:rsidP="001C795F">
      <w:pPr>
        <w:rPr>
          <w:rFonts w:asciiTheme="majorBidi" w:hAnsiTheme="majorBidi" w:cstheme="majorBidi"/>
          <w:b/>
          <w:bCs/>
          <w:sz w:val="28"/>
          <w:szCs w:val="28"/>
          <w:rtl/>
          <w:rPrChange w:id="5627" w:author="yara ahmad" w:date="2021-04-18T08:38:00Z">
            <w:rPr>
              <w:rtl/>
            </w:rPr>
          </w:rPrChange>
        </w:rPr>
      </w:pPr>
      <w:r w:rsidRPr="008D79C5">
        <w:rPr>
          <w:rFonts w:asciiTheme="majorBidi" w:hAnsiTheme="majorBidi" w:cstheme="majorBidi" w:hint="cs"/>
          <w:b/>
          <w:bCs/>
          <w:sz w:val="28"/>
          <w:szCs w:val="28"/>
          <w:rtl/>
          <w:rPrChange w:id="5628" w:author="yara ahmad" w:date="2021-04-18T08:38:00Z">
            <w:rPr>
              <w:rFonts w:hint="cs"/>
              <w:rtl/>
            </w:rPr>
          </w:rPrChange>
        </w:rPr>
        <w:t>קונה</w:t>
      </w:r>
      <w:r w:rsidRPr="008D79C5">
        <w:rPr>
          <w:rFonts w:asciiTheme="majorBidi" w:hAnsiTheme="majorBidi" w:cstheme="majorBidi"/>
          <w:b/>
          <w:bCs/>
          <w:sz w:val="28"/>
          <w:szCs w:val="28"/>
          <w:rtl/>
          <w:rPrChange w:id="5629" w:author="yara ahmad" w:date="2021-04-18T08:38:00Z">
            <w:rPr>
              <w:rtl/>
            </w:rPr>
          </w:rPrChange>
        </w:rPr>
        <w:t xml:space="preserve"> </w:t>
      </w:r>
      <w:r w:rsidRPr="008D79C5">
        <w:rPr>
          <w:rFonts w:asciiTheme="majorBidi" w:hAnsiTheme="majorBidi" w:cstheme="majorBidi" w:hint="cs"/>
          <w:b/>
          <w:bCs/>
          <w:sz w:val="28"/>
          <w:szCs w:val="28"/>
          <w:rtl/>
          <w:rPrChange w:id="5630" w:author="yara ahmad" w:date="2021-04-18T08:38:00Z">
            <w:rPr>
              <w:rFonts w:hint="cs"/>
              <w:rtl/>
            </w:rPr>
          </w:rPrChange>
        </w:rPr>
        <w:t>מנוי</w:t>
      </w:r>
    </w:p>
    <w:p w14:paraId="453B41CF" w14:textId="58EF758D" w:rsidR="001C795F" w:rsidRPr="00AE4B49" w:rsidRDefault="001C795F" w:rsidP="001C795F">
      <w:pPr>
        <w:rPr>
          <w:rFonts w:asciiTheme="majorBidi" w:hAnsiTheme="majorBidi" w:cstheme="majorBidi"/>
          <w:b/>
          <w:bCs/>
          <w:u w:val="single"/>
          <w:rtl/>
          <w:rPrChange w:id="5631" w:author="yara ahmad" w:date="2021-04-18T08:34:00Z">
            <w:rPr>
              <w:b/>
              <w:bCs/>
              <w:u w:val="single"/>
              <w:rtl/>
            </w:rPr>
          </w:rPrChange>
        </w:rPr>
      </w:pPr>
      <w:r w:rsidRPr="00AE4B49">
        <w:rPr>
          <w:rFonts w:asciiTheme="majorBidi" w:hAnsiTheme="majorBidi" w:cstheme="majorBidi"/>
          <w:b/>
          <w:bCs/>
          <w:u w:val="single"/>
          <w:rtl/>
          <w:rPrChange w:id="5632" w:author="yara ahmad" w:date="2021-04-18T08:34:00Z">
            <w:rPr>
              <w:b/>
              <w:bCs/>
              <w:u w:val="single"/>
              <w:rtl/>
            </w:rPr>
          </w:rPrChange>
        </w:rPr>
        <w:t xml:space="preserve">3.1) </w:t>
      </w:r>
      <w:r w:rsidRPr="00AE4B49">
        <w:rPr>
          <w:rFonts w:asciiTheme="majorBidi" w:hAnsiTheme="majorBidi" w:cstheme="majorBidi" w:hint="cs"/>
          <w:b/>
          <w:bCs/>
          <w:u w:val="single"/>
          <w:rtl/>
          <w:rPrChange w:id="5633" w:author="yara ahmad" w:date="2021-04-18T08:34:00Z">
            <w:rPr>
              <w:rFonts w:hint="cs"/>
              <w:b/>
              <w:bCs/>
              <w:u w:val="single"/>
              <w:rtl/>
            </w:rPr>
          </w:rPrChange>
        </w:rPr>
        <w:t>ביטול</w:t>
      </w:r>
      <w:r w:rsidRPr="00AE4B49">
        <w:rPr>
          <w:rFonts w:asciiTheme="majorBidi" w:hAnsiTheme="majorBidi" w:cstheme="majorBidi"/>
          <w:b/>
          <w:bCs/>
          <w:u w:val="single"/>
          <w:rtl/>
          <w:rPrChange w:id="5634" w:author="yara ahmad" w:date="2021-04-18T08:34:00Z">
            <w:rPr>
              <w:b/>
              <w:bCs/>
              <w:u w:val="single"/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b/>
          <w:bCs/>
          <w:u w:val="single"/>
          <w:rtl/>
          <w:rPrChange w:id="5635" w:author="yara ahmad" w:date="2021-04-18T08:34:00Z">
            <w:rPr>
              <w:rFonts w:hint="cs"/>
              <w:b/>
              <w:bCs/>
              <w:u w:val="single"/>
              <w:rtl/>
            </w:rPr>
          </w:rPrChange>
        </w:rPr>
        <w:t>זיהוי</w:t>
      </w:r>
      <w:r w:rsidRPr="00AE4B49">
        <w:rPr>
          <w:rFonts w:asciiTheme="majorBidi" w:hAnsiTheme="majorBidi" w:cstheme="majorBidi"/>
          <w:b/>
          <w:bCs/>
          <w:u w:val="single"/>
          <w:rtl/>
          <w:rPrChange w:id="5636" w:author="yara ahmad" w:date="2021-04-18T08:34:00Z">
            <w:rPr>
              <w:b/>
              <w:bCs/>
              <w:u w:val="single"/>
              <w:rtl/>
            </w:rPr>
          </w:rPrChange>
        </w:rPr>
        <w:t xml:space="preserve"> :</w:t>
      </w:r>
    </w:p>
    <w:p w14:paraId="0D58735A" w14:textId="2B15FC1E" w:rsidR="001C795F" w:rsidRPr="00AE4B49" w:rsidRDefault="001C795F" w:rsidP="001C795F">
      <w:pPr>
        <w:rPr>
          <w:rFonts w:asciiTheme="majorBidi" w:hAnsiTheme="majorBidi" w:cstheme="majorBidi"/>
          <w:rtl/>
          <w:rPrChange w:id="5637" w:author="yara ahmad" w:date="2021-04-18T08:34:00Z">
            <w:rPr>
              <w:rtl/>
            </w:rPr>
          </w:rPrChange>
        </w:rPr>
      </w:pPr>
      <w:r w:rsidRPr="00AE4B49">
        <w:rPr>
          <w:rFonts w:asciiTheme="majorBidi" w:hAnsiTheme="majorBidi" w:cstheme="majorBidi" w:hint="cs"/>
          <w:rtl/>
          <w:rPrChange w:id="5638" w:author="yara ahmad" w:date="2021-04-18T08:34:00Z">
            <w:rPr>
              <w:rFonts w:hint="cs"/>
              <w:rtl/>
            </w:rPr>
          </w:rPrChange>
        </w:rPr>
        <w:t>תיאור</w:t>
      </w:r>
      <w:r w:rsidRPr="00AE4B49">
        <w:rPr>
          <w:rFonts w:asciiTheme="majorBidi" w:hAnsiTheme="majorBidi" w:cstheme="majorBidi"/>
          <w:rtl/>
          <w:rPrChange w:id="5639" w:author="yara ahmad" w:date="2021-04-18T08:34:00Z">
            <w:rPr>
              <w:rtl/>
            </w:rPr>
          </w:rPrChange>
        </w:rPr>
        <w:t xml:space="preserve"> : </w:t>
      </w:r>
      <w:r w:rsidRPr="00AE4B49">
        <w:rPr>
          <w:rFonts w:asciiTheme="majorBidi" w:hAnsiTheme="majorBidi" w:cstheme="majorBidi" w:hint="cs"/>
          <w:rtl/>
          <w:rPrChange w:id="5640" w:author="yara ahmad" w:date="2021-04-18T08:34:00Z">
            <w:rPr>
              <w:rFonts w:hint="cs"/>
              <w:rtl/>
            </w:rPr>
          </w:rPrChange>
        </w:rPr>
        <w:t>ביטול</w:t>
      </w:r>
      <w:r w:rsidRPr="00AE4B49">
        <w:rPr>
          <w:rFonts w:asciiTheme="majorBidi" w:hAnsiTheme="majorBidi" w:cstheme="majorBidi"/>
          <w:rtl/>
          <w:rPrChange w:id="5641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/>
          <w:rPrChange w:id="5642" w:author="yara ahmad" w:date="2021-04-18T08:34:00Z">
            <w:rPr/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5643" w:author="yara ahmad" w:date="2021-04-18T08:34:00Z">
            <w:rPr>
              <w:rFonts w:hint="cs"/>
              <w:rtl/>
            </w:rPr>
          </w:rPrChange>
        </w:rPr>
        <w:t>זיהוי</w:t>
      </w:r>
      <w:r w:rsidRPr="00AE4B49">
        <w:rPr>
          <w:rFonts w:asciiTheme="majorBidi" w:hAnsiTheme="majorBidi" w:cstheme="majorBidi"/>
          <w:rtl/>
          <w:rPrChange w:id="5644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5645" w:author="yara ahmad" w:date="2021-04-18T08:34:00Z">
            <w:rPr>
              <w:rFonts w:hint="cs"/>
              <w:rtl/>
            </w:rPr>
          </w:rPrChange>
        </w:rPr>
        <w:t>במערכת</w:t>
      </w:r>
      <w:r w:rsidRPr="00AE4B49">
        <w:rPr>
          <w:rFonts w:asciiTheme="majorBidi" w:hAnsiTheme="majorBidi" w:cstheme="majorBidi"/>
          <w:rtl/>
          <w:rPrChange w:id="5646" w:author="yara ahmad" w:date="2021-04-18T08:34:00Z">
            <w:rPr>
              <w:rtl/>
            </w:rPr>
          </w:rPrChange>
        </w:rPr>
        <w:t xml:space="preserve"> . </w:t>
      </w:r>
      <w:r w:rsidRPr="00AE4B49">
        <w:rPr>
          <w:rFonts w:asciiTheme="majorBidi" w:hAnsiTheme="majorBidi" w:cstheme="majorBidi" w:hint="cs"/>
          <w:rtl/>
          <w:rPrChange w:id="5647" w:author="yara ahmad" w:date="2021-04-18T08:34:00Z">
            <w:rPr>
              <w:rFonts w:hint="cs"/>
              <w:rtl/>
            </w:rPr>
          </w:rPrChange>
        </w:rPr>
        <w:t>לאחר</w:t>
      </w:r>
      <w:r w:rsidRPr="00AE4B49">
        <w:rPr>
          <w:rFonts w:asciiTheme="majorBidi" w:hAnsiTheme="majorBidi" w:cstheme="majorBidi"/>
          <w:rtl/>
          <w:rPrChange w:id="5648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5649" w:author="yara ahmad" w:date="2021-04-18T08:34:00Z">
            <w:rPr>
              <w:rFonts w:hint="cs"/>
              <w:rtl/>
            </w:rPr>
          </w:rPrChange>
        </w:rPr>
        <w:t>ביטול</w:t>
      </w:r>
      <w:r w:rsidRPr="00AE4B49">
        <w:rPr>
          <w:rFonts w:asciiTheme="majorBidi" w:hAnsiTheme="majorBidi" w:cstheme="majorBidi"/>
          <w:rtl/>
          <w:rPrChange w:id="5650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5651" w:author="yara ahmad" w:date="2021-04-18T08:34:00Z">
            <w:rPr>
              <w:rFonts w:hint="cs"/>
              <w:rtl/>
            </w:rPr>
          </w:rPrChange>
        </w:rPr>
        <w:t>הזיהוי</w:t>
      </w:r>
      <w:r w:rsidRPr="00AE4B49">
        <w:rPr>
          <w:rFonts w:asciiTheme="majorBidi" w:hAnsiTheme="majorBidi" w:cstheme="majorBidi"/>
          <w:rtl/>
          <w:rPrChange w:id="5652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5653" w:author="yara ahmad" w:date="2021-04-18T08:34:00Z">
            <w:rPr>
              <w:rFonts w:hint="cs"/>
              <w:rtl/>
            </w:rPr>
          </w:rPrChange>
        </w:rPr>
        <w:t>הקונה</w:t>
      </w:r>
      <w:r w:rsidRPr="00AE4B49">
        <w:rPr>
          <w:rFonts w:asciiTheme="majorBidi" w:hAnsiTheme="majorBidi" w:cstheme="majorBidi"/>
          <w:rtl/>
          <w:rPrChange w:id="5654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5655" w:author="yara ahmad" w:date="2021-04-18T08:34:00Z">
            <w:rPr>
              <w:rFonts w:hint="cs"/>
              <w:rtl/>
            </w:rPr>
          </w:rPrChange>
        </w:rPr>
        <w:t>עובר</w:t>
      </w:r>
      <w:r w:rsidRPr="00AE4B49">
        <w:rPr>
          <w:rFonts w:asciiTheme="majorBidi" w:hAnsiTheme="majorBidi" w:cstheme="majorBidi"/>
          <w:rtl/>
          <w:rPrChange w:id="5656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5657" w:author="yara ahmad" w:date="2021-04-18T08:34:00Z">
            <w:rPr>
              <w:rFonts w:hint="cs"/>
              <w:rtl/>
            </w:rPr>
          </w:rPrChange>
        </w:rPr>
        <w:t>למעמד</w:t>
      </w:r>
      <w:r w:rsidRPr="00AE4B49">
        <w:rPr>
          <w:rFonts w:asciiTheme="majorBidi" w:hAnsiTheme="majorBidi" w:cstheme="majorBidi"/>
          <w:rtl/>
          <w:rPrChange w:id="5658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5659" w:author="yara ahmad" w:date="2021-04-18T08:34:00Z">
            <w:rPr>
              <w:rFonts w:hint="cs"/>
              <w:rtl/>
            </w:rPr>
          </w:rPrChange>
        </w:rPr>
        <w:t>אורח</w:t>
      </w:r>
      <w:r w:rsidRPr="00AE4B49">
        <w:rPr>
          <w:rFonts w:asciiTheme="majorBidi" w:hAnsiTheme="majorBidi" w:cstheme="majorBidi"/>
          <w:rPrChange w:id="5660" w:author="yara ahmad" w:date="2021-04-18T08:34:00Z">
            <w:rPr/>
          </w:rPrChange>
        </w:rPr>
        <w:t>.</w:t>
      </w:r>
    </w:p>
    <w:p w14:paraId="154DEC4F" w14:textId="6B40EEE7" w:rsidR="001C795F" w:rsidRPr="00AE4B49" w:rsidRDefault="001C795F" w:rsidP="001C795F">
      <w:pPr>
        <w:rPr>
          <w:ins w:id="5661" w:author="jamil" w:date="2021-04-17T19:16:00Z"/>
          <w:rFonts w:asciiTheme="majorBidi" w:hAnsiTheme="majorBidi" w:cstheme="majorBidi"/>
          <w:rtl/>
          <w:rPrChange w:id="5662" w:author="yara ahmad" w:date="2021-04-18T08:34:00Z">
            <w:rPr>
              <w:ins w:id="5663" w:author="jamil" w:date="2021-04-17T19:16:00Z"/>
              <w:rtl/>
            </w:rPr>
          </w:rPrChange>
        </w:rPr>
      </w:pPr>
      <w:r w:rsidRPr="00AE4B49">
        <w:rPr>
          <w:rFonts w:asciiTheme="majorBidi" w:hAnsiTheme="majorBidi" w:cstheme="majorBidi" w:hint="cs"/>
          <w:rtl/>
          <w:rPrChange w:id="5664" w:author="yara ahmad" w:date="2021-04-18T08:34:00Z">
            <w:rPr>
              <w:rFonts w:hint="cs"/>
              <w:rtl/>
            </w:rPr>
          </w:rPrChange>
        </w:rPr>
        <w:t>שחקנים</w:t>
      </w:r>
      <w:r w:rsidRPr="00AE4B49">
        <w:rPr>
          <w:rFonts w:asciiTheme="majorBidi" w:hAnsiTheme="majorBidi" w:cstheme="majorBidi"/>
          <w:rtl/>
          <w:rPrChange w:id="5665" w:author="yara ahmad" w:date="2021-04-18T08:34:00Z">
            <w:rPr>
              <w:rtl/>
            </w:rPr>
          </w:rPrChange>
        </w:rPr>
        <w:t xml:space="preserve"> : </w:t>
      </w:r>
      <w:r w:rsidRPr="00AE4B49">
        <w:rPr>
          <w:rFonts w:asciiTheme="majorBidi" w:hAnsiTheme="majorBidi" w:cstheme="majorBidi" w:hint="cs"/>
          <w:rtl/>
          <w:rPrChange w:id="5666" w:author="yara ahmad" w:date="2021-04-18T08:34:00Z">
            <w:rPr>
              <w:rFonts w:hint="cs"/>
              <w:rtl/>
            </w:rPr>
          </w:rPrChange>
        </w:rPr>
        <w:t>המערכת</w:t>
      </w:r>
      <w:r w:rsidRPr="00AE4B49">
        <w:rPr>
          <w:rFonts w:asciiTheme="majorBidi" w:hAnsiTheme="majorBidi" w:cstheme="majorBidi"/>
          <w:rtl/>
          <w:rPrChange w:id="5667" w:author="yara ahmad" w:date="2021-04-18T08:34:00Z">
            <w:rPr>
              <w:rtl/>
            </w:rPr>
          </w:rPrChange>
        </w:rPr>
        <w:t xml:space="preserve"> , </w:t>
      </w:r>
      <w:r w:rsidRPr="00AE4B49">
        <w:rPr>
          <w:rFonts w:asciiTheme="majorBidi" w:hAnsiTheme="majorBidi" w:cstheme="majorBidi" w:hint="cs"/>
          <w:rtl/>
          <w:rPrChange w:id="5668" w:author="yara ahmad" w:date="2021-04-18T08:34:00Z">
            <w:rPr>
              <w:rFonts w:hint="cs"/>
              <w:rtl/>
            </w:rPr>
          </w:rPrChange>
        </w:rPr>
        <w:t>משתמש</w:t>
      </w:r>
      <w:r w:rsidRPr="00AE4B49">
        <w:rPr>
          <w:rFonts w:asciiTheme="majorBidi" w:hAnsiTheme="majorBidi" w:cstheme="majorBidi"/>
          <w:rtl/>
          <w:rPrChange w:id="5669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5670" w:author="yara ahmad" w:date="2021-04-18T08:34:00Z">
            <w:rPr>
              <w:rFonts w:hint="cs"/>
              <w:rtl/>
            </w:rPr>
          </w:rPrChange>
        </w:rPr>
        <w:t>מנוי</w:t>
      </w:r>
    </w:p>
    <w:p w14:paraId="351A15C5" w14:textId="12C3D559" w:rsidR="005F61F5" w:rsidRPr="00AE4B49" w:rsidRDefault="005F61F5" w:rsidP="001C795F">
      <w:pPr>
        <w:rPr>
          <w:rFonts w:asciiTheme="majorBidi" w:hAnsiTheme="majorBidi" w:cstheme="majorBidi"/>
          <w:rtl/>
          <w:rPrChange w:id="5671" w:author="yara ahmad" w:date="2021-04-18T08:34:00Z">
            <w:rPr>
              <w:rtl/>
            </w:rPr>
          </w:rPrChange>
        </w:rPr>
      </w:pPr>
      <w:ins w:id="5672" w:author="jamil" w:date="2021-04-17T19:16:00Z">
        <w:r w:rsidRPr="00AE4B49">
          <w:rPr>
            <w:rFonts w:asciiTheme="majorBidi" w:hAnsiTheme="majorBidi" w:cstheme="majorBidi" w:hint="cs"/>
            <w:rtl/>
            <w:rPrChange w:id="5673" w:author="yara ahmad" w:date="2021-04-18T08:34:00Z">
              <w:rPr>
                <w:rFonts w:hint="cs"/>
                <w:rtl/>
              </w:rPr>
            </w:rPrChange>
          </w:rPr>
          <w:t>פרמטרים</w:t>
        </w:r>
        <w:r w:rsidRPr="00AE4B49">
          <w:rPr>
            <w:rFonts w:asciiTheme="majorBidi" w:hAnsiTheme="majorBidi" w:cstheme="majorBidi"/>
            <w:rtl/>
            <w:rPrChange w:id="5674" w:author="yara ahmad" w:date="2021-04-18T08:34:00Z">
              <w:rPr>
                <w:rtl/>
              </w:rPr>
            </w:rPrChange>
          </w:rPr>
          <w:t xml:space="preserve"> : </w:t>
        </w:r>
        <w:r w:rsidRPr="00AE4B49">
          <w:rPr>
            <w:rFonts w:asciiTheme="majorBidi" w:hAnsiTheme="majorBidi" w:cstheme="majorBidi" w:hint="cs"/>
            <w:rtl/>
            <w:rPrChange w:id="5675" w:author="yara ahmad" w:date="2021-04-18T08:34:00Z">
              <w:rPr>
                <w:rFonts w:hint="cs"/>
                <w:rtl/>
              </w:rPr>
            </w:rPrChange>
          </w:rPr>
          <w:t>אין</w:t>
        </w:r>
      </w:ins>
    </w:p>
    <w:p w14:paraId="696F5768" w14:textId="2EBCDD9C" w:rsidR="001C795F" w:rsidRPr="00AE4B49" w:rsidRDefault="001C795F" w:rsidP="001C795F">
      <w:pPr>
        <w:rPr>
          <w:rFonts w:asciiTheme="majorBidi" w:hAnsiTheme="majorBidi" w:cstheme="majorBidi"/>
          <w:rtl/>
          <w:rPrChange w:id="5676" w:author="yara ahmad" w:date="2021-04-18T08:34:00Z">
            <w:rPr>
              <w:rtl/>
            </w:rPr>
          </w:rPrChange>
        </w:rPr>
      </w:pPr>
      <w:proofErr w:type="spellStart"/>
      <w:r w:rsidRPr="00AE4B49">
        <w:rPr>
          <w:rFonts w:asciiTheme="majorBidi" w:hAnsiTheme="majorBidi" w:cstheme="majorBidi"/>
          <w:rPrChange w:id="5677" w:author="yara ahmad" w:date="2021-04-18T08:34:00Z">
            <w:rPr/>
          </w:rPrChange>
        </w:rPr>
        <w:t xml:space="preserve">pre </w:t>
      </w:r>
      <w:proofErr w:type="gramStart"/>
      <w:r w:rsidRPr="00AE4B49">
        <w:rPr>
          <w:rFonts w:asciiTheme="majorBidi" w:hAnsiTheme="majorBidi" w:cstheme="majorBidi"/>
          <w:rPrChange w:id="5678" w:author="yara ahmad" w:date="2021-04-18T08:34:00Z">
            <w:rPr/>
          </w:rPrChange>
        </w:rPr>
        <w:t>condition</w:t>
      </w:r>
      <w:proofErr w:type="spellEnd"/>
      <w:r w:rsidRPr="00AE4B49">
        <w:rPr>
          <w:rFonts w:asciiTheme="majorBidi" w:hAnsiTheme="majorBidi" w:cstheme="majorBidi"/>
          <w:rtl/>
          <w:rPrChange w:id="5679" w:author="yara ahmad" w:date="2021-04-18T08:34:00Z">
            <w:rPr>
              <w:rtl/>
            </w:rPr>
          </w:rPrChange>
        </w:rPr>
        <w:t xml:space="preserve"> :</w:t>
      </w:r>
      <w:proofErr w:type="gramEnd"/>
      <w:r w:rsidRPr="00AE4B49">
        <w:rPr>
          <w:rFonts w:asciiTheme="majorBidi" w:hAnsiTheme="majorBidi" w:cstheme="majorBidi"/>
          <w:rtl/>
          <w:rPrChange w:id="5680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5681" w:author="yara ahmad" w:date="2021-04-18T08:34:00Z">
            <w:rPr>
              <w:rFonts w:hint="cs"/>
              <w:rtl/>
            </w:rPr>
          </w:rPrChange>
        </w:rPr>
        <w:t>המערכת</w:t>
      </w:r>
      <w:r w:rsidRPr="00AE4B49">
        <w:rPr>
          <w:rFonts w:asciiTheme="majorBidi" w:hAnsiTheme="majorBidi" w:cstheme="majorBidi"/>
          <w:rtl/>
          <w:rPrChange w:id="5682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5683" w:author="yara ahmad" w:date="2021-04-18T08:34:00Z">
            <w:rPr>
              <w:rFonts w:hint="cs"/>
              <w:rtl/>
            </w:rPr>
          </w:rPrChange>
        </w:rPr>
        <w:t>מזהה</w:t>
      </w:r>
      <w:r w:rsidRPr="00AE4B49">
        <w:rPr>
          <w:rFonts w:asciiTheme="majorBidi" w:hAnsiTheme="majorBidi" w:cstheme="majorBidi"/>
          <w:rtl/>
          <w:rPrChange w:id="5684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5685" w:author="yara ahmad" w:date="2021-04-18T08:34:00Z">
            <w:rPr>
              <w:rFonts w:hint="cs"/>
              <w:rtl/>
            </w:rPr>
          </w:rPrChange>
        </w:rPr>
        <w:t>את</w:t>
      </w:r>
      <w:r w:rsidRPr="00AE4B49">
        <w:rPr>
          <w:rFonts w:asciiTheme="majorBidi" w:hAnsiTheme="majorBidi" w:cstheme="majorBidi"/>
          <w:rtl/>
          <w:rPrChange w:id="5686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5687" w:author="yara ahmad" w:date="2021-04-18T08:34:00Z">
            <w:rPr>
              <w:rFonts w:hint="cs"/>
              <w:rtl/>
            </w:rPr>
          </w:rPrChange>
        </w:rPr>
        <w:t>המשתמש</w:t>
      </w:r>
      <w:r w:rsidRPr="00AE4B49">
        <w:rPr>
          <w:rFonts w:asciiTheme="majorBidi" w:hAnsiTheme="majorBidi" w:cstheme="majorBidi"/>
          <w:rtl/>
          <w:rPrChange w:id="5688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5689" w:author="yara ahmad" w:date="2021-04-18T08:34:00Z">
            <w:rPr>
              <w:rFonts w:hint="cs"/>
              <w:rtl/>
            </w:rPr>
          </w:rPrChange>
        </w:rPr>
        <w:t>כ</w:t>
      </w:r>
      <w:r w:rsidRPr="00AE4B49">
        <w:rPr>
          <w:rFonts w:asciiTheme="majorBidi" w:hAnsiTheme="majorBidi" w:cstheme="majorBidi"/>
          <w:rtl/>
          <w:rPrChange w:id="5690" w:author="yara ahmad" w:date="2021-04-18T08:34:00Z">
            <w:rPr>
              <w:rtl/>
            </w:rPr>
          </w:rPrChange>
        </w:rPr>
        <w:t xml:space="preserve"> " </w:t>
      </w:r>
      <w:r w:rsidRPr="00AE4B49">
        <w:rPr>
          <w:rFonts w:asciiTheme="majorBidi" w:hAnsiTheme="majorBidi" w:cstheme="majorBidi" w:hint="cs"/>
          <w:rtl/>
          <w:rPrChange w:id="5691" w:author="yara ahmad" w:date="2021-04-18T08:34:00Z">
            <w:rPr>
              <w:rFonts w:hint="cs"/>
              <w:rtl/>
            </w:rPr>
          </w:rPrChange>
        </w:rPr>
        <w:t>מנוי</w:t>
      </w:r>
      <w:r w:rsidRPr="00AE4B49">
        <w:rPr>
          <w:rFonts w:asciiTheme="majorBidi" w:hAnsiTheme="majorBidi" w:cstheme="majorBidi"/>
          <w:rtl/>
          <w:rPrChange w:id="5692" w:author="yara ahmad" w:date="2021-04-18T08:34:00Z">
            <w:rPr>
              <w:rtl/>
            </w:rPr>
          </w:rPrChange>
        </w:rPr>
        <w:t xml:space="preserve"> " .</w:t>
      </w:r>
    </w:p>
    <w:p w14:paraId="6F792046" w14:textId="1289E79D" w:rsidR="001C795F" w:rsidRPr="00AE4B49" w:rsidRDefault="001C795F" w:rsidP="001C795F">
      <w:pPr>
        <w:rPr>
          <w:rFonts w:asciiTheme="majorBidi" w:hAnsiTheme="majorBidi" w:cstheme="majorBidi"/>
          <w:rtl/>
          <w:rPrChange w:id="5693" w:author="yara ahmad" w:date="2021-04-18T08:34:00Z">
            <w:rPr>
              <w:rtl/>
            </w:rPr>
          </w:rPrChange>
        </w:rPr>
      </w:pPr>
      <w:r w:rsidRPr="00AE4B49">
        <w:rPr>
          <w:rFonts w:asciiTheme="majorBidi" w:hAnsiTheme="majorBidi" w:cstheme="majorBidi"/>
          <w:rPrChange w:id="5694" w:author="yara ahmad" w:date="2021-04-18T08:34:00Z">
            <w:rPr/>
          </w:rPrChange>
        </w:rPr>
        <w:t xml:space="preserve">post </w:t>
      </w:r>
      <w:proofErr w:type="gramStart"/>
      <w:r w:rsidRPr="00AE4B49">
        <w:rPr>
          <w:rFonts w:asciiTheme="majorBidi" w:hAnsiTheme="majorBidi" w:cstheme="majorBidi"/>
          <w:rPrChange w:id="5695" w:author="yara ahmad" w:date="2021-04-18T08:34:00Z">
            <w:rPr/>
          </w:rPrChange>
        </w:rPr>
        <w:t>condition</w:t>
      </w:r>
      <w:r w:rsidRPr="00AE4B49">
        <w:rPr>
          <w:rFonts w:asciiTheme="majorBidi" w:hAnsiTheme="majorBidi" w:cstheme="majorBidi"/>
          <w:rtl/>
          <w:rPrChange w:id="5696" w:author="yara ahmad" w:date="2021-04-18T08:34:00Z">
            <w:rPr>
              <w:rtl/>
            </w:rPr>
          </w:rPrChange>
        </w:rPr>
        <w:t xml:space="preserve"> :</w:t>
      </w:r>
      <w:proofErr w:type="gramEnd"/>
      <w:r w:rsidRPr="00AE4B49">
        <w:rPr>
          <w:rFonts w:asciiTheme="majorBidi" w:hAnsiTheme="majorBidi" w:cstheme="majorBidi"/>
          <w:rtl/>
          <w:rPrChange w:id="5697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5698" w:author="yara ahmad" w:date="2021-04-18T08:34:00Z">
            <w:rPr>
              <w:rFonts w:hint="cs"/>
              <w:rtl/>
            </w:rPr>
          </w:rPrChange>
        </w:rPr>
        <w:t>המערכת</w:t>
      </w:r>
      <w:r w:rsidRPr="00AE4B49">
        <w:rPr>
          <w:rFonts w:asciiTheme="majorBidi" w:hAnsiTheme="majorBidi" w:cstheme="majorBidi"/>
          <w:rtl/>
          <w:rPrChange w:id="5699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5700" w:author="yara ahmad" w:date="2021-04-18T08:34:00Z">
            <w:rPr>
              <w:rFonts w:hint="cs"/>
              <w:rtl/>
            </w:rPr>
          </w:rPrChange>
        </w:rPr>
        <w:t>מזהה</w:t>
      </w:r>
      <w:r w:rsidRPr="00AE4B49">
        <w:rPr>
          <w:rFonts w:asciiTheme="majorBidi" w:hAnsiTheme="majorBidi" w:cstheme="majorBidi"/>
          <w:rtl/>
          <w:rPrChange w:id="5701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5702" w:author="yara ahmad" w:date="2021-04-18T08:34:00Z">
            <w:rPr>
              <w:rFonts w:hint="cs"/>
              <w:rtl/>
            </w:rPr>
          </w:rPrChange>
        </w:rPr>
        <w:t>את</w:t>
      </w:r>
      <w:r w:rsidRPr="00AE4B49">
        <w:rPr>
          <w:rFonts w:asciiTheme="majorBidi" w:hAnsiTheme="majorBidi" w:cstheme="majorBidi"/>
          <w:rtl/>
          <w:rPrChange w:id="5703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5704" w:author="yara ahmad" w:date="2021-04-18T08:34:00Z">
            <w:rPr>
              <w:rFonts w:hint="cs"/>
              <w:rtl/>
            </w:rPr>
          </w:rPrChange>
        </w:rPr>
        <w:t>המשתמש</w:t>
      </w:r>
      <w:r w:rsidRPr="00AE4B49">
        <w:rPr>
          <w:rFonts w:asciiTheme="majorBidi" w:hAnsiTheme="majorBidi" w:cstheme="majorBidi"/>
          <w:rtl/>
          <w:rPrChange w:id="5705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5706" w:author="yara ahmad" w:date="2021-04-18T08:34:00Z">
            <w:rPr>
              <w:rFonts w:hint="cs"/>
              <w:rtl/>
            </w:rPr>
          </w:rPrChange>
        </w:rPr>
        <w:t>כ</w:t>
      </w:r>
      <w:r w:rsidRPr="00AE4B49">
        <w:rPr>
          <w:rFonts w:asciiTheme="majorBidi" w:hAnsiTheme="majorBidi" w:cstheme="majorBidi"/>
          <w:rtl/>
          <w:rPrChange w:id="5707" w:author="yara ahmad" w:date="2021-04-18T08:34:00Z">
            <w:rPr>
              <w:rtl/>
            </w:rPr>
          </w:rPrChange>
        </w:rPr>
        <w:t xml:space="preserve"> " </w:t>
      </w:r>
      <w:r w:rsidRPr="00AE4B49">
        <w:rPr>
          <w:rFonts w:asciiTheme="majorBidi" w:hAnsiTheme="majorBidi" w:cstheme="majorBidi" w:hint="cs"/>
          <w:rtl/>
          <w:rPrChange w:id="5708" w:author="yara ahmad" w:date="2021-04-18T08:34:00Z">
            <w:rPr>
              <w:rFonts w:hint="cs"/>
              <w:rtl/>
            </w:rPr>
          </w:rPrChange>
        </w:rPr>
        <w:t>אורח</w:t>
      </w:r>
      <w:r w:rsidRPr="00AE4B49">
        <w:rPr>
          <w:rFonts w:asciiTheme="majorBidi" w:hAnsiTheme="majorBidi" w:cstheme="majorBidi"/>
          <w:rtl/>
          <w:rPrChange w:id="5709" w:author="yara ahmad" w:date="2021-04-18T08:34:00Z">
            <w:rPr>
              <w:rtl/>
            </w:rPr>
          </w:rPrChange>
        </w:rPr>
        <w:t xml:space="preserve"> " , </w:t>
      </w:r>
      <w:r w:rsidRPr="00AE4B49">
        <w:rPr>
          <w:rFonts w:asciiTheme="majorBidi" w:hAnsiTheme="majorBidi" w:cstheme="majorBidi" w:hint="cs"/>
          <w:rtl/>
          <w:rPrChange w:id="5710" w:author="yara ahmad" w:date="2021-04-18T08:34:00Z">
            <w:rPr>
              <w:rFonts w:hint="cs"/>
              <w:rtl/>
            </w:rPr>
          </w:rPrChange>
        </w:rPr>
        <w:t>ומקבל</w:t>
      </w:r>
      <w:r w:rsidRPr="00AE4B49">
        <w:rPr>
          <w:rFonts w:asciiTheme="majorBidi" w:hAnsiTheme="majorBidi" w:cstheme="majorBidi"/>
          <w:rtl/>
          <w:rPrChange w:id="5711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5712" w:author="yara ahmad" w:date="2021-04-18T08:34:00Z">
            <w:rPr>
              <w:rFonts w:hint="cs"/>
              <w:rtl/>
            </w:rPr>
          </w:rPrChange>
        </w:rPr>
        <w:t>סל</w:t>
      </w:r>
      <w:r w:rsidRPr="00AE4B49">
        <w:rPr>
          <w:rFonts w:asciiTheme="majorBidi" w:hAnsiTheme="majorBidi" w:cstheme="majorBidi"/>
          <w:rtl/>
          <w:rPrChange w:id="5713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5714" w:author="yara ahmad" w:date="2021-04-18T08:34:00Z">
            <w:rPr>
              <w:rFonts w:hint="cs"/>
              <w:rtl/>
            </w:rPr>
          </w:rPrChange>
        </w:rPr>
        <w:t>קניות</w:t>
      </w:r>
      <w:r w:rsidRPr="00AE4B49">
        <w:rPr>
          <w:rFonts w:asciiTheme="majorBidi" w:hAnsiTheme="majorBidi" w:cstheme="majorBidi"/>
          <w:rtl/>
          <w:rPrChange w:id="5715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5716" w:author="yara ahmad" w:date="2021-04-18T08:34:00Z">
            <w:rPr>
              <w:rFonts w:hint="cs"/>
              <w:rtl/>
            </w:rPr>
          </w:rPrChange>
        </w:rPr>
        <w:t>חדש</w:t>
      </w:r>
      <w:r w:rsidRPr="00AE4B49">
        <w:rPr>
          <w:rFonts w:asciiTheme="majorBidi" w:hAnsiTheme="majorBidi" w:cstheme="majorBidi"/>
          <w:rtl/>
          <w:rPrChange w:id="5717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5718" w:author="yara ahmad" w:date="2021-04-18T08:34:00Z">
            <w:rPr>
              <w:rFonts w:hint="cs"/>
              <w:rtl/>
            </w:rPr>
          </w:rPrChange>
        </w:rPr>
        <w:t>ריק</w:t>
      </w:r>
      <w:r w:rsidRPr="00AE4B49">
        <w:rPr>
          <w:rFonts w:asciiTheme="majorBidi" w:hAnsiTheme="majorBidi" w:cstheme="majorBidi"/>
          <w:rtl/>
          <w:rPrChange w:id="5719" w:author="yara ahmad" w:date="2021-04-18T08:34:00Z">
            <w:rPr>
              <w:rtl/>
            </w:rPr>
          </w:rPrChange>
        </w:rPr>
        <w:t xml:space="preserve"> ( </w:t>
      </w:r>
      <w:r w:rsidRPr="00AE4B49">
        <w:rPr>
          <w:rFonts w:asciiTheme="majorBidi" w:hAnsiTheme="majorBidi" w:cstheme="majorBidi" w:hint="cs"/>
          <w:rtl/>
          <w:rPrChange w:id="5720" w:author="yara ahmad" w:date="2021-04-18T08:34:00Z">
            <w:rPr>
              <w:rFonts w:hint="cs"/>
              <w:rtl/>
            </w:rPr>
          </w:rPrChange>
        </w:rPr>
        <w:t>זמני</w:t>
      </w:r>
      <w:r w:rsidRPr="00AE4B49">
        <w:rPr>
          <w:rFonts w:asciiTheme="majorBidi" w:hAnsiTheme="majorBidi" w:cstheme="majorBidi"/>
          <w:rtl/>
          <w:rPrChange w:id="5721" w:author="yara ahmad" w:date="2021-04-18T08:34:00Z">
            <w:rPr>
              <w:rtl/>
            </w:rPr>
          </w:rPrChange>
        </w:rPr>
        <w:t xml:space="preserve"> ) .</w:t>
      </w:r>
    </w:p>
    <w:p w14:paraId="14D80210" w14:textId="224D1205" w:rsidR="001C795F" w:rsidRPr="00AE4B49" w:rsidRDefault="001C795F" w:rsidP="001C795F">
      <w:pPr>
        <w:rPr>
          <w:rFonts w:asciiTheme="majorBidi" w:hAnsiTheme="majorBidi" w:cstheme="majorBidi"/>
          <w:rtl/>
          <w:rPrChange w:id="5722" w:author="yara ahmad" w:date="2021-04-18T08:34:00Z">
            <w:rPr>
              <w:rtl/>
            </w:rPr>
          </w:rPrChange>
        </w:rPr>
      </w:pPr>
      <w:r w:rsidRPr="00AE4B49">
        <w:rPr>
          <w:rFonts w:asciiTheme="majorBidi" w:hAnsiTheme="majorBidi" w:cstheme="majorBidi" w:hint="cs"/>
          <w:rtl/>
          <w:rPrChange w:id="5723" w:author="yara ahmad" w:date="2021-04-18T08:34:00Z">
            <w:rPr>
              <w:rFonts w:hint="cs"/>
              <w:rtl/>
            </w:rPr>
          </w:rPrChange>
        </w:rPr>
        <w:t>תהליך</w:t>
      </w:r>
      <w:r w:rsidRPr="00AE4B49">
        <w:rPr>
          <w:rFonts w:asciiTheme="majorBidi" w:hAnsiTheme="majorBidi" w:cstheme="majorBidi"/>
          <w:rtl/>
          <w:rPrChange w:id="5724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5725" w:author="yara ahmad" w:date="2021-04-18T08:34:00Z">
            <w:rPr>
              <w:rFonts w:hint="cs"/>
              <w:rtl/>
            </w:rPr>
          </w:rPrChange>
        </w:rPr>
        <w:t>התרחיש</w:t>
      </w:r>
      <w:r w:rsidRPr="00AE4B49">
        <w:rPr>
          <w:rFonts w:asciiTheme="majorBidi" w:hAnsiTheme="majorBidi" w:cstheme="majorBidi"/>
          <w:rtl/>
          <w:rPrChange w:id="5726" w:author="yara ahmad" w:date="2021-04-18T08:34:00Z">
            <w:rPr>
              <w:rtl/>
            </w:rPr>
          </w:rPrChange>
        </w:rPr>
        <w:t xml:space="preserve"> :</w:t>
      </w:r>
    </w:p>
    <w:p w14:paraId="3DD3D131" w14:textId="1BEF5379" w:rsidR="001C795F" w:rsidRPr="00AE4B49" w:rsidRDefault="001C795F" w:rsidP="001C795F">
      <w:pPr>
        <w:rPr>
          <w:rFonts w:asciiTheme="majorBidi" w:hAnsiTheme="majorBidi" w:cstheme="majorBidi"/>
          <w:rtl/>
          <w:rPrChange w:id="5727" w:author="yara ahmad" w:date="2021-04-18T08:34:00Z">
            <w:rPr>
              <w:rtl/>
            </w:rPr>
          </w:rPrChange>
        </w:rPr>
      </w:pPr>
      <w:r w:rsidRPr="00AE4B49">
        <w:rPr>
          <w:rFonts w:asciiTheme="majorBidi" w:hAnsiTheme="majorBidi" w:cstheme="majorBidi"/>
          <w:rtl/>
          <w:rPrChange w:id="5728" w:author="yara ahmad" w:date="2021-04-18T08:34:00Z">
            <w:rPr>
              <w:rtl/>
            </w:rPr>
          </w:rPrChange>
        </w:rPr>
        <w:t xml:space="preserve">1. </w:t>
      </w:r>
      <w:r w:rsidRPr="00AE4B49">
        <w:rPr>
          <w:rFonts w:asciiTheme="majorBidi" w:hAnsiTheme="majorBidi" w:cstheme="majorBidi" w:hint="cs"/>
          <w:rtl/>
          <w:rPrChange w:id="5729" w:author="yara ahmad" w:date="2021-04-18T08:34:00Z">
            <w:rPr>
              <w:rFonts w:hint="cs"/>
              <w:rtl/>
            </w:rPr>
          </w:rPrChange>
        </w:rPr>
        <w:t>המערכת</w:t>
      </w:r>
      <w:r w:rsidRPr="00AE4B49">
        <w:rPr>
          <w:rFonts w:asciiTheme="majorBidi" w:hAnsiTheme="majorBidi" w:cstheme="majorBidi"/>
          <w:rtl/>
          <w:rPrChange w:id="5730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5731" w:author="yara ahmad" w:date="2021-04-18T08:34:00Z">
            <w:rPr>
              <w:rFonts w:hint="cs"/>
              <w:rtl/>
            </w:rPr>
          </w:rPrChange>
        </w:rPr>
        <w:t>מאפשרת</w:t>
      </w:r>
      <w:r w:rsidRPr="00AE4B49">
        <w:rPr>
          <w:rFonts w:asciiTheme="majorBidi" w:hAnsiTheme="majorBidi" w:cstheme="majorBidi"/>
          <w:rtl/>
          <w:rPrChange w:id="5732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5733" w:author="yara ahmad" w:date="2021-04-18T08:34:00Z">
            <w:rPr>
              <w:rFonts w:hint="cs"/>
              <w:rtl/>
            </w:rPr>
          </w:rPrChange>
        </w:rPr>
        <w:t>למשתמש</w:t>
      </w:r>
      <w:r w:rsidRPr="00AE4B49">
        <w:rPr>
          <w:rFonts w:asciiTheme="majorBidi" w:hAnsiTheme="majorBidi" w:cstheme="majorBidi"/>
          <w:rtl/>
          <w:rPrChange w:id="5734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5735" w:author="yara ahmad" w:date="2021-04-18T08:34:00Z">
            <w:rPr>
              <w:rFonts w:hint="cs"/>
              <w:rtl/>
            </w:rPr>
          </w:rPrChange>
        </w:rPr>
        <w:t>מנוי</w:t>
      </w:r>
      <w:r w:rsidRPr="00AE4B49">
        <w:rPr>
          <w:rFonts w:asciiTheme="majorBidi" w:hAnsiTheme="majorBidi" w:cstheme="majorBidi"/>
          <w:rtl/>
          <w:rPrChange w:id="5736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5737" w:author="yara ahmad" w:date="2021-04-18T08:34:00Z">
            <w:rPr>
              <w:rFonts w:hint="cs"/>
              <w:rtl/>
            </w:rPr>
          </w:rPrChange>
        </w:rPr>
        <w:t>לבצע</w:t>
      </w:r>
      <w:r w:rsidRPr="00AE4B49">
        <w:rPr>
          <w:rFonts w:asciiTheme="majorBidi" w:hAnsiTheme="majorBidi" w:cstheme="majorBidi"/>
          <w:rtl/>
          <w:rPrChange w:id="5738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5739" w:author="yara ahmad" w:date="2021-04-18T08:34:00Z">
            <w:rPr>
              <w:rFonts w:hint="cs"/>
              <w:rtl/>
            </w:rPr>
          </w:rPrChange>
        </w:rPr>
        <w:t>פעולת</w:t>
      </w:r>
      <w:r w:rsidRPr="00AE4B49">
        <w:rPr>
          <w:rFonts w:asciiTheme="majorBidi" w:hAnsiTheme="majorBidi" w:cstheme="majorBidi"/>
          <w:rtl/>
          <w:rPrChange w:id="5740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/>
          <w:rPrChange w:id="5741" w:author="yara ahmad" w:date="2021-04-18T08:34:00Z">
            <w:rPr/>
          </w:rPrChange>
        </w:rPr>
        <w:t>logout</w:t>
      </w:r>
      <w:r w:rsidRPr="00AE4B49">
        <w:rPr>
          <w:rFonts w:asciiTheme="majorBidi" w:hAnsiTheme="majorBidi" w:cstheme="majorBidi"/>
          <w:rtl/>
          <w:rPrChange w:id="5742" w:author="yara ahmad" w:date="2021-04-18T08:34:00Z">
            <w:rPr>
              <w:rtl/>
            </w:rPr>
          </w:rPrChange>
        </w:rPr>
        <w:t xml:space="preserve"> .</w:t>
      </w:r>
    </w:p>
    <w:p w14:paraId="020D132E" w14:textId="461EF5DC" w:rsidR="001C795F" w:rsidRPr="00AE4B49" w:rsidRDefault="001C795F" w:rsidP="001C795F">
      <w:pPr>
        <w:rPr>
          <w:rFonts w:asciiTheme="majorBidi" w:hAnsiTheme="majorBidi" w:cstheme="majorBidi"/>
          <w:rtl/>
          <w:rPrChange w:id="5743" w:author="yara ahmad" w:date="2021-04-18T08:34:00Z">
            <w:rPr>
              <w:rtl/>
            </w:rPr>
          </w:rPrChange>
        </w:rPr>
      </w:pPr>
      <w:r w:rsidRPr="00AE4B49">
        <w:rPr>
          <w:rFonts w:asciiTheme="majorBidi" w:hAnsiTheme="majorBidi" w:cstheme="majorBidi"/>
          <w:rtl/>
          <w:rPrChange w:id="5744" w:author="yara ahmad" w:date="2021-04-18T08:34:00Z">
            <w:rPr>
              <w:rtl/>
            </w:rPr>
          </w:rPrChange>
        </w:rPr>
        <w:t xml:space="preserve">2. </w:t>
      </w:r>
      <w:r w:rsidRPr="00AE4B49">
        <w:rPr>
          <w:rFonts w:asciiTheme="majorBidi" w:hAnsiTheme="majorBidi" w:cstheme="majorBidi" w:hint="cs"/>
          <w:rtl/>
          <w:rPrChange w:id="5745" w:author="yara ahmad" w:date="2021-04-18T08:34:00Z">
            <w:rPr>
              <w:rFonts w:hint="cs"/>
              <w:rtl/>
            </w:rPr>
          </w:rPrChange>
        </w:rPr>
        <w:t>משתמש</w:t>
      </w:r>
      <w:r w:rsidRPr="00AE4B49">
        <w:rPr>
          <w:rFonts w:asciiTheme="majorBidi" w:hAnsiTheme="majorBidi" w:cstheme="majorBidi"/>
          <w:rtl/>
          <w:rPrChange w:id="5746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5747" w:author="yara ahmad" w:date="2021-04-18T08:34:00Z">
            <w:rPr>
              <w:rFonts w:hint="cs"/>
              <w:rtl/>
            </w:rPr>
          </w:rPrChange>
        </w:rPr>
        <w:t>מנוי</w:t>
      </w:r>
      <w:r w:rsidRPr="00AE4B49">
        <w:rPr>
          <w:rFonts w:asciiTheme="majorBidi" w:hAnsiTheme="majorBidi" w:cstheme="majorBidi"/>
          <w:rtl/>
          <w:rPrChange w:id="5748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5749" w:author="yara ahmad" w:date="2021-04-18T08:34:00Z">
            <w:rPr>
              <w:rFonts w:hint="cs"/>
              <w:rtl/>
            </w:rPr>
          </w:rPrChange>
        </w:rPr>
        <w:t>בוחר</w:t>
      </w:r>
      <w:r w:rsidRPr="00AE4B49">
        <w:rPr>
          <w:rFonts w:asciiTheme="majorBidi" w:hAnsiTheme="majorBidi" w:cstheme="majorBidi"/>
          <w:rtl/>
          <w:rPrChange w:id="5750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5751" w:author="yara ahmad" w:date="2021-04-18T08:34:00Z">
            <w:rPr>
              <w:rFonts w:hint="cs"/>
              <w:rtl/>
            </w:rPr>
          </w:rPrChange>
        </w:rPr>
        <w:t>באפשרות</w:t>
      </w:r>
      <w:r w:rsidRPr="00AE4B49">
        <w:rPr>
          <w:rFonts w:asciiTheme="majorBidi" w:hAnsiTheme="majorBidi" w:cstheme="majorBidi"/>
          <w:rtl/>
          <w:rPrChange w:id="5752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5753" w:author="yara ahmad" w:date="2021-04-18T08:34:00Z">
            <w:rPr>
              <w:rFonts w:hint="cs"/>
              <w:rtl/>
            </w:rPr>
          </w:rPrChange>
        </w:rPr>
        <w:t>זו</w:t>
      </w:r>
      <w:r w:rsidRPr="00AE4B49">
        <w:rPr>
          <w:rFonts w:asciiTheme="majorBidi" w:hAnsiTheme="majorBidi" w:cstheme="majorBidi"/>
          <w:rtl/>
          <w:rPrChange w:id="5754" w:author="yara ahmad" w:date="2021-04-18T08:34:00Z">
            <w:rPr>
              <w:rtl/>
            </w:rPr>
          </w:rPrChange>
        </w:rPr>
        <w:t xml:space="preserve"> .</w:t>
      </w:r>
    </w:p>
    <w:p w14:paraId="4AA57F09" w14:textId="7AD84BD8" w:rsidR="001C795F" w:rsidRPr="00AE4B49" w:rsidRDefault="001C795F" w:rsidP="001C795F">
      <w:pPr>
        <w:rPr>
          <w:ins w:id="5755" w:author="jamil" w:date="2021-04-17T21:03:00Z"/>
          <w:rFonts w:asciiTheme="majorBidi" w:hAnsiTheme="majorBidi" w:cstheme="majorBidi"/>
          <w:rtl/>
          <w:rPrChange w:id="5756" w:author="yara ahmad" w:date="2021-04-18T08:34:00Z">
            <w:rPr>
              <w:ins w:id="5757" w:author="jamil" w:date="2021-04-17T21:03:00Z"/>
              <w:rtl/>
            </w:rPr>
          </w:rPrChange>
        </w:rPr>
      </w:pPr>
      <w:r w:rsidRPr="00AE4B49">
        <w:rPr>
          <w:rFonts w:asciiTheme="majorBidi" w:hAnsiTheme="majorBidi" w:cstheme="majorBidi"/>
          <w:rtl/>
          <w:rPrChange w:id="5758" w:author="yara ahmad" w:date="2021-04-18T08:34:00Z">
            <w:rPr>
              <w:rtl/>
            </w:rPr>
          </w:rPrChange>
        </w:rPr>
        <w:t xml:space="preserve">3. </w:t>
      </w:r>
      <w:r w:rsidRPr="00AE4B49">
        <w:rPr>
          <w:rFonts w:asciiTheme="majorBidi" w:hAnsiTheme="majorBidi" w:cstheme="majorBidi" w:hint="cs"/>
          <w:rtl/>
          <w:rPrChange w:id="5759" w:author="yara ahmad" w:date="2021-04-18T08:34:00Z">
            <w:rPr>
              <w:rFonts w:hint="cs"/>
              <w:rtl/>
            </w:rPr>
          </w:rPrChange>
        </w:rPr>
        <w:t>המערכת</w:t>
      </w:r>
      <w:r w:rsidRPr="00AE4B49">
        <w:rPr>
          <w:rFonts w:asciiTheme="majorBidi" w:hAnsiTheme="majorBidi" w:cstheme="majorBidi"/>
          <w:rtl/>
          <w:rPrChange w:id="5760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5761" w:author="yara ahmad" w:date="2021-04-18T08:34:00Z">
            <w:rPr>
              <w:rFonts w:hint="cs"/>
              <w:rtl/>
            </w:rPr>
          </w:rPrChange>
        </w:rPr>
        <w:t>מתייחסת</w:t>
      </w:r>
      <w:r w:rsidRPr="00AE4B49">
        <w:rPr>
          <w:rFonts w:asciiTheme="majorBidi" w:hAnsiTheme="majorBidi" w:cstheme="majorBidi"/>
          <w:rtl/>
          <w:rPrChange w:id="5762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5763" w:author="yara ahmad" w:date="2021-04-18T08:34:00Z">
            <w:rPr>
              <w:rFonts w:hint="cs"/>
              <w:rtl/>
            </w:rPr>
          </w:rPrChange>
        </w:rPr>
        <w:t>לחיבור</w:t>
      </w:r>
      <w:r w:rsidRPr="00AE4B49">
        <w:rPr>
          <w:rFonts w:asciiTheme="majorBidi" w:hAnsiTheme="majorBidi" w:cstheme="majorBidi"/>
          <w:rtl/>
          <w:rPrChange w:id="5764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5765" w:author="yara ahmad" w:date="2021-04-18T08:34:00Z">
            <w:rPr>
              <w:rFonts w:hint="cs"/>
              <w:rtl/>
            </w:rPr>
          </w:rPrChange>
        </w:rPr>
        <w:t>המשתמש</w:t>
      </w:r>
      <w:r w:rsidRPr="00AE4B49">
        <w:rPr>
          <w:rFonts w:asciiTheme="majorBidi" w:hAnsiTheme="majorBidi" w:cstheme="majorBidi"/>
          <w:rtl/>
          <w:rPrChange w:id="5766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5767" w:author="yara ahmad" w:date="2021-04-18T08:34:00Z">
            <w:rPr>
              <w:rFonts w:hint="cs"/>
              <w:rtl/>
            </w:rPr>
          </w:rPrChange>
        </w:rPr>
        <w:t>כצרכן</w:t>
      </w:r>
      <w:r w:rsidRPr="00AE4B49">
        <w:rPr>
          <w:rFonts w:asciiTheme="majorBidi" w:hAnsiTheme="majorBidi" w:cstheme="majorBidi"/>
          <w:rtl/>
          <w:rPrChange w:id="5768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5769" w:author="yara ahmad" w:date="2021-04-18T08:34:00Z">
            <w:rPr>
              <w:rFonts w:hint="cs"/>
              <w:rtl/>
            </w:rPr>
          </w:rPrChange>
        </w:rPr>
        <w:t>אורח</w:t>
      </w:r>
      <w:r w:rsidRPr="00AE4B49">
        <w:rPr>
          <w:rFonts w:asciiTheme="majorBidi" w:hAnsiTheme="majorBidi" w:cstheme="majorBidi"/>
          <w:rtl/>
          <w:rPrChange w:id="5770" w:author="yara ahmad" w:date="2021-04-18T08:34:00Z">
            <w:rPr>
              <w:rtl/>
            </w:rPr>
          </w:rPrChange>
        </w:rPr>
        <w:t xml:space="preserve"> , </w:t>
      </w:r>
      <w:r w:rsidRPr="00AE4B49">
        <w:rPr>
          <w:rFonts w:asciiTheme="majorBidi" w:hAnsiTheme="majorBidi" w:cstheme="majorBidi" w:hint="cs"/>
          <w:rtl/>
          <w:rPrChange w:id="5771" w:author="yara ahmad" w:date="2021-04-18T08:34:00Z">
            <w:rPr>
              <w:rFonts w:hint="cs"/>
              <w:rtl/>
            </w:rPr>
          </w:rPrChange>
        </w:rPr>
        <w:t>ומשנה</w:t>
      </w:r>
      <w:r w:rsidRPr="00AE4B49">
        <w:rPr>
          <w:rFonts w:asciiTheme="majorBidi" w:hAnsiTheme="majorBidi" w:cstheme="majorBidi"/>
          <w:rtl/>
          <w:rPrChange w:id="5772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5773" w:author="yara ahmad" w:date="2021-04-18T08:34:00Z">
            <w:rPr>
              <w:rFonts w:hint="cs"/>
              <w:rtl/>
            </w:rPr>
          </w:rPrChange>
        </w:rPr>
        <w:t>את</w:t>
      </w:r>
      <w:r w:rsidRPr="00AE4B49">
        <w:rPr>
          <w:rFonts w:asciiTheme="majorBidi" w:hAnsiTheme="majorBidi" w:cstheme="majorBidi"/>
          <w:rtl/>
          <w:rPrChange w:id="5774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5775" w:author="yara ahmad" w:date="2021-04-18T08:34:00Z">
            <w:rPr>
              <w:rFonts w:hint="cs"/>
              <w:rtl/>
            </w:rPr>
          </w:rPrChange>
        </w:rPr>
        <w:t>התפריטים</w:t>
      </w:r>
      <w:r w:rsidRPr="00AE4B49">
        <w:rPr>
          <w:rFonts w:asciiTheme="majorBidi" w:hAnsiTheme="majorBidi" w:cstheme="majorBidi"/>
          <w:rtl/>
          <w:rPrChange w:id="5776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5777" w:author="yara ahmad" w:date="2021-04-18T08:34:00Z">
            <w:rPr>
              <w:rFonts w:hint="cs"/>
              <w:rtl/>
            </w:rPr>
          </w:rPrChange>
        </w:rPr>
        <w:t>הפרטיים</w:t>
      </w:r>
      <w:r w:rsidRPr="00AE4B49">
        <w:rPr>
          <w:rFonts w:asciiTheme="majorBidi" w:hAnsiTheme="majorBidi" w:cstheme="majorBidi"/>
          <w:rtl/>
          <w:rPrChange w:id="5778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5779" w:author="yara ahmad" w:date="2021-04-18T08:34:00Z">
            <w:rPr>
              <w:rFonts w:hint="cs"/>
              <w:rtl/>
            </w:rPr>
          </w:rPrChange>
        </w:rPr>
        <w:t>בהתאם</w:t>
      </w:r>
      <w:r w:rsidRPr="00AE4B49">
        <w:rPr>
          <w:rFonts w:asciiTheme="majorBidi" w:hAnsiTheme="majorBidi" w:cstheme="majorBidi"/>
          <w:rtl/>
          <w:rPrChange w:id="5780" w:author="yara ahmad" w:date="2021-04-18T08:34:00Z">
            <w:rPr>
              <w:rtl/>
            </w:rPr>
          </w:rPrChange>
        </w:rPr>
        <w:t xml:space="preserve"> .</w:t>
      </w:r>
    </w:p>
    <w:p w14:paraId="4AFEECE3" w14:textId="77777777" w:rsidR="00524BF9" w:rsidRPr="00AE4B49" w:rsidRDefault="00524BF9" w:rsidP="00524BF9">
      <w:pPr>
        <w:rPr>
          <w:ins w:id="5781" w:author="jamil" w:date="2021-04-17T21:03:00Z"/>
          <w:rFonts w:asciiTheme="majorBidi" w:hAnsiTheme="majorBidi" w:cstheme="majorBidi"/>
          <w:rtl/>
          <w:rPrChange w:id="5782" w:author="yara ahmad" w:date="2021-04-18T08:34:00Z">
            <w:rPr>
              <w:ins w:id="5783" w:author="jamil" w:date="2021-04-17T21:03:00Z"/>
              <w:rtl/>
            </w:rPr>
          </w:rPrChange>
        </w:rPr>
      </w:pPr>
      <w:ins w:id="5784" w:author="jamil" w:date="2021-04-17T21:03:00Z">
        <w:r w:rsidRPr="00AE4B49">
          <w:rPr>
            <w:rFonts w:asciiTheme="majorBidi" w:hAnsiTheme="majorBidi" w:cstheme="majorBidi" w:hint="cs"/>
            <w:rtl/>
            <w:rPrChange w:id="5785" w:author="yara ahmad" w:date="2021-04-18T08:34:00Z">
              <w:rPr>
                <w:rFonts w:hint="cs"/>
                <w:rtl/>
              </w:rPr>
            </w:rPrChange>
          </w:rPr>
          <w:t>תרחיש</w:t>
        </w:r>
        <w:r w:rsidRPr="00AE4B49">
          <w:rPr>
            <w:rFonts w:asciiTheme="majorBidi" w:hAnsiTheme="majorBidi" w:cstheme="majorBidi"/>
            <w:rtl/>
            <w:rPrChange w:id="5786" w:author="yara ahmad" w:date="2021-04-18T08:34:00Z">
              <w:rPr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rtl/>
            <w:rPrChange w:id="5787" w:author="yara ahmad" w:date="2021-04-18T08:34:00Z">
              <w:rPr>
                <w:rFonts w:hint="cs"/>
                <w:rtl/>
              </w:rPr>
            </w:rPrChange>
          </w:rPr>
          <w:t>חילופי</w:t>
        </w:r>
        <w:r w:rsidRPr="00AE4B49">
          <w:rPr>
            <w:rFonts w:asciiTheme="majorBidi" w:hAnsiTheme="majorBidi" w:cstheme="majorBidi"/>
            <w:rtl/>
            <w:rPrChange w:id="5788" w:author="yara ahmad" w:date="2021-04-18T08:34:00Z">
              <w:rPr>
                <w:rtl/>
              </w:rPr>
            </w:rPrChange>
          </w:rPr>
          <w:t xml:space="preserve"> :</w:t>
        </w:r>
      </w:ins>
    </w:p>
    <w:p w14:paraId="56E2846B" w14:textId="4CE7BFCE" w:rsidR="00524BF9" w:rsidRPr="00AE4B49" w:rsidRDefault="00524BF9" w:rsidP="001C795F">
      <w:pPr>
        <w:rPr>
          <w:rFonts w:asciiTheme="majorBidi" w:hAnsiTheme="majorBidi" w:cstheme="majorBidi"/>
          <w:rtl/>
          <w:rPrChange w:id="5789" w:author="yara ahmad" w:date="2021-04-18T08:34:00Z">
            <w:rPr>
              <w:rtl/>
            </w:rPr>
          </w:rPrChange>
        </w:rPr>
      </w:pPr>
      <w:ins w:id="5790" w:author="jamil" w:date="2021-04-17T21:05:00Z">
        <w:r w:rsidRPr="00AE4B49">
          <w:rPr>
            <w:rFonts w:asciiTheme="majorBidi" w:hAnsiTheme="majorBidi" w:cstheme="majorBidi"/>
            <w:rtl/>
            <w:rPrChange w:id="5791" w:author="yara ahmad" w:date="2021-04-18T08:34:00Z">
              <w:rPr>
                <w:rtl/>
              </w:rPr>
            </w:rPrChange>
          </w:rPr>
          <w:t xml:space="preserve">- </w:t>
        </w:r>
        <w:r w:rsidRPr="00AE4B49">
          <w:rPr>
            <w:rFonts w:asciiTheme="majorBidi" w:hAnsiTheme="majorBidi" w:cstheme="majorBidi" w:hint="cs"/>
            <w:rtl/>
            <w:rPrChange w:id="5792" w:author="yara ahmad" w:date="2021-04-18T08:34:00Z">
              <w:rPr>
                <w:rFonts w:hint="cs"/>
                <w:rtl/>
              </w:rPr>
            </w:rPrChange>
          </w:rPr>
          <w:t>אין</w:t>
        </w:r>
      </w:ins>
    </w:p>
    <w:p w14:paraId="4A07665F" w14:textId="353D3075" w:rsidR="001C795F" w:rsidRPr="00AE4B49" w:rsidRDefault="001C795F" w:rsidP="001C795F">
      <w:pPr>
        <w:rPr>
          <w:rFonts w:asciiTheme="majorBidi" w:hAnsiTheme="majorBidi" w:cstheme="majorBidi"/>
          <w:rtl/>
          <w:rPrChange w:id="5793" w:author="yara ahmad" w:date="2021-04-18T08:34:00Z">
            <w:rPr>
              <w:rtl/>
            </w:rPr>
          </w:rPrChange>
        </w:rPr>
      </w:pPr>
      <w:r w:rsidRPr="00AE4B49">
        <w:rPr>
          <w:rFonts w:asciiTheme="majorBidi" w:hAnsiTheme="majorBidi" w:cstheme="majorBidi" w:hint="cs"/>
          <w:rtl/>
          <w:rPrChange w:id="5794" w:author="yara ahmad" w:date="2021-04-18T08:34:00Z">
            <w:rPr>
              <w:rFonts w:hint="cs"/>
              <w:rtl/>
            </w:rPr>
          </w:rPrChange>
        </w:rPr>
        <w:t>בדיקות</w:t>
      </w:r>
      <w:r w:rsidRPr="00AE4B49">
        <w:rPr>
          <w:rFonts w:asciiTheme="majorBidi" w:hAnsiTheme="majorBidi" w:cstheme="majorBidi"/>
          <w:rtl/>
          <w:rPrChange w:id="5795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5796" w:author="yara ahmad" w:date="2021-04-18T08:34:00Z">
            <w:rPr>
              <w:rFonts w:hint="cs"/>
              <w:rtl/>
            </w:rPr>
          </w:rPrChange>
        </w:rPr>
        <w:t>קבלה</w:t>
      </w:r>
      <w:r w:rsidRPr="00AE4B49">
        <w:rPr>
          <w:rFonts w:asciiTheme="majorBidi" w:hAnsiTheme="majorBidi" w:cstheme="majorBidi"/>
          <w:rtl/>
          <w:rPrChange w:id="5797" w:author="yara ahmad" w:date="2021-04-18T08:34:00Z">
            <w:rPr>
              <w:rtl/>
            </w:rPr>
          </w:rPrChange>
        </w:rPr>
        <w:t xml:space="preserve"> :</w:t>
      </w:r>
    </w:p>
    <w:p w14:paraId="18EF1CC9" w14:textId="48FF6A34" w:rsidR="001C795F" w:rsidRPr="00AE4B49" w:rsidRDefault="001C795F" w:rsidP="001C795F">
      <w:pPr>
        <w:rPr>
          <w:ins w:id="5798" w:author="jamil" w:date="2021-04-17T19:06:00Z"/>
          <w:rFonts w:asciiTheme="majorBidi" w:hAnsiTheme="majorBidi" w:cstheme="majorBidi"/>
          <w:rtl/>
          <w:rPrChange w:id="5799" w:author="yara ahmad" w:date="2021-04-18T08:34:00Z">
            <w:rPr>
              <w:ins w:id="5800" w:author="jamil" w:date="2021-04-17T19:06:00Z"/>
              <w:rtl/>
            </w:rPr>
          </w:rPrChange>
        </w:rPr>
      </w:pPr>
      <w:proofErr w:type="gramStart"/>
      <w:r w:rsidRPr="00AE4B49">
        <w:rPr>
          <w:rFonts w:asciiTheme="majorBidi" w:hAnsiTheme="majorBidi" w:cstheme="majorBidi"/>
          <w:rPrChange w:id="5801" w:author="yara ahmad" w:date="2021-04-18T08:34:00Z">
            <w:rPr/>
          </w:rPrChange>
        </w:rPr>
        <w:t>HAPPY</w:t>
      </w:r>
      <w:r w:rsidRPr="00AE4B49">
        <w:rPr>
          <w:rFonts w:asciiTheme="majorBidi" w:hAnsiTheme="majorBidi" w:cstheme="majorBidi"/>
          <w:rtl/>
          <w:rPrChange w:id="5802" w:author="yara ahmad" w:date="2021-04-18T08:34:00Z">
            <w:rPr>
              <w:rtl/>
            </w:rPr>
          </w:rPrChange>
        </w:rPr>
        <w:t xml:space="preserve"> :</w:t>
      </w:r>
      <w:proofErr w:type="gramEnd"/>
      <w:r w:rsidRPr="00AE4B49">
        <w:rPr>
          <w:rFonts w:asciiTheme="majorBidi" w:hAnsiTheme="majorBidi" w:cstheme="majorBidi"/>
          <w:rtl/>
          <w:rPrChange w:id="5803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5804" w:author="yara ahmad" w:date="2021-04-18T08:34:00Z">
            <w:rPr>
              <w:rFonts w:hint="cs"/>
              <w:rtl/>
            </w:rPr>
          </w:rPrChange>
        </w:rPr>
        <w:t>משתמש</w:t>
      </w:r>
      <w:r w:rsidRPr="00AE4B49">
        <w:rPr>
          <w:rFonts w:asciiTheme="majorBidi" w:hAnsiTheme="majorBidi" w:cstheme="majorBidi"/>
          <w:rtl/>
          <w:rPrChange w:id="5805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5806" w:author="yara ahmad" w:date="2021-04-18T08:34:00Z">
            <w:rPr>
              <w:rFonts w:hint="cs"/>
              <w:rtl/>
            </w:rPr>
          </w:rPrChange>
        </w:rPr>
        <w:t>מנוי</w:t>
      </w:r>
      <w:r w:rsidRPr="00AE4B49">
        <w:rPr>
          <w:rFonts w:asciiTheme="majorBidi" w:hAnsiTheme="majorBidi" w:cstheme="majorBidi"/>
          <w:rtl/>
          <w:rPrChange w:id="5807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5808" w:author="yara ahmad" w:date="2021-04-18T08:34:00Z">
            <w:rPr>
              <w:rFonts w:hint="cs"/>
              <w:rtl/>
            </w:rPr>
          </w:rPrChange>
        </w:rPr>
        <w:t>מבצע</w:t>
      </w:r>
      <w:r w:rsidRPr="00AE4B49">
        <w:rPr>
          <w:rFonts w:asciiTheme="majorBidi" w:hAnsiTheme="majorBidi" w:cstheme="majorBidi"/>
          <w:rtl/>
          <w:rPrChange w:id="5809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5810" w:author="yara ahmad" w:date="2021-04-18T08:34:00Z">
            <w:rPr>
              <w:rFonts w:hint="cs"/>
              <w:rtl/>
            </w:rPr>
          </w:rPrChange>
        </w:rPr>
        <w:t>ביטול</w:t>
      </w:r>
      <w:r w:rsidRPr="00AE4B49">
        <w:rPr>
          <w:rFonts w:asciiTheme="majorBidi" w:hAnsiTheme="majorBidi" w:cstheme="majorBidi"/>
          <w:rtl/>
          <w:rPrChange w:id="5811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5812" w:author="yara ahmad" w:date="2021-04-18T08:34:00Z">
            <w:rPr>
              <w:rFonts w:hint="cs"/>
              <w:rtl/>
            </w:rPr>
          </w:rPrChange>
        </w:rPr>
        <w:t>זיהוי</w:t>
      </w:r>
      <w:r w:rsidRPr="00AE4B49">
        <w:rPr>
          <w:rFonts w:asciiTheme="majorBidi" w:hAnsiTheme="majorBidi" w:cstheme="majorBidi"/>
          <w:rtl/>
          <w:rPrChange w:id="5813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5814" w:author="yara ahmad" w:date="2021-04-18T08:34:00Z">
            <w:rPr>
              <w:rFonts w:hint="cs"/>
              <w:rtl/>
            </w:rPr>
          </w:rPrChange>
        </w:rPr>
        <w:t>בהצלחה</w:t>
      </w:r>
      <w:r w:rsidRPr="00AE4B49">
        <w:rPr>
          <w:rFonts w:asciiTheme="majorBidi" w:hAnsiTheme="majorBidi" w:cstheme="majorBidi"/>
          <w:rtl/>
          <w:rPrChange w:id="5815" w:author="yara ahmad" w:date="2021-04-18T08:34:00Z">
            <w:rPr>
              <w:rtl/>
            </w:rPr>
          </w:rPrChange>
        </w:rPr>
        <w:t xml:space="preserve"> .</w:t>
      </w:r>
    </w:p>
    <w:p w14:paraId="099A21A3" w14:textId="7045E421" w:rsidR="00C329DF" w:rsidRPr="00AE4B49" w:rsidRDefault="00C329DF">
      <w:pPr>
        <w:rPr>
          <w:rFonts w:asciiTheme="majorBidi" w:hAnsiTheme="majorBidi" w:cstheme="majorBidi"/>
          <w:rtl/>
          <w:rPrChange w:id="5816" w:author="yara ahmad" w:date="2021-04-18T08:34:00Z">
            <w:rPr>
              <w:rtl/>
            </w:rPr>
          </w:rPrChange>
        </w:rPr>
        <w:pPrChange w:id="5817" w:author="jamil" w:date="2021-04-17T19:06:00Z">
          <w:pPr/>
        </w:pPrChange>
      </w:pPr>
      <w:proofErr w:type="gramStart"/>
      <w:ins w:id="5818" w:author="jamil" w:date="2021-04-17T19:06:00Z">
        <w:r w:rsidRPr="00AE4B49">
          <w:rPr>
            <w:rFonts w:asciiTheme="majorBidi" w:hAnsiTheme="majorBidi" w:cstheme="majorBidi"/>
            <w:rPrChange w:id="5819" w:author="yara ahmad" w:date="2021-04-18T08:34:00Z">
              <w:rPr/>
            </w:rPrChange>
          </w:rPr>
          <w:t>SAD</w:t>
        </w:r>
        <w:r w:rsidRPr="00AE4B49">
          <w:rPr>
            <w:rFonts w:asciiTheme="majorBidi" w:hAnsiTheme="majorBidi" w:cstheme="majorBidi"/>
            <w:rtl/>
            <w:rPrChange w:id="5820" w:author="yara ahmad" w:date="2021-04-18T08:34:00Z">
              <w:rPr>
                <w:rtl/>
              </w:rPr>
            </w:rPrChange>
          </w:rPr>
          <w:t xml:space="preserve"> :</w:t>
        </w:r>
        <w:proofErr w:type="gramEnd"/>
        <w:r w:rsidRPr="00AE4B49">
          <w:rPr>
            <w:rFonts w:asciiTheme="majorBidi" w:hAnsiTheme="majorBidi" w:cstheme="majorBidi"/>
            <w:rtl/>
            <w:rPrChange w:id="5821" w:author="yara ahmad" w:date="2021-04-18T08:34:00Z">
              <w:rPr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rtl/>
            <w:rPrChange w:id="5822" w:author="yara ahmad" w:date="2021-04-18T08:34:00Z">
              <w:rPr>
                <w:rFonts w:hint="cs"/>
                <w:rtl/>
              </w:rPr>
            </w:rPrChange>
          </w:rPr>
          <w:t>לעומת</w:t>
        </w:r>
        <w:r w:rsidRPr="00AE4B49">
          <w:rPr>
            <w:rFonts w:asciiTheme="majorBidi" w:hAnsiTheme="majorBidi" w:cstheme="majorBidi"/>
            <w:rtl/>
            <w:rPrChange w:id="5823" w:author="yara ahmad" w:date="2021-04-18T08:34:00Z">
              <w:rPr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rtl/>
            <w:rPrChange w:id="5824" w:author="yara ahmad" w:date="2021-04-18T08:34:00Z">
              <w:rPr>
                <w:rFonts w:hint="cs"/>
                <w:rtl/>
              </w:rPr>
            </w:rPrChange>
          </w:rPr>
          <w:t>שהמשתמש</w:t>
        </w:r>
        <w:r w:rsidRPr="00AE4B49">
          <w:rPr>
            <w:rFonts w:asciiTheme="majorBidi" w:hAnsiTheme="majorBidi" w:cstheme="majorBidi"/>
            <w:rtl/>
            <w:rPrChange w:id="5825" w:author="yara ahmad" w:date="2021-04-18T08:34:00Z">
              <w:rPr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rtl/>
            <w:rPrChange w:id="5826" w:author="yara ahmad" w:date="2021-04-18T08:34:00Z">
              <w:rPr>
                <w:rFonts w:hint="cs"/>
                <w:rtl/>
              </w:rPr>
            </w:rPrChange>
          </w:rPr>
          <w:t>המנוי</w:t>
        </w:r>
        <w:r w:rsidRPr="00AE4B49">
          <w:rPr>
            <w:rFonts w:asciiTheme="majorBidi" w:hAnsiTheme="majorBidi" w:cstheme="majorBidi"/>
            <w:rtl/>
            <w:rPrChange w:id="5827" w:author="yara ahmad" w:date="2021-04-18T08:34:00Z">
              <w:rPr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rtl/>
            <w:rPrChange w:id="5828" w:author="yara ahmad" w:date="2021-04-18T08:34:00Z">
              <w:rPr>
                <w:rFonts w:hint="cs"/>
                <w:rtl/>
              </w:rPr>
            </w:rPrChange>
          </w:rPr>
          <w:t>בחר</w:t>
        </w:r>
        <w:r w:rsidRPr="00AE4B49">
          <w:rPr>
            <w:rFonts w:asciiTheme="majorBidi" w:hAnsiTheme="majorBidi" w:cstheme="majorBidi"/>
            <w:rtl/>
            <w:rPrChange w:id="5829" w:author="yara ahmad" w:date="2021-04-18T08:34:00Z">
              <w:rPr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rtl/>
            <w:rPrChange w:id="5830" w:author="yara ahmad" w:date="2021-04-18T08:34:00Z">
              <w:rPr>
                <w:rFonts w:hint="cs"/>
                <w:rtl/>
              </w:rPr>
            </w:rPrChange>
          </w:rPr>
          <w:t>באופציית</w:t>
        </w:r>
        <w:r w:rsidRPr="00AE4B49">
          <w:rPr>
            <w:rFonts w:asciiTheme="majorBidi" w:hAnsiTheme="majorBidi" w:cstheme="majorBidi"/>
            <w:rtl/>
            <w:rPrChange w:id="5831" w:author="yara ahmad" w:date="2021-04-18T08:34:00Z">
              <w:rPr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/>
            <w:rPrChange w:id="5832" w:author="yara ahmad" w:date="2021-04-18T08:34:00Z">
              <w:rPr/>
            </w:rPrChange>
          </w:rPr>
          <w:t>logout</w:t>
        </w:r>
        <w:r w:rsidRPr="00AE4B49">
          <w:rPr>
            <w:rFonts w:asciiTheme="majorBidi" w:hAnsiTheme="majorBidi" w:cstheme="majorBidi"/>
            <w:rtl/>
            <w:rPrChange w:id="5833" w:author="yara ahmad" w:date="2021-04-18T08:34:00Z">
              <w:rPr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rtl/>
            <w:rPrChange w:id="5834" w:author="yara ahmad" w:date="2021-04-18T08:34:00Z">
              <w:rPr>
                <w:rFonts w:hint="cs"/>
                <w:rtl/>
              </w:rPr>
            </w:rPrChange>
          </w:rPr>
          <w:t>עדיין</w:t>
        </w:r>
        <w:r w:rsidRPr="00AE4B49">
          <w:rPr>
            <w:rFonts w:asciiTheme="majorBidi" w:hAnsiTheme="majorBidi" w:cstheme="majorBidi"/>
            <w:rtl/>
            <w:rPrChange w:id="5835" w:author="yara ahmad" w:date="2021-04-18T08:34:00Z">
              <w:rPr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rtl/>
            <w:rPrChange w:id="5836" w:author="yara ahmad" w:date="2021-04-18T08:34:00Z">
              <w:rPr>
                <w:rFonts w:hint="cs"/>
                <w:rtl/>
              </w:rPr>
            </w:rPrChange>
          </w:rPr>
          <w:t>המערכת</w:t>
        </w:r>
        <w:r w:rsidRPr="00AE4B49">
          <w:rPr>
            <w:rFonts w:asciiTheme="majorBidi" w:hAnsiTheme="majorBidi" w:cstheme="majorBidi"/>
            <w:rtl/>
            <w:rPrChange w:id="5837" w:author="yara ahmad" w:date="2021-04-18T08:34:00Z">
              <w:rPr>
                <w:rtl/>
              </w:rPr>
            </w:rPrChange>
          </w:rPr>
          <w:t xml:space="preserve"> </w:t>
        </w:r>
        <w:proofErr w:type="spellStart"/>
        <w:r w:rsidRPr="00AE4B49">
          <w:rPr>
            <w:rFonts w:asciiTheme="majorBidi" w:hAnsiTheme="majorBidi" w:cstheme="majorBidi" w:hint="cs"/>
            <w:rtl/>
            <w:rPrChange w:id="5838" w:author="yara ahmad" w:date="2021-04-18T08:34:00Z">
              <w:rPr>
                <w:rFonts w:hint="cs"/>
                <w:rtl/>
              </w:rPr>
            </w:rPrChange>
          </w:rPr>
          <w:t>מתייחצת</w:t>
        </w:r>
        <w:proofErr w:type="spellEnd"/>
        <w:r w:rsidRPr="00AE4B49">
          <w:rPr>
            <w:rFonts w:asciiTheme="majorBidi" w:hAnsiTheme="majorBidi" w:cstheme="majorBidi"/>
            <w:rtl/>
            <w:rPrChange w:id="5839" w:author="yara ahmad" w:date="2021-04-18T08:34:00Z">
              <w:rPr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rtl/>
            <w:rPrChange w:id="5840" w:author="yara ahmad" w:date="2021-04-18T08:34:00Z">
              <w:rPr>
                <w:rFonts w:hint="cs"/>
                <w:rtl/>
              </w:rPr>
            </w:rPrChange>
          </w:rPr>
          <w:t>למשתמש</w:t>
        </w:r>
        <w:r w:rsidRPr="00AE4B49">
          <w:rPr>
            <w:rFonts w:asciiTheme="majorBidi" w:hAnsiTheme="majorBidi" w:cstheme="majorBidi"/>
            <w:rtl/>
            <w:rPrChange w:id="5841" w:author="yara ahmad" w:date="2021-04-18T08:34:00Z">
              <w:rPr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rtl/>
            <w:rPrChange w:id="5842" w:author="yara ahmad" w:date="2021-04-18T08:34:00Z">
              <w:rPr>
                <w:rFonts w:hint="cs"/>
                <w:rtl/>
              </w:rPr>
            </w:rPrChange>
          </w:rPr>
          <w:t>כצרכן</w:t>
        </w:r>
        <w:r w:rsidRPr="00AE4B49">
          <w:rPr>
            <w:rFonts w:asciiTheme="majorBidi" w:hAnsiTheme="majorBidi" w:cstheme="majorBidi"/>
            <w:rtl/>
            <w:rPrChange w:id="5843" w:author="yara ahmad" w:date="2021-04-18T08:34:00Z">
              <w:rPr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rtl/>
            <w:rPrChange w:id="5844" w:author="yara ahmad" w:date="2021-04-18T08:34:00Z">
              <w:rPr>
                <w:rFonts w:hint="cs"/>
                <w:rtl/>
              </w:rPr>
            </w:rPrChange>
          </w:rPr>
          <w:t>מנוי</w:t>
        </w:r>
        <w:r w:rsidRPr="00AE4B49">
          <w:rPr>
            <w:rFonts w:asciiTheme="majorBidi" w:hAnsiTheme="majorBidi" w:cstheme="majorBidi"/>
            <w:rtl/>
            <w:rPrChange w:id="5845" w:author="yara ahmad" w:date="2021-04-18T08:34:00Z">
              <w:rPr>
                <w:rtl/>
              </w:rPr>
            </w:rPrChange>
          </w:rPr>
          <w:t xml:space="preserve"> .</w:t>
        </w:r>
      </w:ins>
    </w:p>
    <w:p w14:paraId="28300F6E" w14:textId="227720FA" w:rsidR="001C795F" w:rsidRPr="00AE4B49" w:rsidRDefault="001C795F" w:rsidP="001C795F">
      <w:pPr>
        <w:rPr>
          <w:rFonts w:asciiTheme="majorBidi" w:hAnsiTheme="majorBidi" w:cstheme="majorBidi"/>
          <w:rtl/>
          <w:rPrChange w:id="5846" w:author="yara ahmad" w:date="2021-04-18T08:34:00Z">
            <w:rPr>
              <w:rtl/>
            </w:rPr>
          </w:rPrChange>
        </w:rPr>
      </w:pPr>
      <w:del w:id="5847" w:author="jamil" w:date="2021-04-17T19:06:00Z">
        <w:r w:rsidRPr="00AE4B49" w:rsidDel="00C329DF">
          <w:rPr>
            <w:rFonts w:asciiTheme="majorBidi" w:hAnsiTheme="majorBidi" w:cstheme="majorBidi"/>
            <w:rPrChange w:id="5848" w:author="yara ahmad" w:date="2021-04-18T08:34:00Z">
              <w:rPr/>
            </w:rPrChange>
          </w:rPr>
          <w:delText>SAD</w:delText>
        </w:r>
        <w:r w:rsidRPr="00AE4B49" w:rsidDel="00C329DF">
          <w:rPr>
            <w:rFonts w:asciiTheme="majorBidi" w:hAnsiTheme="majorBidi" w:cstheme="majorBidi"/>
            <w:rtl/>
            <w:rPrChange w:id="5849" w:author="yara ahmad" w:date="2021-04-18T08:34:00Z">
              <w:rPr>
                <w:rtl/>
              </w:rPr>
            </w:rPrChange>
          </w:rPr>
          <w:delText xml:space="preserve"> </w:delText>
        </w:r>
      </w:del>
      <w:proofErr w:type="gramStart"/>
      <w:ins w:id="5850" w:author="jamil" w:date="2021-04-17T19:06:00Z">
        <w:r w:rsidR="00C329DF" w:rsidRPr="00AE4B49">
          <w:rPr>
            <w:rFonts w:asciiTheme="majorBidi" w:hAnsiTheme="majorBidi" w:cstheme="majorBidi"/>
            <w:rPrChange w:id="5851" w:author="yara ahmad" w:date="2021-04-18T08:34:00Z">
              <w:rPr/>
            </w:rPrChange>
          </w:rPr>
          <w:t>BAD</w:t>
        </w:r>
        <w:r w:rsidR="00C329DF" w:rsidRPr="00AE4B49">
          <w:rPr>
            <w:rFonts w:asciiTheme="majorBidi" w:hAnsiTheme="majorBidi" w:cstheme="majorBidi"/>
            <w:rtl/>
            <w:rPrChange w:id="5852" w:author="yara ahmad" w:date="2021-04-18T08:34:00Z">
              <w:rPr>
                <w:rtl/>
              </w:rPr>
            </w:rPrChange>
          </w:rPr>
          <w:t xml:space="preserve"> </w:t>
        </w:r>
      </w:ins>
      <w:r w:rsidRPr="00AE4B49">
        <w:rPr>
          <w:rFonts w:asciiTheme="majorBidi" w:hAnsiTheme="majorBidi" w:cstheme="majorBidi"/>
          <w:rtl/>
          <w:rPrChange w:id="5853" w:author="yara ahmad" w:date="2021-04-18T08:34:00Z">
            <w:rPr>
              <w:rtl/>
            </w:rPr>
          </w:rPrChange>
        </w:rPr>
        <w:t>:</w:t>
      </w:r>
      <w:proofErr w:type="gramEnd"/>
      <w:r w:rsidRPr="00AE4B49">
        <w:rPr>
          <w:rFonts w:asciiTheme="majorBidi" w:hAnsiTheme="majorBidi" w:cstheme="majorBidi"/>
          <w:rtl/>
          <w:rPrChange w:id="5854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5855" w:author="yara ahmad" w:date="2021-04-18T08:34:00Z">
            <w:rPr>
              <w:rFonts w:hint="cs"/>
              <w:rtl/>
            </w:rPr>
          </w:rPrChange>
        </w:rPr>
        <w:t>המערכת</w:t>
      </w:r>
      <w:r w:rsidRPr="00AE4B49">
        <w:rPr>
          <w:rFonts w:asciiTheme="majorBidi" w:hAnsiTheme="majorBidi" w:cstheme="majorBidi"/>
          <w:rtl/>
          <w:rPrChange w:id="5856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5857" w:author="yara ahmad" w:date="2021-04-18T08:34:00Z">
            <w:rPr>
              <w:rFonts w:hint="cs"/>
              <w:rtl/>
            </w:rPr>
          </w:rPrChange>
        </w:rPr>
        <w:t>מבצעת</w:t>
      </w:r>
      <w:r w:rsidRPr="00AE4B49">
        <w:rPr>
          <w:rFonts w:asciiTheme="majorBidi" w:hAnsiTheme="majorBidi" w:cstheme="majorBidi"/>
          <w:rtl/>
          <w:rPrChange w:id="5858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/>
          <w:rPrChange w:id="5859" w:author="yara ahmad" w:date="2021-04-18T08:34:00Z">
            <w:rPr/>
          </w:rPrChange>
        </w:rPr>
        <w:t>logout</w:t>
      </w:r>
      <w:r w:rsidRPr="00AE4B49">
        <w:rPr>
          <w:rFonts w:asciiTheme="majorBidi" w:hAnsiTheme="majorBidi" w:cstheme="majorBidi"/>
          <w:rtl/>
          <w:rPrChange w:id="5860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5861" w:author="yara ahmad" w:date="2021-04-18T08:34:00Z">
            <w:rPr>
              <w:rFonts w:hint="cs"/>
              <w:rtl/>
            </w:rPr>
          </w:rPrChange>
        </w:rPr>
        <w:t>למשתמש</w:t>
      </w:r>
      <w:r w:rsidRPr="00AE4B49">
        <w:rPr>
          <w:rFonts w:asciiTheme="majorBidi" w:hAnsiTheme="majorBidi" w:cstheme="majorBidi"/>
          <w:rtl/>
          <w:rPrChange w:id="5862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5863" w:author="yara ahmad" w:date="2021-04-18T08:34:00Z">
            <w:rPr>
              <w:rFonts w:hint="cs"/>
              <w:rtl/>
            </w:rPr>
          </w:rPrChange>
        </w:rPr>
        <w:t>אבל</w:t>
      </w:r>
      <w:r w:rsidRPr="00AE4B49">
        <w:rPr>
          <w:rFonts w:asciiTheme="majorBidi" w:hAnsiTheme="majorBidi" w:cstheme="majorBidi"/>
          <w:rtl/>
          <w:rPrChange w:id="5864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5865" w:author="yara ahmad" w:date="2021-04-18T08:34:00Z">
            <w:rPr>
              <w:rFonts w:hint="cs"/>
              <w:rtl/>
            </w:rPr>
          </w:rPrChange>
        </w:rPr>
        <w:t>עגלת</w:t>
      </w:r>
      <w:r w:rsidRPr="00AE4B49">
        <w:rPr>
          <w:rFonts w:asciiTheme="majorBidi" w:hAnsiTheme="majorBidi" w:cstheme="majorBidi"/>
          <w:rtl/>
          <w:rPrChange w:id="5866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5867" w:author="yara ahmad" w:date="2021-04-18T08:34:00Z">
            <w:rPr>
              <w:rFonts w:hint="cs"/>
              <w:rtl/>
            </w:rPr>
          </w:rPrChange>
        </w:rPr>
        <w:t>הקניות</w:t>
      </w:r>
      <w:r w:rsidRPr="00AE4B49">
        <w:rPr>
          <w:rFonts w:asciiTheme="majorBidi" w:hAnsiTheme="majorBidi" w:cstheme="majorBidi"/>
          <w:rtl/>
          <w:rPrChange w:id="5868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5869" w:author="yara ahmad" w:date="2021-04-18T08:34:00Z">
            <w:rPr>
              <w:rFonts w:hint="cs"/>
              <w:rtl/>
            </w:rPr>
          </w:rPrChange>
        </w:rPr>
        <w:t>של</w:t>
      </w:r>
      <w:r w:rsidRPr="00AE4B49">
        <w:rPr>
          <w:rFonts w:asciiTheme="majorBidi" w:hAnsiTheme="majorBidi" w:cstheme="majorBidi"/>
          <w:rtl/>
          <w:rPrChange w:id="5870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5871" w:author="yara ahmad" w:date="2021-04-18T08:34:00Z">
            <w:rPr>
              <w:rFonts w:hint="cs"/>
              <w:rtl/>
            </w:rPr>
          </w:rPrChange>
        </w:rPr>
        <w:t>משתמש</w:t>
      </w:r>
      <w:r w:rsidRPr="00AE4B49">
        <w:rPr>
          <w:rFonts w:asciiTheme="majorBidi" w:hAnsiTheme="majorBidi" w:cstheme="majorBidi"/>
          <w:rtl/>
          <w:rPrChange w:id="5872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5873" w:author="yara ahmad" w:date="2021-04-18T08:34:00Z">
            <w:rPr>
              <w:rFonts w:hint="cs"/>
              <w:rtl/>
            </w:rPr>
          </w:rPrChange>
        </w:rPr>
        <w:t>אורח</w:t>
      </w:r>
      <w:r w:rsidRPr="00AE4B49">
        <w:rPr>
          <w:rFonts w:asciiTheme="majorBidi" w:hAnsiTheme="majorBidi" w:cstheme="majorBidi"/>
          <w:rtl/>
          <w:rPrChange w:id="5874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5875" w:author="yara ahmad" w:date="2021-04-18T08:34:00Z">
            <w:rPr>
              <w:rFonts w:hint="cs"/>
              <w:rtl/>
            </w:rPr>
          </w:rPrChange>
        </w:rPr>
        <w:t>הנוכחי</w:t>
      </w:r>
      <w:r w:rsidRPr="00AE4B49">
        <w:rPr>
          <w:rFonts w:asciiTheme="majorBidi" w:hAnsiTheme="majorBidi" w:cstheme="majorBidi"/>
          <w:rtl/>
          <w:rPrChange w:id="5876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5877" w:author="yara ahmad" w:date="2021-04-18T08:34:00Z">
            <w:rPr>
              <w:rFonts w:hint="cs"/>
              <w:rtl/>
            </w:rPr>
          </w:rPrChange>
        </w:rPr>
        <w:t>הינה</w:t>
      </w:r>
      <w:r w:rsidRPr="00AE4B49">
        <w:rPr>
          <w:rFonts w:asciiTheme="majorBidi" w:hAnsiTheme="majorBidi" w:cstheme="majorBidi"/>
          <w:rtl/>
          <w:rPrChange w:id="5878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5879" w:author="yara ahmad" w:date="2021-04-18T08:34:00Z">
            <w:rPr>
              <w:rFonts w:hint="cs"/>
              <w:rtl/>
            </w:rPr>
          </w:rPrChange>
        </w:rPr>
        <w:t>עגלת</w:t>
      </w:r>
      <w:r w:rsidRPr="00AE4B49">
        <w:rPr>
          <w:rFonts w:asciiTheme="majorBidi" w:hAnsiTheme="majorBidi" w:cstheme="majorBidi"/>
          <w:rtl/>
          <w:rPrChange w:id="5880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5881" w:author="yara ahmad" w:date="2021-04-18T08:34:00Z">
            <w:rPr>
              <w:rFonts w:hint="cs"/>
              <w:rtl/>
            </w:rPr>
          </w:rPrChange>
        </w:rPr>
        <w:t>הקניות</w:t>
      </w:r>
      <w:r w:rsidRPr="00AE4B49">
        <w:rPr>
          <w:rFonts w:asciiTheme="majorBidi" w:hAnsiTheme="majorBidi" w:cstheme="majorBidi"/>
          <w:rtl/>
          <w:rPrChange w:id="5882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5883" w:author="yara ahmad" w:date="2021-04-18T08:34:00Z">
            <w:rPr>
              <w:rFonts w:hint="cs"/>
              <w:rtl/>
            </w:rPr>
          </w:rPrChange>
        </w:rPr>
        <w:t>הפרטית</w:t>
      </w:r>
      <w:r w:rsidRPr="00AE4B49">
        <w:rPr>
          <w:rFonts w:asciiTheme="majorBidi" w:hAnsiTheme="majorBidi" w:cstheme="majorBidi"/>
          <w:rtl/>
          <w:rPrChange w:id="5884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5885" w:author="yara ahmad" w:date="2021-04-18T08:34:00Z">
            <w:rPr>
              <w:rFonts w:hint="cs"/>
              <w:rtl/>
            </w:rPr>
          </w:rPrChange>
        </w:rPr>
        <w:t>של</w:t>
      </w:r>
      <w:r w:rsidRPr="00AE4B49">
        <w:rPr>
          <w:rFonts w:asciiTheme="majorBidi" w:hAnsiTheme="majorBidi" w:cstheme="majorBidi"/>
          <w:rtl/>
          <w:rPrChange w:id="5886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5887" w:author="yara ahmad" w:date="2021-04-18T08:34:00Z">
            <w:rPr>
              <w:rFonts w:hint="cs"/>
              <w:rtl/>
            </w:rPr>
          </w:rPrChange>
        </w:rPr>
        <w:t>המשתמש</w:t>
      </w:r>
      <w:r w:rsidRPr="00AE4B49">
        <w:rPr>
          <w:rFonts w:asciiTheme="majorBidi" w:hAnsiTheme="majorBidi" w:cstheme="majorBidi"/>
          <w:rtl/>
          <w:rPrChange w:id="5888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5889" w:author="yara ahmad" w:date="2021-04-18T08:34:00Z">
            <w:rPr>
              <w:rFonts w:hint="cs"/>
              <w:rtl/>
            </w:rPr>
          </w:rPrChange>
        </w:rPr>
        <w:t>מנוי</w:t>
      </w:r>
      <w:r w:rsidRPr="00AE4B49">
        <w:rPr>
          <w:rFonts w:asciiTheme="majorBidi" w:hAnsiTheme="majorBidi" w:cstheme="majorBidi"/>
          <w:rtl/>
          <w:rPrChange w:id="5890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5891" w:author="yara ahmad" w:date="2021-04-18T08:34:00Z">
            <w:rPr>
              <w:rFonts w:hint="cs"/>
              <w:rtl/>
            </w:rPr>
          </w:rPrChange>
        </w:rPr>
        <w:t>שביצע</w:t>
      </w:r>
      <w:r w:rsidRPr="00AE4B49">
        <w:rPr>
          <w:rFonts w:asciiTheme="majorBidi" w:hAnsiTheme="majorBidi" w:cstheme="majorBidi"/>
          <w:rtl/>
          <w:rPrChange w:id="5892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5893" w:author="yara ahmad" w:date="2021-04-18T08:34:00Z">
            <w:rPr>
              <w:rFonts w:hint="cs"/>
              <w:rtl/>
            </w:rPr>
          </w:rPrChange>
        </w:rPr>
        <w:t>ביטול</w:t>
      </w:r>
      <w:r w:rsidRPr="00AE4B49">
        <w:rPr>
          <w:rFonts w:asciiTheme="majorBidi" w:hAnsiTheme="majorBidi" w:cstheme="majorBidi"/>
          <w:rtl/>
          <w:rPrChange w:id="5894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5895" w:author="yara ahmad" w:date="2021-04-18T08:34:00Z">
            <w:rPr>
              <w:rFonts w:hint="cs"/>
              <w:rtl/>
            </w:rPr>
          </w:rPrChange>
        </w:rPr>
        <w:t>זיהוי</w:t>
      </w:r>
      <w:r w:rsidRPr="00AE4B49">
        <w:rPr>
          <w:rFonts w:asciiTheme="majorBidi" w:hAnsiTheme="majorBidi" w:cstheme="majorBidi"/>
          <w:rtl/>
          <w:rPrChange w:id="5896" w:author="yara ahmad" w:date="2021-04-18T08:34:00Z">
            <w:rPr>
              <w:rtl/>
            </w:rPr>
          </w:rPrChange>
        </w:rPr>
        <w:t xml:space="preserve"> .</w:t>
      </w:r>
    </w:p>
    <w:p w14:paraId="56CCC294" w14:textId="0A390848" w:rsidR="001C795F" w:rsidRPr="00AE4B49" w:rsidDel="00C329DF" w:rsidRDefault="001C795F" w:rsidP="001C795F">
      <w:pPr>
        <w:rPr>
          <w:del w:id="5897" w:author="jamil" w:date="2021-04-17T19:06:00Z"/>
          <w:rFonts w:asciiTheme="majorBidi" w:hAnsiTheme="majorBidi" w:cstheme="majorBidi"/>
          <w:rtl/>
          <w:rPrChange w:id="5898" w:author="yara ahmad" w:date="2021-04-18T08:34:00Z">
            <w:rPr>
              <w:del w:id="5899" w:author="jamil" w:date="2021-04-17T19:06:00Z"/>
              <w:rtl/>
            </w:rPr>
          </w:rPrChange>
        </w:rPr>
      </w:pPr>
      <w:del w:id="5900" w:author="jamil" w:date="2021-04-17T19:06:00Z">
        <w:r w:rsidRPr="00AE4B49" w:rsidDel="00C329DF">
          <w:rPr>
            <w:rFonts w:asciiTheme="majorBidi" w:hAnsiTheme="majorBidi" w:cstheme="majorBidi"/>
            <w:rPrChange w:id="5901" w:author="yara ahmad" w:date="2021-04-18T08:34:00Z">
              <w:rPr/>
            </w:rPrChange>
          </w:rPr>
          <w:lastRenderedPageBreak/>
          <w:delText>BAD</w:delText>
        </w:r>
        <w:r w:rsidRPr="00AE4B49" w:rsidDel="00C329DF">
          <w:rPr>
            <w:rFonts w:asciiTheme="majorBidi" w:hAnsiTheme="majorBidi" w:cstheme="majorBidi"/>
            <w:rtl/>
            <w:rPrChange w:id="5902" w:author="yara ahmad" w:date="2021-04-18T08:34:00Z">
              <w:rPr>
                <w:rtl/>
              </w:rPr>
            </w:rPrChange>
          </w:rPr>
          <w:delText xml:space="preserve"> : </w:delText>
        </w:r>
        <w:r w:rsidRPr="00AE4B49" w:rsidDel="00C329DF">
          <w:rPr>
            <w:rFonts w:asciiTheme="majorBidi" w:hAnsiTheme="majorBidi" w:cstheme="majorBidi" w:hint="cs"/>
            <w:rtl/>
            <w:rPrChange w:id="5903" w:author="yara ahmad" w:date="2021-04-18T08:34:00Z">
              <w:rPr>
                <w:rFonts w:hint="cs"/>
                <w:rtl/>
              </w:rPr>
            </w:rPrChange>
          </w:rPr>
          <w:delText>לעומת</w:delText>
        </w:r>
        <w:r w:rsidRPr="00AE4B49" w:rsidDel="00C329DF">
          <w:rPr>
            <w:rFonts w:asciiTheme="majorBidi" w:hAnsiTheme="majorBidi" w:cstheme="majorBidi"/>
            <w:rtl/>
            <w:rPrChange w:id="5904" w:author="yara ahmad" w:date="2021-04-18T08:34:00Z">
              <w:rPr>
                <w:rtl/>
              </w:rPr>
            </w:rPrChange>
          </w:rPr>
          <w:delText xml:space="preserve"> </w:delText>
        </w:r>
        <w:r w:rsidRPr="00AE4B49" w:rsidDel="00C329DF">
          <w:rPr>
            <w:rFonts w:asciiTheme="majorBidi" w:hAnsiTheme="majorBidi" w:cstheme="majorBidi" w:hint="cs"/>
            <w:rtl/>
            <w:rPrChange w:id="5905" w:author="yara ahmad" w:date="2021-04-18T08:34:00Z">
              <w:rPr>
                <w:rFonts w:hint="cs"/>
                <w:rtl/>
              </w:rPr>
            </w:rPrChange>
          </w:rPr>
          <w:delText>שהמשתמש</w:delText>
        </w:r>
        <w:r w:rsidRPr="00AE4B49" w:rsidDel="00C329DF">
          <w:rPr>
            <w:rFonts w:asciiTheme="majorBidi" w:hAnsiTheme="majorBidi" w:cstheme="majorBidi"/>
            <w:rtl/>
            <w:rPrChange w:id="5906" w:author="yara ahmad" w:date="2021-04-18T08:34:00Z">
              <w:rPr>
                <w:rtl/>
              </w:rPr>
            </w:rPrChange>
          </w:rPr>
          <w:delText xml:space="preserve"> </w:delText>
        </w:r>
        <w:r w:rsidRPr="00AE4B49" w:rsidDel="00C329DF">
          <w:rPr>
            <w:rFonts w:asciiTheme="majorBidi" w:hAnsiTheme="majorBidi" w:cstheme="majorBidi" w:hint="cs"/>
            <w:rtl/>
            <w:rPrChange w:id="5907" w:author="yara ahmad" w:date="2021-04-18T08:34:00Z">
              <w:rPr>
                <w:rFonts w:hint="cs"/>
                <w:rtl/>
              </w:rPr>
            </w:rPrChange>
          </w:rPr>
          <w:delText>המנוי</w:delText>
        </w:r>
        <w:r w:rsidRPr="00AE4B49" w:rsidDel="00C329DF">
          <w:rPr>
            <w:rFonts w:asciiTheme="majorBidi" w:hAnsiTheme="majorBidi" w:cstheme="majorBidi"/>
            <w:rtl/>
            <w:rPrChange w:id="5908" w:author="yara ahmad" w:date="2021-04-18T08:34:00Z">
              <w:rPr>
                <w:rtl/>
              </w:rPr>
            </w:rPrChange>
          </w:rPr>
          <w:delText xml:space="preserve"> </w:delText>
        </w:r>
        <w:r w:rsidRPr="00AE4B49" w:rsidDel="00C329DF">
          <w:rPr>
            <w:rFonts w:asciiTheme="majorBidi" w:hAnsiTheme="majorBidi" w:cstheme="majorBidi" w:hint="cs"/>
            <w:rtl/>
            <w:rPrChange w:id="5909" w:author="yara ahmad" w:date="2021-04-18T08:34:00Z">
              <w:rPr>
                <w:rFonts w:hint="cs"/>
                <w:rtl/>
              </w:rPr>
            </w:rPrChange>
          </w:rPr>
          <w:delText>בחר</w:delText>
        </w:r>
        <w:r w:rsidRPr="00AE4B49" w:rsidDel="00C329DF">
          <w:rPr>
            <w:rFonts w:asciiTheme="majorBidi" w:hAnsiTheme="majorBidi" w:cstheme="majorBidi"/>
            <w:rtl/>
            <w:rPrChange w:id="5910" w:author="yara ahmad" w:date="2021-04-18T08:34:00Z">
              <w:rPr>
                <w:rtl/>
              </w:rPr>
            </w:rPrChange>
          </w:rPr>
          <w:delText xml:space="preserve"> </w:delText>
        </w:r>
        <w:r w:rsidRPr="00AE4B49" w:rsidDel="00C329DF">
          <w:rPr>
            <w:rFonts w:asciiTheme="majorBidi" w:hAnsiTheme="majorBidi" w:cstheme="majorBidi" w:hint="cs"/>
            <w:rtl/>
            <w:rPrChange w:id="5911" w:author="yara ahmad" w:date="2021-04-18T08:34:00Z">
              <w:rPr>
                <w:rFonts w:hint="cs"/>
                <w:rtl/>
              </w:rPr>
            </w:rPrChange>
          </w:rPr>
          <w:delText>באופציית</w:delText>
        </w:r>
        <w:r w:rsidRPr="00AE4B49" w:rsidDel="00C329DF">
          <w:rPr>
            <w:rFonts w:asciiTheme="majorBidi" w:hAnsiTheme="majorBidi" w:cstheme="majorBidi"/>
            <w:rtl/>
            <w:rPrChange w:id="5912" w:author="yara ahmad" w:date="2021-04-18T08:34:00Z">
              <w:rPr>
                <w:rtl/>
              </w:rPr>
            </w:rPrChange>
          </w:rPr>
          <w:delText xml:space="preserve"> </w:delText>
        </w:r>
        <w:r w:rsidRPr="00AE4B49" w:rsidDel="00C329DF">
          <w:rPr>
            <w:rFonts w:asciiTheme="majorBidi" w:hAnsiTheme="majorBidi" w:cstheme="majorBidi"/>
            <w:rPrChange w:id="5913" w:author="yara ahmad" w:date="2021-04-18T08:34:00Z">
              <w:rPr/>
            </w:rPrChange>
          </w:rPr>
          <w:delText>logout</w:delText>
        </w:r>
        <w:r w:rsidRPr="00AE4B49" w:rsidDel="00C329DF">
          <w:rPr>
            <w:rFonts w:asciiTheme="majorBidi" w:hAnsiTheme="majorBidi" w:cstheme="majorBidi"/>
            <w:rtl/>
            <w:rPrChange w:id="5914" w:author="yara ahmad" w:date="2021-04-18T08:34:00Z">
              <w:rPr>
                <w:rtl/>
              </w:rPr>
            </w:rPrChange>
          </w:rPr>
          <w:delText xml:space="preserve"> </w:delText>
        </w:r>
        <w:r w:rsidRPr="00AE4B49" w:rsidDel="00C329DF">
          <w:rPr>
            <w:rFonts w:asciiTheme="majorBidi" w:hAnsiTheme="majorBidi" w:cstheme="majorBidi" w:hint="cs"/>
            <w:rtl/>
            <w:rPrChange w:id="5915" w:author="yara ahmad" w:date="2021-04-18T08:34:00Z">
              <w:rPr>
                <w:rFonts w:hint="cs"/>
                <w:rtl/>
              </w:rPr>
            </w:rPrChange>
          </w:rPr>
          <w:delText>עדיין</w:delText>
        </w:r>
        <w:r w:rsidRPr="00AE4B49" w:rsidDel="00C329DF">
          <w:rPr>
            <w:rFonts w:asciiTheme="majorBidi" w:hAnsiTheme="majorBidi" w:cstheme="majorBidi"/>
            <w:rtl/>
            <w:rPrChange w:id="5916" w:author="yara ahmad" w:date="2021-04-18T08:34:00Z">
              <w:rPr>
                <w:rtl/>
              </w:rPr>
            </w:rPrChange>
          </w:rPr>
          <w:delText xml:space="preserve"> </w:delText>
        </w:r>
        <w:r w:rsidRPr="00AE4B49" w:rsidDel="00C329DF">
          <w:rPr>
            <w:rFonts w:asciiTheme="majorBidi" w:hAnsiTheme="majorBidi" w:cstheme="majorBidi" w:hint="cs"/>
            <w:rtl/>
            <w:rPrChange w:id="5917" w:author="yara ahmad" w:date="2021-04-18T08:34:00Z">
              <w:rPr>
                <w:rFonts w:hint="cs"/>
                <w:rtl/>
              </w:rPr>
            </w:rPrChange>
          </w:rPr>
          <w:delText>המערכת</w:delText>
        </w:r>
        <w:r w:rsidRPr="00AE4B49" w:rsidDel="00C329DF">
          <w:rPr>
            <w:rFonts w:asciiTheme="majorBidi" w:hAnsiTheme="majorBidi" w:cstheme="majorBidi"/>
            <w:rtl/>
            <w:rPrChange w:id="5918" w:author="yara ahmad" w:date="2021-04-18T08:34:00Z">
              <w:rPr>
                <w:rtl/>
              </w:rPr>
            </w:rPrChange>
          </w:rPr>
          <w:delText xml:space="preserve"> </w:delText>
        </w:r>
        <w:r w:rsidRPr="00AE4B49" w:rsidDel="00C329DF">
          <w:rPr>
            <w:rFonts w:asciiTheme="majorBidi" w:hAnsiTheme="majorBidi" w:cstheme="majorBidi" w:hint="cs"/>
            <w:rtl/>
            <w:rPrChange w:id="5919" w:author="yara ahmad" w:date="2021-04-18T08:34:00Z">
              <w:rPr>
                <w:rFonts w:hint="cs"/>
                <w:rtl/>
              </w:rPr>
            </w:rPrChange>
          </w:rPr>
          <w:delText>מת</w:delText>
        </w:r>
        <w:r w:rsidR="000463AE" w:rsidRPr="00AE4B49" w:rsidDel="00C329DF">
          <w:rPr>
            <w:rFonts w:asciiTheme="majorBidi" w:hAnsiTheme="majorBidi" w:cstheme="majorBidi" w:hint="cs"/>
            <w:rtl/>
            <w:rPrChange w:id="5920" w:author="yara ahmad" w:date="2021-04-18T08:34:00Z">
              <w:rPr>
                <w:rFonts w:hint="cs"/>
                <w:rtl/>
              </w:rPr>
            </w:rPrChange>
          </w:rPr>
          <w:delText>י</w:delText>
        </w:r>
        <w:r w:rsidRPr="00AE4B49" w:rsidDel="00C329DF">
          <w:rPr>
            <w:rFonts w:asciiTheme="majorBidi" w:hAnsiTheme="majorBidi" w:cstheme="majorBidi" w:hint="cs"/>
            <w:rtl/>
            <w:rPrChange w:id="5921" w:author="yara ahmad" w:date="2021-04-18T08:34:00Z">
              <w:rPr>
                <w:rFonts w:hint="cs"/>
                <w:rtl/>
              </w:rPr>
            </w:rPrChange>
          </w:rPr>
          <w:delText>יחצת</w:delText>
        </w:r>
        <w:r w:rsidRPr="00AE4B49" w:rsidDel="00C329DF">
          <w:rPr>
            <w:rFonts w:asciiTheme="majorBidi" w:hAnsiTheme="majorBidi" w:cstheme="majorBidi"/>
            <w:rtl/>
            <w:rPrChange w:id="5922" w:author="yara ahmad" w:date="2021-04-18T08:34:00Z">
              <w:rPr>
                <w:rtl/>
              </w:rPr>
            </w:rPrChange>
          </w:rPr>
          <w:delText xml:space="preserve"> </w:delText>
        </w:r>
        <w:r w:rsidRPr="00AE4B49" w:rsidDel="00C329DF">
          <w:rPr>
            <w:rFonts w:asciiTheme="majorBidi" w:hAnsiTheme="majorBidi" w:cstheme="majorBidi" w:hint="cs"/>
            <w:rtl/>
            <w:rPrChange w:id="5923" w:author="yara ahmad" w:date="2021-04-18T08:34:00Z">
              <w:rPr>
                <w:rFonts w:hint="cs"/>
                <w:rtl/>
              </w:rPr>
            </w:rPrChange>
          </w:rPr>
          <w:delText>למשתמש</w:delText>
        </w:r>
        <w:r w:rsidRPr="00AE4B49" w:rsidDel="00C329DF">
          <w:rPr>
            <w:rFonts w:asciiTheme="majorBidi" w:hAnsiTheme="majorBidi" w:cstheme="majorBidi"/>
            <w:rtl/>
            <w:rPrChange w:id="5924" w:author="yara ahmad" w:date="2021-04-18T08:34:00Z">
              <w:rPr>
                <w:rtl/>
              </w:rPr>
            </w:rPrChange>
          </w:rPr>
          <w:delText xml:space="preserve"> </w:delText>
        </w:r>
        <w:r w:rsidRPr="00AE4B49" w:rsidDel="00C329DF">
          <w:rPr>
            <w:rFonts w:asciiTheme="majorBidi" w:hAnsiTheme="majorBidi" w:cstheme="majorBidi" w:hint="cs"/>
            <w:rtl/>
            <w:rPrChange w:id="5925" w:author="yara ahmad" w:date="2021-04-18T08:34:00Z">
              <w:rPr>
                <w:rFonts w:hint="cs"/>
                <w:rtl/>
              </w:rPr>
            </w:rPrChange>
          </w:rPr>
          <w:delText>כצרכן</w:delText>
        </w:r>
        <w:r w:rsidRPr="00AE4B49" w:rsidDel="00C329DF">
          <w:rPr>
            <w:rFonts w:asciiTheme="majorBidi" w:hAnsiTheme="majorBidi" w:cstheme="majorBidi"/>
            <w:rtl/>
            <w:rPrChange w:id="5926" w:author="yara ahmad" w:date="2021-04-18T08:34:00Z">
              <w:rPr>
                <w:rtl/>
              </w:rPr>
            </w:rPrChange>
          </w:rPr>
          <w:delText xml:space="preserve"> </w:delText>
        </w:r>
        <w:r w:rsidRPr="00AE4B49" w:rsidDel="00C329DF">
          <w:rPr>
            <w:rFonts w:asciiTheme="majorBidi" w:hAnsiTheme="majorBidi" w:cstheme="majorBidi" w:hint="cs"/>
            <w:rtl/>
            <w:rPrChange w:id="5927" w:author="yara ahmad" w:date="2021-04-18T08:34:00Z">
              <w:rPr>
                <w:rFonts w:hint="cs"/>
                <w:rtl/>
              </w:rPr>
            </w:rPrChange>
          </w:rPr>
          <w:delText>מנוי</w:delText>
        </w:r>
        <w:r w:rsidRPr="00AE4B49" w:rsidDel="00C329DF">
          <w:rPr>
            <w:rFonts w:asciiTheme="majorBidi" w:hAnsiTheme="majorBidi" w:cstheme="majorBidi"/>
            <w:rtl/>
            <w:rPrChange w:id="5928" w:author="yara ahmad" w:date="2021-04-18T08:34:00Z">
              <w:rPr>
                <w:rtl/>
              </w:rPr>
            </w:rPrChange>
          </w:rPr>
          <w:delText xml:space="preserve"> .</w:delText>
        </w:r>
      </w:del>
    </w:p>
    <w:p w14:paraId="08519CE2" w14:textId="2F75B694" w:rsidR="001C795F" w:rsidRPr="00AE4B49" w:rsidRDefault="009B2D00" w:rsidP="001C795F">
      <w:pPr>
        <w:rPr>
          <w:rFonts w:asciiTheme="majorBidi" w:hAnsiTheme="majorBidi" w:cstheme="majorBidi"/>
          <w:rtl/>
          <w:rPrChange w:id="5929" w:author="yara ahmad" w:date="2021-04-18T08:34:00Z">
            <w:rPr>
              <w:rtl/>
            </w:rPr>
          </w:rPrChange>
        </w:rPr>
      </w:pPr>
      <w:r w:rsidRPr="00AE4B49">
        <w:rPr>
          <w:rFonts w:asciiTheme="majorBidi" w:hAnsiTheme="majorBidi" w:cstheme="majorBidi"/>
          <w:noProof/>
          <w:rtl/>
          <w:rPrChange w:id="5930" w:author="yara ahmad" w:date="2021-04-18T08:34:00Z">
            <w:rPr>
              <w:noProof/>
              <w:rtl/>
            </w:rPr>
          </w:rPrChange>
        </w:rPr>
        <w:drawing>
          <wp:anchor distT="0" distB="0" distL="114300" distR="114300" simplePos="0" relativeHeight="251688960" behindDoc="0" locked="0" layoutInCell="1" allowOverlap="1" wp14:anchorId="1E0DE60A" wp14:editId="6A5A54ED">
            <wp:simplePos x="0" y="0"/>
            <wp:positionH relativeFrom="column">
              <wp:posOffset>1168400</wp:posOffset>
            </wp:positionH>
            <wp:positionV relativeFrom="paragraph">
              <wp:posOffset>238125</wp:posOffset>
            </wp:positionV>
            <wp:extent cx="3493770" cy="3482340"/>
            <wp:effectExtent l="0" t="0" r="0" b="0"/>
            <wp:wrapSquare wrapText="bothSides"/>
            <wp:docPr id="29" name="Picture 2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Diagram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3770" cy="3482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DFC39E8" w14:textId="1DBE23A2" w:rsidR="001C795F" w:rsidRPr="00AE4B49" w:rsidRDefault="001C795F" w:rsidP="001C795F">
      <w:pPr>
        <w:rPr>
          <w:rFonts w:asciiTheme="majorBidi" w:hAnsiTheme="majorBidi" w:cstheme="majorBidi"/>
          <w:rtl/>
          <w:rPrChange w:id="5931" w:author="yara ahmad" w:date="2021-04-18T08:34:00Z">
            <w:rPr>
              <w:rtl/>
            </w:rPr>
          </w:rPrChange>
        </w:rPr>
      </w:pPr>
    </w:p>
    <w:p w14:paraId="10464EC7" w14:textId="77777777" w:rsidR="001C795F" w:rsidRPr="00AE4B49" w:rsidRDefault="001C795F" w:rsidP="001C795F">
      <w:pPr>
        <w:rPr>
          <w:rFonts w:asciiTheme="majorBidi" w:hAnsiTheme="majorBidi" w:cstheme="majorBidi"/>
          <w:rtl/>
          <w:rPrChange w:id="5932" w:author="yara ahmad" w:date="2021-04-18T08:34:00Z">
            <w:rPr>
              <w:rtl/>
            </w:rPr>
          </w:rPrChange>
        </w:rPr>
      </w:pPr>
    </w:p>
    <w:p w14:paraId="7448E56E" w14:textId="77777777" w:rsidR="001C795F" w:rsidRPr="00AE4B49" w:rsidRDefault="001C795F" w:rsidP="001C795F">
      <w:pPr>
        <w:rPr>
          <w:rFonts w:asciiTheme="majorBidi" w:hAnsiTheme="majorBidi" w:cstheme="majorBidi"/>
          <w:rtl/>
          <w:rPrChange w:id="5933" w:author="yara ahmad" w:date="2021-04-18T08:34:00Z">
            <w:rPr>
              <w:rtl/>
            </w:rPr>
          </w:rPrChange>
        </w:rPr>
      </w:pPr>
    </w:p>
    <w:p w14:paraId="2B96B58F" w14:textId="77777777" w:rsidR="001C795F" w:rsidRPr="00AE4B49" w:rsidRDefault="001C795F" w:rsidP="001C795F">
      <w:pPr>
        <w:rPr>
          <w:rFonts w:asciiTheme="majorBidi" w:hAnsiTheme="majorBidi" w:cstheme="majorBidi"/>
          <w:rtl/>
          <w:rPrChange w:id="5934" w:author="yara ahmad" w:date="2021-04-18T08:34:00Z">
            <w:rPr>
              <w:rtl/>
            </w:rPr>
          </w:rPrChange>
        </w:rPr>
      </w:pPr>
    </w:p>
    <w:p w14:paraId="4FBFE785" w14:textId="77777777" w:rsidR="001C795F" w:rsidRPr="00AE4B49" w:rsidRDefault="001C795F" w:rsidP="001C795F">
      <w:pPr>
        <w:rPr>
          <w:rFonts w:asciiTheme="majorBidi" w:hAnsiTheme="majorBidi" w:cstheme="majorBidi"/>
          <w:rtl/>
          <w:rPrChange w:id="5935" w:author="yara ahmad" w:date="2021-04-18T08:34:00Z">
            <w:rPr>
              <w:rtl/>
            </w:rPr>
          </w:rPrChange>
        </w:rPr>
      </w:pPr>
    </w:p>
    <w:p w14:paraId="1021B87B" w14:textId="77777777" w:rsidR="001C795F" w:rsidRPr="00AE4B49" w:rsidRDefault="001C795F" w:rsidP="001C795F">
      <w:pPr>
        <w:rPr>
          <w:rFonts w:asciiTheme="majorBidi" w:hAnsiTheme="majorBidi" w:cstheme="majorBidi"/>
          <w:rtl/>
          <w:rPrChange w:id="5936" w:author="yara ahmad" w:date="2021-04-18T08:34:00Z">
            <w:rPr>
              <w:rtl/>
            </w:rPr>
          </w:rPrChange>
        </w:rPr>
      </w:pPr>
    </w:p>
    <w:p w14:paraId="78AEEE05" w14:textId="77777777" w:rsidR="001C795F" w:rsidRPr="00AE4B49" w:rsidRDefault="001C795F" w:rsidP="001C795F">
      <w:pPr>
        <w:rPr>
          <w:rFonts w:asciiTheme="majorBidi" w:hAnsiTheme="majorBidi" w:cstheme="majorBidi"/>
          <w:rtl/>
          <w:rPrChange w:id="5937" w:author="yara ahmad" w:date="2021-04-18T08:34:00Z">
            <w:rPr>
              <w:rtl/>
            </w:rPr>
          </w:rPrChange>
        </w:rPr>
      </w:pPr>
    </w:p>
    <w:p w14:paraId="69EE1D84" w14:textId="77777777" w:rsidR="001C795F" w:rsidRPr="00AE4B49" w:rsidRDefault="001C795F" w:rsidP="001C795F">
      <w:pPr>
        <w:rPr>
          <w:rFonts w:asciiTheme="majorBidi" w:hAnsiTheme="majorBidi" w:cstheme="majorBidi"/>
          <w:rtl/>
          <w:rPrChange w:id="5938" w:author="yara ahmad" w:date="2021-04-18T08:34:00Z">
            <w:rPr>
              <w:rtl/>
            </w:rPr>
          </w:rPrChange>
        </w:rPr>
      </w:pPr>
    </w:p>
    <w:p w14:paraId="6EEF39C6" w14:textId="77777777" w:rsidR="001C795F" w:rsidRPr="00AE4B49" w:rsidRDefault="001C795F" w:rsidP="001C795F">
      <w:pPr>
        <w:rPr>
          <w:rFonts w:asciiTheme="majorBidi" w:hAnsiTheme="majorBidi" w:cstheme="majorBidi"/>
          <w:rtl/>
          <w:rPrChange w:id="5939" w:author="yara ahmad" w:date="2021-04-18T08:34:00Z">
            <w:rPr>
              <w:rtl/>
            </w:rPr>
          </w:rPrChange>
        </w:rPr>
      </w:pPr>
    </w:p>
    <w:p w14:paraId="6A88658D" w14:textId="77777777" w:rsidR="001C795F" w:rsidRPr="00AE4B49" w:rsidRDefault="001C795F" w:rsidP="001C795F">
      <w:pPr>
        <w:rPr>
          <w:rFonts w:asciiTheme="majorBidi" w:hAnsiTheme="majorBidi" w:cstheme="majorBidi"/>
          <w:rtl/>
          <w:rPrChange w:id="5940" w:author="yara ahmad" w:date="2021-04-18T08:34:00Z">
            <w:rPr>
              <w:rtl/>
            </w:rPr>
          </w:rPrChange>
        </w:rPr>
      </w:pPr>
    </w:p>
    <w:p w14:paraId="0DACBF8C" w14:textId="77777777" w:rsidR="001C795F" w:rsidRPr="00AE4B49" w:rsidRDefault="001C795F" w:rsidP="001C795F">
      <w:pPr>
        <w:rPr>
          <w:rFonts w:asciiTheme="majorBidi" w:hAnsiTheme="majorBidi" w:cstheme="majorBidi"/>
          <w:rtl/>
          <w:rPrChange w:id="5941" w:author="yara ahmad" w:date="2021-04-18T08:34:00Z">
            <w:rPr>
              <w:rtl/>
            </w:rPr>
          </w:rPrChange>
        </w:rPr>
      </w:pPr>
    </w:p>
    <w:p w14:paraId="77416E5A" w14:textId="5C6D4C87" w:rsidR="00B031AC" w:rsidRPr="00AE4B49" w:rsidRDefault="00B031AC" w:rsidP="001C795F">
      <w:pPr>
        <w:rPr>
          <w:rFonts w:asciiTheme="majorBidi" w:hAnsiTheme="majorBidi" w:cstheme="majorBidi"/>
          <w:rtl/>
          <w:rPrChange w:id="5942" w:author="yara ahmad" w:date="2021-04-18T08:34:00Z">
            <w:rPr>
              <w:rtl/>
            </w:rPr>
          </w:rPrChange>
        </w:rPr>
      </w:pPr>
    </w:p>
    <w:p w14:paraId="681DB29A" w14:textId="77777777" w:rsidR="000463AE" w:rsidRPr="00AE4B49" w:rsidRDefault="000463AE" w:rsidP="001C795F">
      <w:pPr>
        <w:rPr>
          <w:rFonts w:asciiTheme="majorBidi" w:hAnsiTheme="majorBidi" w:cstheme="majorBidi"/>
          <w:rtl/>
          <w:rPrChange w:id="5943" w:author="yara ahmad" w:date="2021-04-18T08:34:00Z">
            <w:rPr>
              <w:rtl/>
            </w:rPr>
          </w:rPrChange>
        </w:rPr>
      </w:pPr>
    </w:p>
    <w:p w14:paraId="6BAA8CA1" w14:textId="77777777" w:rsidR="001C795F" w:rsidRPr="00AE4B49" w:rsidRDefault="001C795F" w:rsidP="001C795F">
      <w:pPr>
        <w:rPr>
          <w:rFonts w:asciiTheme="majorBidi" w:hAnsiTheme="majorBidi" w:cstheme="majorBidi"/>
          <w:b/>
          <w:bCs/>
          <w:u w:val="single"/>
          <w:rtl/>
          <w:rPrChange w:id="5944" w:author="yara ahmad" w:date="2021-04-18T08:34:00Z">
            <w:rPr>
              <w:b/>
              <w:bCs/>
              <w:u w:val="single"/>
              <w:rtl/>
            </w:rPr>
          </w:rPrChange>
        </w:rPr>
      </w:pPr>
      <w:r w:rsidRPr="00AE4B49">
        <w:rPr>
          <w:rFonts w:asciiTheme="majorBidi" w:hAnsiTheme="majorBidi" w:cstheme="majorBidi"/>
          <w:b/>
          <w:bCs/>
          <w:u w:val="single"/>
          <w:rtl/>
          <w:rPrChange w:id="5945" w:author="yara ahmad" w:date="2021-04-18T08:34:00Z">
            <w:rPr>
              <w:b/>
              <w:bCs/>
              <w:u w:val="single"/>
              <w:rtl/>
            </w:rPr>
          </w:rPrChange>
        </w:rPr>
        <w:t xml:space="preserve">3.2) </w:t>
      </w:r>
      <w:r w:rsidRPr="00AE4B49">
        <w:rPr>
          <w:rFonts w:asciiTheme="majorBidi" w:hAnsiTheme="majorBidi" w:cstheme="majorBidi" w:hint="cs"/>
          <w:b/>
          <w:bCs/>
          <w:u w:val="single"/>
          <w:rtl/>
          <w:rPrChange w:id="5946" w:author="yara ahmad" w:date="2021-04-18T08:34:00Z">
            <w:rPr>
              <w:rFonts w:hint="cs"/>
              <w:b/>
              <w:bCs/>
              <w:u w:val="single"/>
              <w:rtl/>
            </w:rPr>
          </w:rPrChange>
        </w:rPr>
        <w:t>פתיחת</w:t>
      </w:r>
      <w:r w:rsidRPr="00AE4B49">
        <w:rPr>
          <w:rFonts w:asciiTheme="majorBidi" w:hAnsiTheme="majorBidi" w:cstheme="majorBidi"/>
          <w:b/>
          <w:bCs/>
          <w:u w:val="single"/>
          <w:rtl/>
          <w:rPrChange w:id="5947" w:author="yara ahmad" w:date="2021-04-18T08:34:00Z">
            <w:rPr>
              <w:b/>
              <w:bCs/>
              <w:u w:val="single"/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b/>
          <w:bCs/>
          <w:u w:val="single"/>
          <w:rtl/>
          <w:rPrChange w:id="5948" w:author="yara ahmad" w:date="2021-04-18T08:34:00Z">
            <w:rPr>
              <w:rFonts w:hint="cs"/>
              <w:b/>
              <w:bCs/>
              <w:u w:val="single"/>
              <w:rtl/>
            </w:rPr>
          </w:rPrChange>
        </w:rPr>
        <w:t>חנות</w:t>
      </w:r>
      <w:r w:rsidRPr="00AE4B49">
        <w:rPr>
          <w:rFonts w:asciiTheme="majorBidi" w:hAnsiTheme="majorBidi" w:cstheme="majorBidi"/>
          <w:b/>
          <w:bCs/>
          <w:u w:val="single"/>
          <w:rtl/>
          <w:rPrChange w:id="5949" w:author="yara ahmad" w:date="2021-04-18T08:34:00Z">
            <w:rPr>
              <w:b/>
              <w:bCs/>
              <w:u w:val="single"/>
              <w:rtl/>
            </w:rPr>
          </w:rPrChange>
        </w:rPr>
        <w:t xml:space="preserve"> :</w:t>
      </w:r>
    </w:p>
    <w:p w14:paraId="08E1F3B4" w14:textId="77777777" w:rsidR="001C795F" w:rsidRPr="00AE4B49" w:rsidRDefault="001C795F" w:rsidP="001C795F">
      <w:pPr>
        <w:rPr>
          <w:rFonts w:asciiTheme="majorBidi" w:hAnsiTheme="majorBidi" w:cstheme="majorBidi"/>
          <w:rtl/>
          <w:rPrChange w:id="5950" w:author="yara ahmad" w:date="2021-04-18T08:34:00Z">
            <w:rPr>
              <w:rtl/>
            </w:rPr>
          </w:rPrChange>
        </w:rPr>
      </w:pPr>
      <w:r w:rsidRPr="00AE4B49">
        <w:rPr>
          <w:rFonts w:asciiTheme="majorBidi" w:hAnsiTheme="majorBidi" w:cstheme="majorBidi" w:hint="cs"/>
          <w:rtl/>
          <w:rPrChange w:id="5951" w:author="yara ahmad" w:date="2021-04-18T08:34:00Z">
            <w:rPr>
              <w:rFonts w:hint="cs"/>
              <w:rtl/>
            </w:rPr>
          </w:rPrChange>
        </w:rPr>
        <w:t>תיאור</w:t>
      </w:r>
      <w:r w:rsidRPr="00AE4B49">
        <w:rPr>
          <w:rFonts w:asciiTheme="majorBidi" w:hAnsiTheme="majorBidi" w:cstheme="majorBidi"/>
          <w:rtl/>
          <w:rPrChange w:id="5952" w:author="yara ahmad" w:date="2021-04-18T08:34:00Z">
            <w:rPr>
              <w:rtl/>
            </w:rPr>
          </w:rPrChange>
        </w:rPr>
        <w:t xml:space="preserve"> : </w:t>
      </w:r>
      <w:r w:rsidRPr="00AE4B49">
        <w:rPr>
          <w:rFonts w:asciiTheme="majorBidi" w:hAnsiTheme="majorBidi" w:cstheme="majorBidi" w:hint="cs"/>
          <w:rtl/>
          <w:rPrChange w:id="5953" w:author="yara ahmad" w:date="2021-04-18T08:34:00Z">
            <w:rPr>
              <w:rFonts w:hint="cs"/>
              <w:rtl/>
            </w:rPr>
          </w:rPrChange>
        </w:rPr>
        <w:t>מנוי</w:t>
      </w:r>
      <w:r w:rsidRPr="00AE4B49">
        <w:rPr>
          <w:rFonts w:asciiTheme="majorBidi" w:hAnsiTheme="majorBidi" w:cstheme="majorBidi"/>
          <w:rtl/>
          <w:rPrChange w:id="5954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5955" w:author="yara ahmad" w:date="2021-04-18T08:34:00Z">
            <w:rPr>
              <w:rFonts w:hint="cs"/>
              <w:rtl/>
            </w:rPr>
          </w:rPrChange>
        </w:rPr>
        <w:t>של</w:t>
      </w:r>
      <w:r w:rsidRPr="00AE4B49">
        <w:rPr>
          <w:rFonts w:asciiTheme="majorBidi" w:hAnsiTheme="majorBidi" w:cstheme="majorBidi"/>
          <w:rtl/>
          <w:rPrChange w:id="5956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5957" w:author="yara ahmad" w:date="2021-04-18T08:34:00Z">
            <w:rPr>
              <w:rFonts w:hint="cs"/>
              <w:rtl/>
            </w:rPr>
          </w:rPrChange>
        </w:rPr>
        <w:t>המערכת</w:t>
      </w:r>
      <w:r w:rsidRPr="00AE4B49">
        <w:rPr>
          <w:rFonts w:asciiTheme="majorBidi" w:hAnsiTheme="majorBidi" w:cstheme="majorBidi"/>
          <w:rtl/>
          <w:rPrChange w:id="5958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5959" w:author="yara ahmad" w:date="2021-04-18T08:34:00Z">
            <w:rPr>
              <w:rFonts w:hint="cs"/>
              <w:rtl/>
            </w:rPr>
          </w:rPrChange>
        </w:rPr>
        <w:t>יכול</w:t>
      </w:r>
      <w:r w:rsidRPr="00AE4B49">
        <w:rPr>
          <w:rFonts w:asciiTheme="majorBidi" w:hAnsiTheme="majorBidi" w:cstheme="majorBidi"/>
          <w:rtl/>
          <w:rPrChange w:id="5960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5961" w:author="yara ahmad" w:date="2021-04-18T08:34:00Z">
            <w:rPr>
              <w:rFonts w:hint="cs"/>
              <w:rtl/>
            </w:rPr>
          </w:rPrChange>
        </w:rPr>
        <w:t>לפתוח</w:t>
      </w:r>
      <w:r w:rsidRPr="00AE4B49">
        <w:rPr>
          <w:rFonts w:asciiTheme="majorBidi" w:hAnsiTheme="majorBidi" w:cstheme="majorBidi"/>
          <w:rtl/>
          <w:rPrChange w:id="5962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5963" w:author="yara ahmad" w:date="2021-04-18T08:34:00Z">
            <w:rPr>
              <w:rFonts w:hint="cs"/>
              <w:rtl/>
            </w:rPr>
          </w:rPrChange>
        </w:rPr>
        <w:t>חנות</w:t>
      </w:r>
      <w:r w:rsidRPr="00AE4B49">
        <w:rPr>
          <w:rFonts w:asciiTheme="majorBidi" w:hAnsiTheme="majorBidi" w:cstheme="majorBidi"/>
          <w:rtl/>
          <w:rPrChange w:id="5964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5965" w:author="yara ahmad" w:date="2021-04-18T08:34:00Z">
            <w:rPr>
              <w:rFonts w:hint="cs"/>
              <w:rtl/>
            </w:rPr>
          </w:rPrChange>
        </w:rPr>
        <w:t>ולהיות</w:t>
      </w:r>
      <w:r w:rsidRPr="00AE4B49">
        <w:rPr>
          <w:rFonts w:asciiTheme="majorBidi" w:hAnsiTheme="majorBidi" w:cstheme="majorBidi"/>
          <w:rtl/>
          <w:rPrChange w:id="5966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5967" w:author="yara ahmad" w:date="2021-04-18T08:34:00Z">
            <w:rPr>
              <w:rFonts w:hint="cs"/>
              <w:rtl/>
            </w:rPr>
          </w:rPrChange>
        </w:rPr>
        <w:t>למייסד</w:t>
      </w:r>
      <w:r w:rsidRPr="00AE4B49">
        <w:rPr>
          <w:rFonts w:asciiTheme="majorBidi" w:hAnsiTheme="majorBidi" w:cstheme="majorBidi"/>
          <w:rtl/>
          <w:rPrChange w:id="5968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5969" w:author="yara ahmad" w:date="2021-04-18T08:34:00Z">
            <w:rPr>
              <w:rFonts w:hint="cs"/>
              <w:rtl/>
            </w:rPr>
          </w:rPrChange>
        </w:rPr>
        <w:t>החנות</w:t>
      </w:r>
      <w:r w:rsidRPr="00AE4B49">
        <w:rPr>
          <w:rFonts w:asciiTheme="majorBidi" w:hAnsiTheme="majorBidi" w:cstheme="majorBidi"/>
          <w:rtl/>
          <w:rPrChange w:id="5970" w:author="yara ahmad" w:date="2021-04-18T08:34:00Z">
            <w:rPr>
              <w:rtl/>
            </w:rPr>
          </w:rPrChange>
        </w:rPr>
        <w:t xml:space="preserve"> ( </w:t>
      </w:r>
      <w:r w:rsidRPr="00AE4B49">
        <w:rPr>
          <w:rFonts w:asciiTheme="majorBidi" w:hAnsiTheme="majorBidi" w:cstheme="majorBidi" w:hint="cs"/>
          <w:rtl/>
          <w:rPrChange w:id="5971" w:author="yara ahmad" w:date="2021-04-18T08:34:00Z">
            <w:rPr>
              <w:rFonts w:hint="cs"/>
              <w:rtl/>
            </w:rPr>
          </w:rPrChange>
        </w:rPr>
        <w:t>בעל</w:t>
      </w:r>
      <w:r w:rsidRPr="00AE4B49">
        <w:rPr>
          <w:rFonts w:asciiTheme="majorBidi" w:hAnsiTheme="majorBidi" w:cstheme="majorBidi"/>
          <w:rtl/>
          <w:rPrChange w:id="5972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5973" w:author="yara ahmad" w:date="2021-04-18T08:34:00Z">
            <w:rPr>
              <w:rFonts w:hint="cs"/>
              <w:rtl/>
            </w:rPr>
          </w:rPrChange>
        </w:rPr>
        <w:t>החנות</w:t>
      </w:r>
      <w:r w:rsidRPr="00AE4B49">
        <w:rPr>
          <w:rFonts w:asciiTheme="majorBidi" w:hAnsiTheme="majorBidi" w:cstheme="majorBidi"/>
          <w:rtl/>
          <w:rPrChange w:id="5974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5975" w:author="yara ahmad" w:date="2021-04-18T08:34:00Z">
            <w:rPr>
              <w:rFonts w:hint="cs"/>
              <w:rtl/>
            </w:rPr>
          </w:rPrChange>
        </w:rPr>
        <w:t>הראשון</w:t>
      </w:r>
      <w:r w:rsidRPr="00AE4B49">
        <w:rPr>
          <w:rFonts w:asciiTheme="majorBidi" w:hAnsiTheme="majorBidi" w:cstheme="majorBidi"/>
          <w:rtl/>
          <w:rPrChange w:id="5976" w:author="yara ahmad" w:date="2021-04-18T08:34:00Z">
            <w:rPr>
              <w:rtl/>
            </w:rPr>
          </w:rPrChange>
        </w:rPr>
        <w:t xml:space="preserve"> ) , </w:t>
      </w:r>
      <w:r w:rsidRPr="00AE4B49">
        <w:rPr>
          <w:rFonts w:asciiTheme="majorBidi" w:hAnsiTheme="majorBidi" w:cstheme="majorBidi" w:hint="cs"/>
          <w:rtl/>
          <w:rPrChange w:id="5977" w:author="yara ahmad" w:date="2021-04-18T08:34:00Z">
            <w:rPr>
              <w:rFonts w:hint="cs"/>
              <w:rtl/>
            </w:rPr>
          </w:rPrChange>
        </w:rPr>
        <w:t>בנוסף</w:t>
      </w:r>
      <w:r w:rsidRPr="00AE4B49">
        <w:rPr>
          <w:rFonts w:asciiTheme="majorBidi" w:hAnsiTheme="majorBidi" w:cstheme="majorBidi"/>
          <w:rtl/>
          <w:rPrChange w:id="5978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5979" w:author="yara ahmad" w:date="2021-04-18T08:34:00Z">
            <w:rPr>
              <w:rFonts w:hint="cs"/>
              <w:rtl/>
            </w:rPr>
          </w:rPrChange>
        </w:rPr>
        <w:t>להיותו</w:t>
      </w:r>
      <w:r w:rsidRPr="00AE4B49">
        <w:rPr>
          <w:rFonts w:asciiTheme="majorBidi" w:hAnsiTheme="majorBidi" w:cstheme="majorBidi"/>
          <w:rtl/>
          <w:rPrChange w:id="5980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5981" w:author="yara ahmad" w:date="2021-04-18T08:34:00Z">
            <w:rPr>
              <w:rFonts w:hint="cs"/>
              <w:rtl/>
            </w:rPr>
          </w:rPrChange>
        </w:rPr>
        <w:t>קונה</w:t>
      </w:r>
      <w:r w:rsidRPr="00AE4B49">
        <w:rPr>
          <w:rFonts w:asciiTheme="majorBidi" w:hAnsiTheme="majorBidi" w:cstheme="majorBidi"/>
          <w:rtl/>
          <w:rPrChange w:id="5982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5983" w:author="yara ahmad" w:date="2021-04-18T08:34:00Z">
            <w:rPr>
              <w:rFonts w:hint="cs"/>
              <w:rtl/>
            </w:rPr>
          </w:rPrChange>
        </w:rPr>
        <w:t>מנוי</w:t>
      </w:r>
      <w:r w:rsidRPr="00AE4B49">
        <w:rPr>
          <w:rFonts w:asciiTheme="majorBidi" w:hAnsiTheme="majorBidi" w:cstheme="majorBidi"/>
          <w:rPrChange w:id="5984" w:author="yara ahmad" w:date="2021-04-18T08:34:00Z">
            <w:rPr/>
          </w:rPrChange>
        </w:rPr>
        <w:t>.</w:t>
      </w:r>
    </w:p>
    <w:p w14:paraId="5F4EF391" w14:textId="7DDC608A" w:rsidR="001C795F" w:rsidRPr="00AE4B49" w:rsidRDefault="001C795F" w:rsidP="001C795F">
      <w:pPr>
        <w:rPr>
          <w:ins w:id="5985" w:author="jamil" w:date="2021-04-17T19:17:00Z"/>
          <w:rFonts w:asciiTheme="majorBidi" w:hAnsiTheme="majorBidi" w:cstheme="majorBidi"/>
          <w:rtl/>
          <w:rPrChange w:id="5986" w:author="yara ahmad" w:date="2021-04-18T08:34:00Z">
            <w:rPr>
              <w:ins w:id="5987" w:author="jamil" w:date="2021-04-17T19:17:00Z"/>
              <w:rtl/>
            </w:rPr>
          </w:rPrChange>
        </w:rPr>
      </w:pPr>
      <w:r w:rsidRPr="00AE4B49">
        <w:rPr>
          <w:rFonts w:asciiTheme="majorBidi" w:hAnsiTheme="majorBidi" w:cstheme="majorBidi" w:hint="cs"/>
          <w:rtl/>
          <w:rPrChange w:id="5988" w:author="yara ahmad" w:date="2021-04-18T08:34:00Z">
            <w:rPr>
              <w:rFonts w:hint="cs"/>
              <w:rtl/>
            </w:rPr>
          </w:rPrChange>
        </w:rPr>
        <w:t>שחקנים</w:t>
      </w:r>
      <w:r w:rsidRPr="00AE4B49">
        <w:rPr>
          <w:rFonts w:asciiTheme="majorBidi" w:hAnsiTheme="majorBidi" w:cstheme="majorBidi"/>
          <w:rtl/>
          <w:rPrChange w:id="5989" w:author="yara ahmad" w:date="2021-04-18T08:34:00Z">
            <w:rPr>
              <w:rtl/>
            </w:rPr>
          </w:rPrChange>
        </w:rPr>
        <w:t xml:space="preserve"> : </w:t>
      </w:r>
      <w:r w:rsidRPr="00AE4B49">
        <w:rPr>
          <w:rFonts w:asciiTheme="majorBidi" w:hAnsiTheme="majorBidi" w:cstheme="majorBidi" w:hint="cs"/>
          <w:rtl/>
          <w:rPrChange w:id="5990" w:author="yara ahmad" w:date="2021-04-18T08:34:00Z">
            <w:rPr>
              <w:rFonts w:hint="cs"/>
              <w:rtl/>
            </w:rPr>
          </w:rPrChange>
        </w:rPr>
        <w:t>המערכת</w:t>
      </w:r>
      <w:r w:rsidRPr="00AE4B49">
        <w:rPr>
          <w:rFonts w:asciiTheme="majorBidi" w:hAnsiTheme="majorBidi" w:cstheme="majorBidi"/>
          <w:rtl/>
          <w:rPrChange w:id="5991" w:author="yara ahmad" w:date="2021-04-18T08:34:00Z">
            <w:rPr>
              <w:rtl/>
            </w:rPr>
          </w:rPrChange>
        </w:rPr>
        <w:t xml:space="preserve"> , </w:t>
      </w:r>
      <w:r w:rsidRPr="00AE4B49">
        <w:rPr>
          <w:rFonts w:asciiTheme="majorBidi" w:hAnsiTheme="majorBidi" w:cstheme="majorBidi" w:hint="cs"/>
          <w:rtl/>
          <w:rPrChange w:id="5992" w:author="yara ahmad" w:date="2021-04-18T08:34:00Z">
            <w:rPr>
              <w:rFonts w:hint="cs"/>
              <w:rtl/>
            </w:rPr>
          </w:rPrChange>
        </w:rPr>
        <w:t>משתמש</w:t>
      </w:r>
      <w:r w:rsidRPr="00AE4B49">
        <w:rPr>
          <w:rFonts w:asciiTheme="majorBidi" w:hAnsiTheme="majorBidi" w:cstheme="majorBidi"/>
          <w:rtl/>
          <w:rPrChange w:id="5993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5994" w:author="yara ahmad" w:date="2021-04-18T08:34:00Z">
            <w:rPr>
              <w:rFonts w:hint="cs"/>
              <w:rtl/>
            </w:rPr>
          </w:rPrChange>
        </w:rPr>
        <w:t>מנוי</w:t>
      </w:r>
    </w:p>
    <w:p w14:paraId="0A708A98" w14:textId="5A60F669" w:rsidR="005F61F5" w:rsidRPr="00AE4B49" w:rsidRDefault="005F61F5" w:rsidP="001C795F">
      <w:pPr>
        <w:rPr>
          <w:rFonts w:asciiTheme="majorBidi" w:hAnsiTheme="majorBidi" w:cstheme="majorBidi"/>
          <w:rtl/>
          <w:rPrChange w:id="5995" w:author="yara ahmad" w:date="2021-04-18T08:34:00Z">
            <w:rPr>
              <w:rtl/>
            </w:rPr>
          </w:rPrChange>
        </w:rPr>
      </w:pPr>
      <w:ins w:id="5996" w:author="jamil" w:date="2021-04-17T19:17:00Z">
        <w:r w:rsidRPr="00AE4B49">
          <w:rPr>
            <w:rFonts w:asciiTheme="majorBidi" w:hAnsiTheme="majorBidi" w:cstheme="majorBidi" w:hint="cs"/>
            <w:rtl/>
            <w:rPrChange w:id="5997" w:author="yara ahmad" w:date="2021-04-18T08:34:00Z">
              <w:rPr>
                <w:rFonts w:hint="cs"/>
                <w:rtl/>
              </w:rPr>
            </w:rPrChange>
          </w:rPr>
          <w:t>פרמטרים</w:t>
        </w:r>
        <w:r w:rsidRPr="00AE4B49">
          <w:rPr>
            <w:rFonts w:asciiTheme="majorBidi" w:hAnsiTheme="majorBidi" w:cstheme="majorBidi"/>
            <w:rtl/>
            <w:rPrChange w:id="5998" w:author="yara ahmad" w:date="2021-04-18T08:34:00Z">
              <w:rPr>
                <w:rtl/>
              </w:rPr>
            </w:rPrChange>
          </w:rPr>
          <w:t xml:space="preserve"> : </w:t>
        </w:r>
        <w:r w:rsidRPr="00AE4B49">
          <w:rPr>
            <w:rFonts w:asciiTheme="majorBidi" w:hAnsiTheme="majorBidi" w:cstheme="majorBidi" w:hint="cs"/>
            <w:rtl/>
            <w:rPrChange w:id="5999" w:author="yara ahmad" w:date="2021-04-18T08:34:00Z">
              <w:rPr>
                <w:rFonts w:hint="cs"/>
                <w:rtl/>
              </w:rPr>
            </w:rPrChange>
          </w:rPr>
          <w:t>שם</w:t>
        </w:r>
        <w:r w:rsidRPr="00AE4B49">
          <w:rPr>
            <w:rFonts w:asciiTheme="majorBidi" w:hAnsiTheme="majorBidi" w:cstheme="majorBidi"/>
            <w:rtl/>
            <w:rPrChange w:id="6000" w:author="yara ahmad" w:date="2021-04-18T08:34:00Z">
              <w:rPr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rtl/>
            <w:rPrChange w:id="6001" w:author="yara ahmad" w:date="2021-04-18T08:34:00Z">
              <w:rPr>
                <w:rFonts w:hint="cs"/>
                <w:rtl/>
              </w:rPr>
            </w:rPrChange>
          </w:rPr>
          <w:t>חנות</w:t>
        </w:r>
      </w:ins>
    </w:p>
    <w:p w14:paraId="72E2DDD6" w14:textId="77777777" w:rsidR="001C795F" w:rsidRPr="00AE4B49" w:rsidRDefault="001C795F" w:rsidP="001C795F">
      <w:pPr>
        <w:rPr>
          <w:rFonts w:asciiTheme="majorBidi" w:hAnsiTheme="majorBidi" w:cstheme="majorBidi"/>
          <w:rtl/>
          <w:rPrChange w:id="6002" w:author="yara ahmad" w:date="2021-04-18T08:34:00Z">
            <w:rPr>
              <w:rtl/>
            </w:rPr>
          </w:rPrChange>
        </w:rPr>
      </w:pPr>
      <w:proofErr w:type="spellStart"/>
      <w:r w:rsidRPr="00AE4B49">
        <w:rPr>
          <w:rFonts w:asciiTheme="majorBidi" w:hAnsiTheme="majorBidi" w:cstheme="majorBidi"/>
          <w:rPrChange w:id="6003" w:author="yara ahmad" w:date="2021-04-18T08:34:00Z">
            <w:rPr/>
          </w:rPrChange>
        </w:rPr>
        <w:t xml:space="preserve">pre </w:t>
      </w:r>
      <w:proofErr w:type="gramStart"/>
      <w:r w:rsidRPr="00AE4B49">
        <w:rPr>
          <w:rFonts w:asciiTheme="majorBidi" w:hAnsiTheme="majorBidi" w:cstheme="majorBidi"/>
          <w:rPrChange w:id="6004" w:author="yara ahmad" w:date="2021-04-18T08:34:00Z">
            <w:rPr/>
          </w:rPrChange>
        </w:rPr>
        <w:t>condition</w:t>
      </w:r>
      <w:proofErr w:type="spellEnd"/>
      <w:r w:rsidRPr="00AE4B49">
        <w:rPr>
          <w:rFonts w:asciiTheme="majorBidi" w:hAnsiTheme="majorBidi" w:cstheme="majorBidi"/>
          <w:rtl/>
          <w:rPrChange w:id="6005" w:author="yara ahmad" w:date="2021-04-18T08:34:00Z">
            <w:rPr>
              <w:rtl/>
            </w:rPr>
          </w:rPrChange>
        </w:rPr>
        <w:t xml:space="preserve"> :</w:t>
      </w:r>
      <w:proofErr w:type="gramEnd"/>
      <w:r w:rsidRPr="00AE4B49">
        <w:rPr>
          <w:rFonts w:asciiTheme="majorBidi" w:hAnsiTheme="majorBidi" w:cstheme="majorBidi"/>
          <w:rtl/>
          <w:rPrChange w:id="6006" w:author="yara ahmad" w:date="2021-04-18T08:34:00Z">
            <w:rPr>
              <w:rtl/>
            </w:rPr>
          </w:rPrChange>
        </w:rPr>
        <w:t xml:space="preserve">  </w:t>
      </w:r>
      <w:r w:rsidRPr="00AE4B49">
        <w:rPr>
          <w:rFonts w:asciiTheme="majorBidi" w:hAnsiTheme="majorBidi" w:cstheme="majorBidi" w:hint="cs"/>
          <w:rtl/>
          <w:rPrChange w:id="6007" w:author="yara ahmad" w:date="2021-04-18T08:34:00Z">
            <w:rPr>
              <w:rFonts w:hint="cs"/>
              <w:rtl/>
            </w:rPr>
          </w:rPrChange>
        </w:rPr>
        <w:t>המשתמש</w:t>
      </w:r>
      <w:r w:rsidRPr="00AE4B49">
        <w:rPr>
          <w:rFonts w:asciiTheme="majorBidi" w:hAnsiTheme="majorBidi" w:cstheme="majorBidi"/>
          <w:rtl/>
          <w:rPrChange w:id="6008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6009" w:author="yara ahmad" w:date="2021-04-18T08:34:00Z">
            <w:rPr>
              <w:rFonts w:hint="cs"/>
              <w:rtl/>
            </w:rPr>
          </w:rPrChange>
        </w:rPr>
        <w:t>מחובר</w:t>
      </w:r>
      <w:r w:rsidRPr="00AE4B49">
        <w:rPr>
          <w:rFonts w:asciiTheme="majorBidi" w:hAnsiTheme="majorBidi" w:cstheme="majorBidi"/>
          <w:rtl/>
          <w:rPrChange w:id="6010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6011" w:author="yara ahmad" w:date="2021-04-18T08:34:00Z">
            <w:rPr>
              <w:rFonts w:hint="cs"/>
              <w:rtl/>
            </w:rPr>
          </w:rPrChange>
        </w:rPr>
        <w:t>למערכת</w:t>
      </w:r>
      <w:r w:rsidRPr="00AE4B49">
        <w:rPr>
          <w:rFonts w:asciiTheme="majorBidi" w:hAnsiTheme="majorBidi" w:cstheme="majorBidi"/>
          <w:rtl/>
          <w:rPrChange w:id="6012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6013" w:author="yara ahmad" w:date="2021-04-18T08:34:00Z">
            <w:rPr>
              <w:rFonts w:hint="cs"/>
              <w:rtl/>
            </w:rPr>
          </w:rPrChange>
        </w:rPr>
        <w:t>כ</w:t>
      </w:r>
      <w:r w:rsidRPr="00AE4B49">
        <w:rPr>
          <w:rFonts w:asciiTheme="majorBidi" w:hAnsiTheme="majorBidi" w:cstheme="majorBidi"/>
          <w:rtl/>
          <w:rPrChange w:id="6014" w:author="yara ahmad" w:date="2021-04-18T08:34:00Z">
            <w:rPr>
              <w:rtl/>
            </w:rPr>
          </w:rPrChange>
        </w:rPr>
        <w:t xml:space="preserve"> " </w:t>
      </w:r>
      <w:r w:rsidRPr="00AE4B49">
        <w:rPr>
          <w:rFonts w:asciiTheme="majorBidi" w:hAnsiTheme="majorBidi" w:cstheme="majorBidi" w:hint="cs"/>
          <w:rtl/>
          <w:rPrChange w:id="6015" w:author="yara ahmad" w:date="2021-04-18T08:34:00Z">
            <w:rPr>
              <w:rFonts w:hint="cs"/>
              <w:rtl/>
            </w:rPr>
          </w:rPrChange>
        </w:rPr>
        <w:t>צרכן</w:t>
      </w:r>
      <w:r w:rsidRPr="00AE4B49">
        <w:rPr>
          <w:rFonts w:asciiTheme="majorBidi" w:hAnsiTheme="majorBidi" w:cstheme="majorBidi"/>
          <w:rtl/>
          <w:rPrChange w:id="6016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6017" w:author="yara ahmad" w:date="2021-04-18T08:34:00Z">
            <w:rPr>
              <w:rFonts w:hint="cs"/>
              <w:rtl/>
            </w:rPr>
          </w:rPrChange>
        </w:rPr>
        <w:t>מנוי</w:t>
      </w:r>
      <w:r w:rsidRPr="00AE4B49">
        <w:rPr>
          <w:rFonts w:asciiTheme="majorBidi" w:hAnsiTheme="majorBidi" w:cstheme="majorBidi"/>
          <w:rtl/>
          <w:rPrChange w:id="6018" w:author="yara ahmad" w:date="2021-04-18T08:34:00Z">
            <w:rPr>
              <w:rtl/>
            </w:rPr>
          </w:rPrChange>
        </w:rPr>
        <w:t xml:space="preserve"> "</w:t>
      </w:r>
    </w:p>
    <w:p w14:paraId="0465449F" w14:textId="77777777" w:rsidR="001C795F" w:rsidRPr="00AE4B49" w:rsidRDefault="001C795F" w:rsidP="001C795F">
      <w:pPr>
        <w:rPr>
          <w:rFonts w:asciiTheme="majorBidi" w:hAnsiTheme="majorBidi" w:cstheme="majorBidi"/>
          <w:rtl/>
          <w:rPrChange w:id="6019" w:author="yara ahmad" w:date="2021-04-18T08:34:00Z">
            <w:rPr>
              <w:rtl/>
            </w:rPr>
          </w:rPrChange>
        </w:rPr>
      </w:pPr>
      <w:r w:rsidRPr="00AE4B49">
        <w:rPr>
          <w:rFonts w:asciiTheme="majorBidi" w:hAnsiTheme="majorBidi" w:cstheme="majorBidi"/>
          <w:rPrChange w:id="6020" w:author="yara ahmad" w:date="2021-04-18T08:34:00Z">
            <w:rPr/>
          </w:rPrChange>
        </w:rPr>
        <w:t xml:space="preserve">post </w:t>
      </w:r>
      <w:proofErr w:type="gramStart"/>
      <w:r w:rsidRPr="00AE4B49">
        <w:rPr>
          <w:rFonts w:asciiTheme="majorBidi" w:hAnsiTheme="majorBidi" w:cstheme="majorBidi"/>
          <w:rPrChange w:id="6021" w:author="yara ahmad" w:date="2021-04-18T08:34:00Z">
            <w:rPr/>
          </w:rPrChange>
        </w:rPr>
        <w:t>condition</w:t>
      </w:r>
      <w:r w:rsidRPr="00AE4B49">
        <w:rPr>
          <w:rFonts w:asciiTheme="majorBidi" w:hAnsiTheme="majorBidi" w:cstheme="majorBidi"/>
          <w:rtl/>
          <w:rPrChange w:id="6022" w:author="yara ahmad" w:date="2021-04-18T08:34:00Z">
            <w:rPr>
              <w:rtl/>
            </w:rPr>
          </w:rPrChange>
        </w:rPr>
        <w:t xml:space="preserve"> :</w:t>
      </w:r>
      <w:proofErr w:type="gramEnd"/>
      <w:r w:rsidRPr="00AE4B49">
        <w:rPr>
          <w:rFonts w:asciiTheme="majorBidi" w:hAnsiTheme="majorBidi" w:cstheme="majorBidi"/>
          <w:rtl/>
          <w:rPrChange w:id="6023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6024" w:author="yara ahmad" w:date="2021-04-18T08:34:00Z">
            <w:rPr>
              <w:rFonts w:hint="cs"/>
              <w:rtl/>
            </w:rPr>
          </w:rPrChange>
        </w:rPr>
        <w:t>המערכת</w:t>
      </w:r>
      <w:r w:rsidRPr="00AE4B49">
        <w:rPr>
          <w:rFonts w:asciiTheme="majorBidi" w:hAnsiTheme="majorBidi" w:cstheme="majorBidi"/>
          <w:rtl/>
          <w:rPrChange w:id="6025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6026" w:author="yara ahmad" w:date="2021-04-18T08:34:00Z">
            <w:rPr>
              <w:rFonts w:hint="cs"/>
              <w:rtl/>
            </w:rPr>
          </w:rPrChange>
        </w:rPr>
        <w:t>פותחת</w:t>
      </w:r>
      <w:r w:rsidRPr="00AE4B49">
        <w:rPr>
          <w:rFonts w:asciiTheme="majorBidi" w:hAnsiTheme="majorBidi" w:cstheme="majorBidi"/>
          <w:rtl/>
          <w:rPrChange w:id="6027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6028" w:author="yara ahmad" w:date="2021-04-18T08:34:00Z">
            <w:rPr>
              <w:rFonts w:hint="cs"/>
              <w:rtl/>
            </w:rPr>
          </w:rPrChange>
        </w:rPr>
        <w:t>חנות</w:t>
      </w:r>
      <w:r w:rsidRPr="00AE4B49">
        <w:rPr>
          <w:rFonts w:asciiTheme="majorBidi" w:hAnsiTheme="majorBidi" w:cstheme="majorBidi"/>
          <w:rtl/>
          <w:rPrChange w:id="6029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6030" w:author="yara ahmad" w:date="2021-04-18T08:34:00Z">
            <w:rPr>
              <w:rFonts w:hint="cs"/>
              <w:rtl/>
            </w:rPr>
          </w:rPrChange>
        </w:rPr>
        <w:t>חדשה</w:t>
      </w:r>
      <w:r w:rsidRPr="00AE4B49">
        <w:rPr>
          <w:rFonts w:asciiTheme="majorBidi" w:hAnsiTheme="majorBidi" w:cstheme="majorBidi"/>
          <w:rtl/>
          <w:rPrChange w:id="6031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6032" w:author="yara ahmad" w:date="2021-04-18T08:34:00Z">
            <w:rPr>
              <w:rFonts w:hint="cs"/>
              <w:rtl/>
            </w:rPr>
          </w:rPrChange>
        </w:rPr>
        <w:t>והמשתמש</w:t>
      </w:r>
      <w:r w:rsidRPr="00AE4B49">
        <w:rPr>
          <w:rFonts w:asciiTheme="majorBidi" w:hAnsiTheme="majorBidi" w:cstheme="majorBidi"/>
          <w:rtl/>
          <w:rPrChange w:id="6033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6034" w:author="yara ahmad" w:date="2021-04-18T08:34:00Z">
            <w:rPr>
              <w:rFonts w:hint="cs"/>
              <w:rtl/>
            </w:rPr>
          </w:rPrChange>
        </w:rPr>
        <w:t>הופך</w:t>
      </w:r>
      <w:r w:rsidRPr="00AE4B49">
        <w:rPr>
          <w:rFonts w:asciiTheme="majorBidi" w:hAnsiTheme="majorBidi" w:cstheme="majorBidi"/>
          <w:rtl/>
          <w:rPrChange w:id="6035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6036" w:author="yara ahmad" w:date="2021-04-18T08:34:00Z">
            <w:rPr>
              <w:rFonts w:hint="cs"/>
              <w:rtl/>
            </w:rPr>
          </w:rPrChange>
        </w:rPr>
        <w:t>להיות</w:t>
      </w:r>
      <w:r w:rsidRPr="00AE4B49">
        <w:rPr>
          <w:rFonts w:asciiTheme="majorBidi" w:hAnsiTheme="majorBidi" w:cstheme="majorBidi"/>
          <w:rtl/>
          <w:rPrChange w:id="6037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6038" w:author="yara ahmad" w:date="2021-04-18T08:34:00Z">
            <w:rPr>
              <w:rFonts w:hint="cs"/>
              <w:rtl/>
            </w:rPr>
          </w:rPrChange>
        </w:rPr>
        <w:t>בעל</w:t>
      </w:r>
      <w:r w:rsidRPr="00AE4B49">
        <w:rPr>
          <w:rFonts w:asciiTheme="majorBidi" w:hAnsiTheme="majorBidi" w:cstheme="majorBidi"/>
          <w:rtl/>
          <w:rPrChange w:id="6039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6040" w:author="yara ahmad" w:date="2021-04-18T08:34:00Z">
            <w:rPr>
              <w:rFonts w:hint="cs"/>
              <w:rtl/>
            </w:rPr>
          </w:rPrChange>
        </w:rPr>
        <w:t>החנות</w:t>
      </w:r>
      <w:r w:rsidRPr="00AE4B49">
        <w:rPr>
          <w:rFonts w:asciiTheme="majorBidi" w:hAnsiTheme="majorBidi" w:cstheme="majorBidi"/>
          <w:rtl/>
          <w:rPrChange w:id="6041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6042" w:author="yara ahmad" w:date="2021-04-18T08:34:00Z">
            <w:rPr>
              <w:rFonts w:hint="cs"/>
              <w:rtl/>
            </w:rPr>
          </w:rPrChange>
        </w:rPr>
        <w:t>הזאת</w:t>
      </w:r>
      <w:r w:rsidRPr="00AE4B49">
        <w:rPr>
          <w:rFonts w:asciiTheme="majorBidi" w:hAnsiTheme="majorBidi" w:cstheme="majorBidi"/>
          <w:rtl/>
          <w:rPrChange w:id="6043" w:author="yara ahmad" w:date="2021-04-18T08:34:00Z">
            <w:rPr>
              <w:rtl/>
            </w:rPr>
          </w:rPrChange>
        </w:rPr>
        <w:t xml:space="preserve"> .</w:t>
      </w:r>
    </w:p>
    <w:p w14:paraId="3C062E33" w14:textId="77777777" w:rsidR="001C795F" w:rsidRPr="00AE4B49" w:rsidRDefault="001C795F" w:rsidP="001C795F">
      <w:pPr>
        <w:rPr>
          <w:rFonts w:asciiTheme="majorBidi" w:hAnsiTheme="majorBidi" w:cstheme="majorBidi"/>
          <w:rtl/>
          <w:rPrChange w:id="6044" w:author="yara ahmad" w:date="2021-04-18T08:34:00Z">
            <w:rPr>
              <w:rtl/>
            </w:rPr>
          </w:rPrChange>
        </w:rPr>
      </w:pPr>
      <w:r w:rsidRPr="00AE4B49">
        <w:rPr>
          <w:rFonts w:asciiTheme="majorBidi" w:hAnsiTheme="majorBidi" w:cstheme="majorBidi" w:hint="cs"/>
          <w:rtl/>
          <w:rPrChange w:id="6045" w:author="yara ahmad" w:date="2021-04-18T08:34:00Z">
            <w:rPr>
              <w:rFonts w:hint="cs"/>
              <w:rtl/>
            </w:rPr>
          </w:rPrChange>
        </w:rPr>
        <w:t>תהליך</w:t>
      </w:r>
      <w:r w:rsidRPr="00AE4B49">
        <w:rPr>
          <w:rFonts w:asciiTheme="majorBidi" w:hAnsiTheme="majorBidi" w:cstheme="majorBidi"/>
          <w:rtl/>
          <w:rPrChange w:id="6046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6047" w:author="yara ahmad" w:date="2021-04-18T08:34:00Z">
            <w:rPr>
              <w:rFonts w:hint="cs"/>
              <w:rtl/>
            </w:rPr>
          </w:rPrChange>
        </w:rPr>
        <w:t>התרחיש</w:t>
      </w:r>
      <w:r w:rsidRPr="00AE4B49">
        <w:rPr>
          <w:rFonts w:asciiTheme="majorBidi" w:hAnsiTheme="majorBidi" w:cstheme="majorBidi"/>
          <w:rtl/>
          <w:rPrChange w:id="6048" w:author="yara ahmad" w:date="2021-04-18T08:34:00Z">
            <w:rPr>
              <w:rtl/>
            </w:rPr>
          </w:rPrChange>
        </w:rPr>
        <w:t xml:space="preserve"> :</w:t>
      </w:r>
    </w:p>
    <w:p w14:paraId="54273B55" w14:textId="77777777" w:rsidR="001C795F" w:rsidRPr="00AE4B49" w:rsidRDefault="001C795F" w:rsidP="001C795F">
      <w:pPr>
        <w:rPr>
          <w:rFonts w:asciiTheme="majorBidi" w:hAnsiTheme="majorBidi" w:cstheme="majorBidi"/>
          <w:rtl/>
          <w:rPrChange w:id="6049" w:author="yara ahmad" w:date="2021-04-18T08:34:00Z">
            <w:rPr>
              <w:rtl/>
            </w:rPr>
          </w:rPrChange>
        </w:rPr>
      </w:pPr>
      <w:r w:rsidRPr="00AE4B49">
        <w:rPr>
          <w:rFonts w:asciiTheme="majorBidi" w:hAnsiTheme="majorBidi" w:cstheme="majorBidi"/>
          <w:rtl/>
          <w:rPrChange w:id="6050" w:author="yara ahmad" w:date="2021-04-18T08:34:00Z">
            <w:rPr>
              <w:rtl/>
            </w:rPr>
          </w:rPrChange>
        </w:rPr>
        <w:t xml:space="preserve">1. </w:t>
      </w:r>
      <w:r w:rsidRPr="00AE4B49">
        <w:rPr>
          <w:rFonts w:asciiTheme="majorBidi" w:hAnsiTheme="majorBidi" w:cstheme="majorBidi" w:hint="cs"/>
          <w:rtl/>
          <w:rPrChange w:id="6051" w:author="yara ahmad" w:date="2021-04-18T08:34:00Z">
            <w:rPr>
              <w:rFonts w:hint="cs"/>
              <w:rtl/>
            </w:rPr>
          </w:rPrChange>
        </w:rPr>
        <w:t>המערכת</w:t>
      </w:r>
      <w:r w:rsidRPr="00AE4B49">
        <w:rPr>
          <w:rFonts w:asciiTheme="majorBidi" w:hAnsiTheme="majorBidi" w:cstheme="majorBidi"/>
          <w:rtl/>
          <w:rPrChange w:id="6052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6053" w:author="yara ahmad" w:date="2021-04-18T08:34:00Z">
            <w:rPr>
              <w:rFonts w:hint="cs"/>
              <w:rtl/>
            </w:rPr>
          </w:rPrChange>
        </w:rPr>
        <w:t>מספקת</w:t>
      </w:r>
      <w:r w:rsidRPr="00AE4B49">
        <w:rPr>
          <w:rFonts w:asciiTheme="majorBidi" w:hAnsiTheme="majorBidi" w:cstheme="majorBidi"/>
          <w:rtl/>
          <w:rPrChange w:id="6054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6055" w:author="yara ahmad" w:date="2021-04-18T08:34:00Z">
            <w:rPr>
              <w:rFonts w:hint="cs"/>
              <w:rtl/>
            </w:rPr>
          </w:rPrChange>
        </w:rPr>
        <w:t>למשתמש</w:t>
      </w:r>
      <w:r w:rsidRPr="00AE4B49">
        <w:rPr>
          <w:rFonts w:asciiTheme="majorBidi" w:hAnsiTheme="majorBidi" w:cstheme="majorBidi"/>
          <w:rtl/>
          <w:rPrChange w:id="6056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6057" w:author="yara ahmad" w:date="2021-04-18T08:34:00Z">
            <w:rPr>
              <w:rFonts w:hint="cs"/>
              <w:rtl/>
            </w:rPr>
          </w:rPrChange>
        </w:rPr>
        <w:t>מנוי</w:t>
      </w:r>
      <w:r w:rsidRPr="00AE4B49">
        <w:rPr>
          <w:rFonts w:asciiTheme="majorBidi" w:hAnsiTheme="majorBidi" w:cstheme="majorBidi"/>
          <w:rtl/>
          <w:rPrChange w:id="6058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6059" w:author="yara ahmad" w:date="2021-04-18T08:34:00Z">
            <w:rPr>
              <w:rFonts w:hint="cs"/>
              <w:rtl/>
            </w:rPr>
          </w:rPrChange>
        </w:rPr>
        <w:t>לפתוח</w:t>
      </w:r>
      <w:r w:rsidRPr="00AE4B49">
        <w:rPr>
          <w:rFonts w:asciiTheme="majorBidi" w:hAnsiTheme="majorBidi" w:cstheme="majorBidi"/>
          <w:rtl/>
          <w:rPrChange w:id="6060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6061" w:author="yara ahmad" w:date="2021-04-18T08:34:00Z">
            <w:rPr>
              <w:rFonts w:hint="cs"/>
              <w:rtl/>
            </w:rPr>
          </w:rPrChange>
        </w:rPr>
        <w:t>חנות</w:t>
      </w:r>
      <w:r w:rsidRPr="00AE4B49">
        <w:rPr>
          <w:rFonts w:asciiTheme="majorBidi" w:hAnsiTheme="majorBidi" w:cstheme="majorBidi"/>
          <w:rtl/>
          <w:rPrChange w:id="6062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6063" w:author="yara ahmad" w:date="2021-04-18T08:34:00Z">
            <w:rPr>
              <w:rFonts w:hint="cs"/>
              <w:rtl/>
            </w:rPr>
          </w:rPrChange>
        </w:rPr>
        <w:t>חדשה</w:t>
      </w:r>
      <w:r w:rsidRPr="00AE4B49">
        <w:rPr>
          <w:rFonts w:asciiTheme="majorBidi" w:hAnsiTheme="majorBidi" w:cstheme="majorBidi"/>
          <w:rtl/>
          <w:rPrChange w:id="6064" w:author="yara ahmad" w:date="2021-04-18T08:34:00Z">
            <w:rPr>
              <w:rtl/>
            </w:rPr>
          </w:rPrChange>
        </w:rPr>
        <w:t xml:space="preserve"> .</w:t>
      </w:r>
    </w:p>
    <w:p w14:paraId="001C1FCC" w14:textId="77777777" w:rsidR="001C795F" w:rsidRPr="00AE4B49" w:rsidRDefault="001C795F" w:rsidP="001C795F">
      <w:pPr>
        <w:rPr>
          <w:rFonts w:asciiTheme="majorBidi" w:hAnsiTheme="majorBidi" w:cstheme="majorBidi"/>
          <w:rtl/>
          <w:rPrChange w:id="6065" w:author="yara ahmad" w:date="2021-04-18T08:34:00Z">
            <w:rPr>
              <w:rtl/>
            </w:rPr>
          </w:rPrChange>
        </w:rPr>
      </w:pPr>
      <w:r w:rsidRPr="00AE4B49">
        <w:rPr>
          <w:rFonts w:asciiTheme="majorBidi" w:hAnsiTheme="majorBidi" w:cstheme="majorBidi"/>
          <w:rtl/>
          <w:rPrChange w:id="6066" w:author="yara ahmad" w:date="2021-04-18T08:34:00Z">
            <w:rPr>
              <w:rtl/>
            </w:rPr>
          </w:rPrChange>
        </w:rPr>
        <w:t xml:space="preserve">2. </w:t>
      </w:r>
      <w:r w:rsidRPr="00AE4B49">
        <w:rPr>
          <w:rFonts w:asciiTheme="majorBidi" w:hAnsiTheme="majorBidi" w:cstheme="majorBidi" w:hint="cs"/>
          <w:rtl/>
          <w:rPrChange w:id="6067" w:author="yara ahmad" w:date="2021-04-18T08:34:00Z">
            <w:rPr>
              <w:rFonts w:hint="cs"/>
              <w:rtl/>
            </w:rPr>
          </w:rPrChange>
        </w:rPr>
        <w:t>משתמש</w:t>
      </w:r>
      <w:r w:rsidRPr="00AE4B49">
        <w:rPr>
          <w:rFonts w:asciiTheme="majorBidi" w:hAnsiTheme="majorBidi" w:cstheme="majorBidi"/>
          <w:rtl/>
          <w:rPrChange w:id="6068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6069" w:author="yara ahmad" w:date="2021-04-18T08:34:00Z">
            <w:rPr>
              <w:rFonts w:hint="cs"/>
              <w:rtl/>
            </w:rPr>
          </w:rPrChange>
        </w:rPr>
        <w:t>מנוי</w:t>
      </w:r>
      <w:r w:rsidRPr="00AE4B49">
        <w:rPr>
          <w:rFonts w:asciiTheme="majorBidi" w:hAnsiTheme="majorBidi" w:cstheme="majorBidi"/>
          <w:rtl/>
          <w:rPrChange w:id="6070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6071" w:author="yara ahmad" w:date="2021-04-18T08:34:00Z">
            <w:rPr>
              <w:rFonts w:hint="cs"/>
              <w:rtl/>
            </w:rPr>
          </w:rPrChange>
        </w:rPr>
        <w:t>פותח</w:t>
      </w:r>
      <w:r w:rsidRPr="00AE4B49">
        <w:rPr>
          <w:rFonts w:asciiTheme="majorBidi" w:hAnsiTheme="majorBidi" w:cstheme="majorBidi"/>
          <w:rtl/>
          <w:rPrChange w:id="6072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6073" w:author="yara ahmad" w:date="2021-04-18T08:34:00Z">
            <w:rPr>
              <w:rFonts w:hint="cs"/>
              <w:rtl/>
            </w:rPr>
          </w:rPrChange>
        </w:rPr>
        <w:t>חנות</w:t>
      </w:r>
      <w:r w:rsidRPr="00AE4B49">
        <w:rPr>
          <w:rFonts w:asciiTheme="majorBidi" w:hAnsiTheme="majorBidi" w:cstheme="majorBidi"/>
          <w:rtl/>
          <w:rPrChange w:id="6074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6075" w:author="yara ahmad" w:date="2021-04-18T08:34:00Z">
            <w:rPr>
              <w:rFonts w:hint="cs"/>
              <w:rtl/>
            </w:rPr>
          </w:rPrChange>
        </w:rPr>
        <w:t>חדשה</w:t>
      </w:r>
      <w:r w:rsidRPr="00AE4B49">
        <w:rPr>
          <w:rFonts w:asciiTheme="majorBidi" w:hAnsiTheme="majorBidi" w:cstheme="majorBidi"/>
          <w:rtl/>
          <w:rPrChange w:id="6076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6077" w:author="yara ahmad" w:date="2021-04-18T08:34:00Z">
            <w:rPr>
              <w:rFonts w:hint="cs"/>
              <w:rtl/>
            </w:rPr>
          </w:rPrChange>
        </w:rPr>
        <w:t>על</w:t>
      </w:r>
      <w:r w:rsidRPr="00AE4B49">
        <w:rPr>
          <w:rFonts w:asciiTheme="majorBidi" w:hAnsiTheme="majorBidi" w:cstheme="majorBidi"/>
          <w:rtl/>
          <w:rPrChange w:id="6078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6079" w:author="yara ahmad" w:date="2021-04-18T08:34:00Z">
            <w:rPr>
              <w:rFonts w:hint="cs"/>
              <w:rtl/>
            </w:rPr>
          </w:rPrChange>
        </w:rPr>
        <w:t>פי</w:t>
      </w:r>
      <w:r w:rsidRPr="00AE4B49">
        <w:rPr>
          <w:rFonts w:asciiTheme="majorBidi" w:hAnsiTheme="majorBidi" w:cstheme="majorBidi"/>
          <w:rtl/>
          <w:rPrChange w:id="6080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6081" w:author="yara ahmad" w:date="2021-04-18T08:34:00Z">
            <w:rPr>
              <w:rFonts w:hint="cs"/>
              <w:rtl/>
            </w:rPr>
          </w:rPrChange>
        </w:rPr>
        <w:t>הוראות</w:t>
      </w:r>
      <w:r w:rsidRPr="00AE4B49">
        <w:rPr>
          <w:rFonts w:asciiTheme="majorBidi" w:hAnsiTheme="majorBidi" w:cstheme="majorBidi"/>
          <w:rtl/>
          <w:rPrChange w:id="6082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6083" w:author="yara ahmad" w:date="2021-04-18T08:34:00Z">
            <w:rPr>
              <w:rFonts w:hint="cs"/>
              <w:rtl/>
            </w:rPr>
          </w:rPrChange>
        </w:rPr>
        <w:t>המערכת</w:t>
      </w:r>
      <w:r w:rsidRPr="00AE4B49">
        <w:rPr>
          <w:rFonts w:asciiTheme="majorBidi" w:hAnsiTheme="majorBidi" w:cstheme="majorBidi"/>
          <w:rtl/>
          <w:rPrChange w:id="6084" w:author="yara ahmad" w:date="2021-04-18T08:34:00Z">
            <w:rPr>
              <w:rtl/>
            </w:rPr>
          </w:rPrChange>
        </w:rPr>
        <w:t>.</w:t>
      </w:r>
    </w:p>
    <w:p w14:paraId="51FC8882" w14:textId="71B60DBC" w:rsidR="001C795F" w:rsidRPr="00AE4B49" w:rsidRDefault="001C795F" w:rsidP="001C795F">
      <w:pPr>
        <w:rPr>
          <w:ins w:id="6085" w:author="jamil" w:date="2021-04-17T21:05:00Z"/>
          <w:rFonts w:asciiTheme="majorBidi" w:hAnsiTheme="majorBidi" w:cstheme="majorBidi"/>
          <w:rtl/>
          <w:rPrChange w:id="6086" w:author="yara ahmad" w:date="2021-04-18T08:34:00Z">
            <w:rPr>
              <w:ins w:id="6087" w:author="jamil" w:date="2021-04-17T21:05:00Z"/>
              <w:rtl/>
            </w:rPr>
          </w:rPrChange>
        </w:rPr>
      </w:pPr>
      <w:r w:rsidRPr="00AE4B49">
        <w:rPr>
          <w:rFonts w:asciiTheme="majorBidi" w:hAnsiTheme="majorBidi" w:cstheme="majorBidi"/>
          <w:rtl/>
          <w:rPrChange w:id="6088" w:author="yara ahmad" w:date="2021-04-18T08:34:00Z">
            <w:rPr>
              <w:rtl/>
            </w:rPr>
          </w:rPrChange>
        </w:rPr>
        <w:t xml:space="preserve">3. </w:t>
      </w:r>
      <w:r w:rsidRPr="00AE4B49">
        <w:rPr>
          <w:rFonts w:asciiTheme="majorBidi" w:hAnsiTheme="majorBidi" w:cstheme="majorBidi" w:hint="cs"/>
          <w:rtl/>
          <w:rPrChange w:id="6089" w:author="yara ahmad" w:date="2021-04-18T08:34:00Z">
            <w:rPr>
              <w:rFonts w:hint="cs"/>
              <w:rtl/>
            </w:rPr>
          </w:rPrChange>
        </w:rPr>
        <w:t>המערכת</w:t>
      </w:r>
      <w:r w:rsidRPr="00AE4B49">
        <w:rPr>
          <w:rFonts w:asciiTheme="majorBidi" w:hAnsiTheme="majorBidi" w:cstheme="majorBidi"/>
          <w:rtl/>
          <w:rPrChange w:id="6090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6091" w:author="yara ahmad" w:date="2021-04-18T08:34:00Z">
            <w:rPr>
              <w:rFonts w:hint="cs"/>
              <w:rtl/>
            </w:rPr>
          </w:rPrChange>
        </w:rPr>
        <w:t>מודיעה</w:t>
      </w:r>
      <w:r w:rsidRPr="00AE4B49">
        <w:rPr>
          <w:rFonts w:asciiTheme="majorBidi" w:hAnsiTheme="majorBidi" w:cstheme="majorBidi"/>
          <w:rtl/>
          <w:rPrChange w:id="6092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6093" w:author="yara ahmad" w:date="2021-04-18T08:34:00Z">
            <w:rPr>
              <w:rFonts w:hint="cs"/>
              <w:rtl/>
            </w:rPr>
          </w:rPrChange>
        </w:rPr>
        <w:t>על</w:t>
      </w:r>
      <w:r w:rsidRPr="00AE4B49">
        <w:rPr>
          <w:rFonts w:asciiTheme="majorBidi" w:hAnsiTheme="majorBidi" w:cstheme="majorBidi"/>
          <w:rtl/>
          <w:rPrChange w:id="6094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6095" w:author="yara ahmad" w:date="2021-04-18T08:34:00Z">
            <w:rPr>
              <w:rFonts w:hint="cs"/>
              <w:rtl/>
            </w:rPr>
          </w:rPrChange>
        </w:rPr>
        <w:t>הצלחת</w:t>
      </w:r>
      <w:r w:rsidRPr="00AE4B49">
        <w:rPr>
          <w:rFonts w:asciiTheme="majorBidi" w:hAnsiTheme="majorBidi" w:cstheme="majorBidi"/>
          <w:rtl/>
          <w:rPrChange w:id="6096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6097" w:author="yara ahmad" w:date="2021-04-18T08:34:00Z">
            <w:rPr>
              <w:rFonts w:hint="cs"/>
              <w:rtl/>
            </w:rPr>
          </w:rPrChange>
        </w:rPr>
        <w:t>פתיחת</w:t>
      </w:r>
      <w:r w:rsidRPr="00AE4B49">
        <w:rPr>
          <w:rFonts w:asciiTheme="majorBidi" w:hAnsiTheme="majorBidi" w:cstheme="majorBidi"/>
          <w:rtl/>
          <w:rPrChange w:id="6098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6099" w:author="yara ahmad" w:date="2021-04-18T08:34:00Z">
            <w:rPr>
              <w:rFonts w:hint="cs"/>
              <w:rtl/>
            </w:rPr>
          </w:rPrChange>
        </w:rPr>
        <w:t>החנות</w:t>
      </w:r>
      <w:r w:rsidRPr="00AE4B49">
        <w:rPr>
          <w:rFonts w:asciiTheme="majorBidi" w:hAnsiTheme="majorBidi" w:cstheme="majorBidi"/>
          <w:rtl/>
          <w:rPrChange w:id="6100" w:author="yara ahmad" w:date="2021-04-18T08:34:00Z">
            <w:rPr>
              <w:rtl/>
            </w:rPr>
          </w:rPrChange>
        </w:rPr>
        <w:t xml:space="preserve"> , </w:t>
      </w:r>
      <w:r w:rsidRPr="00AE4B49">
        <w:rPr>
          <w:rFonts w:asciiTheme="majorBidi" w:hAnsiTheme="majorBidi" w:cstheme="majorBidi" w:hint="cs"/>
          <w:rtl/>
          <w:rPrChange w:id="6101" w:author="yara ahmad" w:date="2021-04-18T08:34:00Z">
            <w:rPr>
              <w:rFonts w:hint="cs"/>
              <w:rtl/>
            </w:rPr>
          </w:rPrChange>
        </w:rPr>
        <w:t>והמייסד</w:t>
      </w:r>
      <w:r w:rsidRPr="00AE4B49">
        <w:rPr>
          <w:rFonts w:asciiTheme="majorBidi" w:hAnsiTheme="majorBidi" w:cstheme="majorBidi"/>
          <w:rtl/>
          <w:rPrChange w:id="6102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6103" w:author="yara ahmad" w:date="2021-04-18T08:34:00Z">
            <w:rPr>
              <w:rFonts w:hint="cs"/>
              <w:rtl/>
            </w:rPr>
          </w:rPrChange>
        </w:rPr>
        <w:t>של</w:t>
      </w:r>
      <w:r w:rsidRPr="00AE4B49">
        <w:rPr>
          <w:rFonts w:asciiTheme="majorBidi" w:hAnsiTheme="majorBidi" w:cstheme="majorBidi"/>
          <w:rtl/>
          <w:rPrChange w:id="6104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6105" w:author="yara ahmad" w:date="2021-04-18T08:34:00Z">
            <w:rPr>
              <w:rFonts w:hint="cs"/>
              <w:rtl/>
            </w:rPr>
          </w:rPrChange>
        </w:rPr>
        <w:t>החנות</w:t>
      </w:r>
      <w:r w:rsidRPr="00AE4B49">
        <w:rPr>
          <w:rFonts w:asciiTheme="majorBidi" w:hAnsiTheme="majorBidi" w:cstheme="majorBidi"/>
          <w:rtl/>
          <w:rPrChange w:id="6106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6107" w:author="yara ahmad" w:date="2021-04-18T08:34:00Z">
            <w:rPr>
              <w:rFonts w:hint="cs"/>
              <w:rtl/>
            </w:rPr>
          </w:rPrChange>
        </w:rPr>
        <w:t>הוא</w:t>
      </w:r>
      <w:r w:rsidRPr="00AE4B49">
        <w:rPr>
          <w:rFonts w:asciiTheme="majorBidi" w:hAnsiTheme="majorBidi" w:cstheme="majorBidi"/>
          <w:rtl/>
          <w:rPrChange w:id="6108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6109" w:author="yara ahmad" w:date="2021-04-18T08:34:00Z">
            <w:rPr>
              <w:rFonts w:hint="cs"/>
              <w:rtl/>
            </w:rPr>
          </w:rPrChange>
        </w:rPr>
        <w:t>המשתמש</w:t>
      </w:r>
      <w:r w:rsidRPr="00AE4B49">
        <w:rPr>
          <w:rFonts w:asciiTheme="majorBidi" w:hAnsiTheme="majorBidi" w:cstheme="majorBidi"/>
          <w:rtl/>
          <w:rPrChange w:id="6110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6111" w:author="yara ahmad" w:date="2021-04-18T08:34:00Z">
            <w:rPr>
              <w:rFonts w:hint="cs"/>
              <w:rtl/>
            </w:rPr>
          </w:rPrChange>
        </w:rPr>
        <w:t>המנוי</w:t>
      </w:r>
      <w:r w:rsidRPr="00AE4B49">
        <w:rPr>
          <w:rFonts w:asciiTheme="majorBidi" w:hAnsiTheme="majorBidi" w:cstheme="majorBidi"/>
          <w:rtl/>
          <w:rPrChange w:id="6112" w:author="yara ahmad" w:date="2021-04-18T08:34:00Z">
            <w:rPr>
              <w:rtl/>
            </w:rPr>
          </w:rPrChange>
        </w:rPr>
        <w:t xml:space="preserve"> .</w:t>
      </w:r>
    </w:p>
    <w:p w14:paraId="7829110A" w14:textId="77777777" w:rsidR="00524BF9" w:rsidRPr="00AE4B49" w:rsidRDefault="00524BF9" w:rsidP="00524BF9">
      <w:pPr>
        <w:rPr>
          <w:ins w:id="6113" w:author="jamil" w:date="2021-04-17T21:05:00Z"/>
          <w:rFonts w:asciiTheme="majorBidi" w:hAnsiTheme="majorBidi" w:cstheme="majorBidi"/>
          <w:rtl/>
          <w:rPrChange w:id="6114" w:author="yara ahmad" w:date="2021-04-18T08:34:00Z">
            <w:rPr>
              <w:ins w:id="6115" w:author="jamil" w:date="2021-04-17T21:05:00Z"/>
              <w:rtl/>
            </w:rPr>
          </w:rPrChange>
        </w:rPr>
      </w:pPr>
      <w:ins w:id="6116" w:author="jamil" w:date="2021-04-17T21:05:00Z">
        <w:r w:rsidRPr="00AE4B49">
          <w:rPr>
            <w:rFonts w:asciiTheme="majorBidi" w:hAnsiTheme="majorBidi" w:cstheme="majorBidi" w:hint="cs"/>
            <w:rtl/>
            <w:rPrChange w:id="6117" w:author="yara ahmad" w:date="2021-04-18T08:34:00Z">
              <w:rPr>
                <w:rFonts w:hint="cs"/>
                <w:rtl/>
              </w:rPr>
            </w:rPrChange>
          </w:rPr>
          <w:t>תרחיש</w:t>
        </w:r>
        <w:r w:rsidRPr="00AE4B49">
          <w:rPr>
            <w:rFonts w:asciiTheme="majorBidi" w:hAnsiTheme="majorBidi" w:cstheme="majorBidi"/>
            <w:rtl/>
            <w:rPrChange w:id="6118" w:author="yara ahmad" w:date="2021-04-18T08:34:00Z">
              <w:rPr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rtl/>
            <w:rPrChange w:id="6119" w:author="yara ahmad" w:date="2021-04-18T08:34:00Z">
              <w:rPr>
                <w:rFonts w:hint="cs"/>
                <w:rtl/>
              </w:rPr>
            </w:rPrChange>
          </w:rPr>
          <w:t>חילופי</w:t>
        </w:r>
        <w:r w:rsidRPr="00AE4B49">
          <w:rPr>
            <w:rFonts w:asciiTheme="majorBidi" w:hAnsiTheme="majorBidi" w:cstheme="majorBidi"/>
            <w:rtl/>
            <w:rPrChange w:id="6120" w:author="yara ahmad" w:date="2021-04-18T08:34:00Z">
              <w:rPr>
                <w:rtl/>
              </w:rPr>
            </w:rPrChange>
          </w:rPr>
          <w:t xml:space="preserve"> :</w:t>
        </w:r>
      </w:ins>
    </w:p>
    <w:p w14:paraId="7039E592" w14:textId="2579E07D" w:rsidR="00524BF9" w:rsidRPr="00AE4B49" w:rsidRDefault="00524BF9" w:rsidP="001C795F">
      <w:pPr>
        <w:rPr>
          <w:ins w:id="6121" w:author="jamil" w:date="2021-04-17T21:06:00Z"/>
          <w:rFonts w:asciiTheme="majorBidi" w:hAnsiTheme="majorBidi" w:cstheme="majorBidi"/>
          <w:rtl/>
          <w:rPrChange w:id="6122" w:author="yara ahmad" w:date="2021-04-18T08:34:00Z">
            <w:rPr>
              <w:ins w:id="6123" w:author="jamil" w:date="2021-04-17T21:06:00Z"/>
              <w:rtl/>
            </w:rPr>
          </w:rPrChange>
        </w:rPr>
      </w:pPr>
      <w:ins w:id="6124" w:author="jamil" w:date="2021-04-17T21:05:00Z">
        <w:r w:rsidRPr="00AE4B49">
          <w:rPr>
            <w:rFonts w:asciiTheme="majorBidi" w:hAnsiTheme="majorBidi" w:cstheme="majorBidi"/>
            <w:rtl/>
            <w:rPrChange w:id="6125" w:author="yara ahmad" w:date="2021-04-18T08:34:00Z">
              <w:rPr>
                <w:rtl/>
              </w:rPr>
            </w:rPrChange>
          </w:rPr>
          <w:t xml:space="preserve">3. </w:t>
        </w:r>
        <w:r w:rsidRPr="00AE4B49">
          <w:rPr>
            <w:rFonts w:asciiTheme="majorBidi" w:hAnsiTheme="majorBidi" w:cstheme="majorBidi" w:hint="cs"/>
            <w:rtl/>
            <w:rPrChange w:id="6126" w:author="yara ahmad" w:date="2021-04-18T08:34:00Z">
              <w:rPr>
                <w:rFonts w:hint="cs"/>
                <w:rtl/>
              </w:rPr>
            </w:rPrChange>
          </w:rPr>
          <w:t>המערכת</w:t>
        </w:r>
        <w:r w:rsidRPr="00AE4B49">
          <w:rPr>
            <w:rFonts w:asciiTheme="majorBidi" w:hAnsiTheme="majorBidi" w:cstheme="majorBidi"/>
            <w:rtl/>
            <w:rPrChange w:id="6127" w:author="yara ahmad" w:date="2021-04-18T08:34:00Z">
              <w:rPr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rtl/>
            <w:rPrChange w:id="6128" w:author="yara ahmad" w:date="2021-04-18T08:34:00Z">
              <w:rPr>
                <w:rFonts w:hint="cs"/>
                <w:rtl/>
              </w:rPr>
            </w:rPrChange>
          </w:rPr>
          <w:t>מוצאת</w:t>
        </w:r>
        <w:r w:rsidRPr="00AE4B49">
          <w:rPr>
            <w:rFonts w:asciiTheme="majorBidi" w:hAnsiTheme="majorBidi" w:cstheme="majorBidi"/>
            <w:rtl/>
            <w:rPrChange w:id="6129" w:author="yara ahmad" w:date="2021-04-18T08:34:00Z">
              <w:rPr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rtl/>
            <w:rPrChange w:id="6130" w:author="yara ahmad" w:date="2021-04-18T08:34:00Z">
              <w:rPr>
                <w:rFonts w:hint="cs"/>
                <w:rtl/>
              </w:rPr>
            </w:rPrChange>
          </w:rPr>
          <w:t>שכבר</w:t>
        </w:r>
        <w:r w:rsidRPr="00AE4B49">
          <w:rPr>
            <w:rFonts w:asciiTheme="majorBidi" w:hAnsiTheme="majorBidi" w:cstheme="majorBidi"/>
            <w:rtl/>
            <w:rPrChange w:id="6131" w:author="yara ahmad" w:date="2021-04-18T08:34:00Z">
              <w:rPr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rtl/>
            <w:rPrChange w:id="6132" w:author="yara ahmad" w:date="2021-04-18T08:34:00Z">
              <w:rPr>
                <w:rFonts w:hint="cs"/>
                <w:rtl/>
              </w:rPr>
            </w:rPrChange>
          </w:rPr>
          <w:t>קיימת</w:t>
        </w:r>
        <w:r w:rsidRPr="00AE4B49">
          <w:rPr>
            <w:rFonts w:asciiTheme="majorBidi" w:hAnsiTheme="majorBidi" w:cstheme="majorBidi"/>
            <w:rtl/>
            <w:rPrChange w:id="6133" w:author="yara ahmad" w:date="2021-04-18T08:34:00Z">
              <w:rPr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rtl/>
            <w:rPrChange w:id="6134" w:author="yara ahmad" w:date="2021-04-18T08:34:00Z">
              <w:rPr>
                <w:rFonts w:hint="cs"/>
                <w:rtl/>
              </w:rPr>
            </w:rPrChange>
          </w:rPr>
          <w:t>חנות</w:t>
        </w:r>
        <w:r w:rsidRPr="00AE4B49">
          <w:rPr>
            <w:rFonts w:asciiTheme="majorBidi" w:hAnsiTheme="majorBidi" w:cstheme="majorBidi"/>
            <w:rtl/>
            <w:rPrChange w:id="6135" w:author="yara ahmad" w:date="2021-04-18T08:34:00Z">
              <w:rPr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rtl/>
            <w:rPrChange w:id="6136" w:author="yara ahmad" w:date="2021-04-18T08:34:00Z">
              <w:rPr>
                <w:rFonts w:hint="cs"/>
                <w:rtl/>
              </w:rPr>
            </w:rPrChange>
          </w:rPr>
          <w:t>עם</w:t>
        </w:r>
        <w:r w:rsidRPr="00AE4B49">
          <w:rPr>
            <w:rFonts w:asciiTheme="majorBidi" w:hAnsiTheme="majorBidi" w:cstheme="majorBidi"/>
            <w:rtl/>
            <w:rPrChange w:id="6137" w:author="yara ahmad" w:date="2021-04-18T08:34:00Z">
              <w:rPr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rtl/>
            <w:rPrChange w:id="6138" w:author="yara ahmad" w:date="2021-04-18T08:34:00Z">
              <w:rPr>
                <w:rFonts w:hint="cs"/>
                <w:rtl/>
              </w:rPr>
            </w:rPrChange>
          </w:rPr>
          <w:t>השם</w:t>
        </w:r>
        <w:r w:rsidRPr="00AE4B49">
          <w:rPr>
            <w:rFonts w:asciiTheme="majorBidi" w:hAnsiTheme="majorBidi" w:cstheme="majorBidi"/>
            <w:rtl/>
            <w:rPrChange w:id="6139" w:author="yara ahmad" w:date="2021-04-18T08:34:00Z">
              <w:rPr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rtl/>
            <w:rPrChange w:id="6140" w:author="yara ahmad" w:date="2021-04-18T08:34:00Z">
              <w:rPr>
                <w:rFonts w:hint="cs"/>
                <w:rtl/>
              </w:rPr>
            </w:rPrChange>
          </w:rPr>
          <w:t>ש</w:t>
        </w:r>
      </w:ins>
      <w:ins w:id="6141" w:author="jamil" w:date="2021-04-17T21:06:00Z">
        <w:r w:rsidRPr="00AE4B49">
          <w:rPr>
            <w:rFonts w:asciiTheme="majorBidi" w:hAnsiTheme="majorBidi" w:cstheme="majorBidi" w:hint="cs"/>
            <w:rtl/>
            <w:rPrChange w:id="6142" w:author="yara ahmad" w:date="2021-04-18T08:34:00Z">
              <w:rPr>
                <w:rFonts w:hint="cs"/>
                <w:rtl/>
              </w:rPr>
            </w:rPrChange>
          </w:rPr>
          <w:t>הזין</w:t>
        </w:r>
        <w:r w:rsidRPr="00AE4B49">
          <w:rPr>
            <w:rFonts w:asciiTheme="majorBidi" w:hAnsiTheme="majorBidi" w:cstheme="majorBidi"/>
            <w:rtl/>
            <w:rPrChange w:id="6143" w:author="yara ahmad" w:date="2021-04-18T08:34:00Z">
              <w:rPr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rtl/>
            <w:rPrChange w:id="6144" w:author="yara ahmad" w:date="2021-04-18T08:34:00Z">
              <w:rPr>
                <w:rFonts w:hint="cs"/>
                <w:rtl/>
              </w:rPr>
            </w:rPrChange>
          </w:rPr>
          <w:t>המשתמש</w:t>
        </w:r>
        <w:r w:rsidRPr="00AE4B49">
          <w:rPr>
            <w:rFonts w:asciiTheme="majorBidi" w:hAnsiTheme="majorBidi" w:cstheme="majorBidi"/>
            <w:rtl/>
            <w:rPrChange w:id="6145" w:author="yara ahmad" w:date="2021-04-18T08:34:00Z">
              <w:rPr>
                <w:rtl/>
              </w:rPr>
            </w:rPrChange>
          </w:rPr>
          <w:t>.</w:t>
        </w:r>
      </w:ins>
    </w:p>
    <w:p w14:paraId="4FA5CF43" w14:textId="263D976E" w:rsidR="00524BF9" w:rsidRPr="00AE4B49" w:rsidRDefault="00524BF9" w:rsidP="001C795F">
      <w:pPr>
        <w:rPr>
          <w:rFonts w:asciiTheme="majorBidi" w:hAnsiTheme="majorBidi" w:cstheme="majorBidi"/>
          <w:rtl/>
          <w:rPrChange w:id="6146" w:author="yara ahmad" w:date="2021-04-18T08:34:00Z">
            <w:rPr>
              <w:rtl/>
            </w:rPr>
          </w:rPrChange>
        </w:rPr>
      </w:pPr>
      <w:ins w:id="6147" w:author="jamil" w:date="2021-04-17T21:06:00Z">
        <w:r w:rsidRPr="00AE4B49">
          <w:rPr>
            <w:rFonts w:asciiTheme="majorBidi" w:hAnsiTheme="majorBidi" w:cstheme="majorBidi"/>
            <w:rtl/>
            <w:rPrChange w:id="6148" w:author="yara ahmad" w:date="2021-04-18T08:34:00Z">
              <w:rPr>
                <w:rtl/>
              </w:rPr>
            </w:rPrChange>
          </w:rPr>
          <w:t xml:space="preserve">4. </w:t>
        </w:r>
        <w:r w:rsidRPr="00AE4B49">
          <w:rPr>
            <w:rFonts w:asciiTheme="majorBidi" w:hAnsiTheme="majorBidi" w:cstheme="majorBidi" w:hint="cs"/>
            <w:rtl/>
            <w:rPrChange w:id="6149" w:author="yara ahmad" w:date="2021-04-18T08:34:00Z">
              <w:rPr>
                <w:rFonts w:hint="cs"/>
                <w:rtl/>
              </w:rPr>
            </w:rPrChange>
          </w:rPr>
          <w:t>פתיחת</w:t>
        </w:r>
        <w:r w:rsidRPr="00AE4B49">
          <w:rPr>
            <w:rFonts w:asciiTheme="majorBidi" w:hAnsiTheme="majorBidi" w:cstheme="majorBidi"/>
            <w:rtl/>
            <w:rPrChange w:id="6150" w:author="yara ahmad" w:date="2021-04-18T08:34:00Z">
              <w:rPr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rtl/>
            <w:rPrChange w:id="6151" w:author="yara ahmad" w:date="2021-04-18T08:34:00Z">
              <w:rPr>
                <w:rFonts w:hint="cs"/>
                <w:rtl/>
              </w:rPr>
            </w:rPrChange>
          </w:rPr>
          <w:t>החנות</w:t>
        </w:r>
        <w:r w:rsidRPr="00AE4B49">
          <w:rPr>
            <w:rFonts w:asciiTheme="majorBidi" w:hAnsiTheme="majorBidi" w:cstheme="majorBidi"/>
            <w:rtl/>
            <w:rPrChange w:id="6152" w:author="yara ahmad" w:date="2021-04-18T08:34:00Z">
              <w:rPr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rtl/>
            <w:rPrChange w:id="6153" w:author="yara ahmad" w:date="2021-04-18T08:34:00Z">
              <w:rPr>
                <w:rFonts w:hint="cs"/>
                <w:rtl/>
              </w:rPr>
            </w:rPrChange>
          </w:rPr>
          <w:t>תבוטל</w:t>
        </w:r>
        <w:r w:rsidRPr="00AE4B49">
          <w:rPr>
            <w:rFonts w:asciiTheme="majorBidi" w:hAnsiTheme="majorBidi" w:cstheme="majorBidi"/>
            <w:rtl/>
            <w:rPrChange w:id="6154" w:author="yara ahmad" w:date="2021-04-18T08:34:00Z">
              <w:rPr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rtl/>
            <w:rPrChange w:id="6155" w:author="yara ahmad" w:date="2021-04-18T08:34:00Z">
              <w:rPr>
                <w:rFonts w:hint="cs"/>
                <w:rtl/>
              </w:rPr>
            </w:rPrChange>
          </w:rPr>
          <w:t>והמערכת</w:t>
        </w:r>
        <w:r w:rsidRPr="00AE4B49">
          <w:rPr>
            <w:rFonts w:asciiTheme="majorBidi" w:hAnsiTheme="majorBidi" w:cstheme="majorBidi"/>
            <w:rtl/>
            <w:rPrChange w:id="6156" w:author="yara ahmad" w:date="2021-04-18T08:34:00Z">
              <w:rPr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rtl/>
            <w:rPrChange w:id="6157" w:author="yara ahmad" w:date="2021-04-18T08:34:00Z">
              <w:rPr>
                <w:rFonts w:hint="cs"/>
                <w:rtl/>
              </w:rPr>
            </w:rPrChange>
          </w:rPr>
          <w:t>מחזירה</w:t>
        </w:r>
        <w:r w:rsidRPr="00AE4B49">
          <w:rPr>
            <w:rFonts w:asciiTheme="majorBidi" w:hAnsiTheme="majorBidi" w:cstheme="majorBidi"/>
            <w:rtl/>
            <w:rPrChange w:id="6158" w:author="yara ahmad" w:date="2021-04-18T08:34:00Z">
              <w:rPr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rtl/>
            <w:rPrChange w:id="6159" w:author="yara ahmad" w:date="2021-04-18T08:34:00Z">
              <w:rPr>
                <w:rFonts w:hint="cs"/>
                <w:rtl/>
              </w:rPr>
            </w:rPrChange>
          </w:rPr>
          <w:t>למשתמש</w:t>
        </w:r>
        <w:r w:rsidRPr="00AE4B49">
          <w:rPr>
            <w:rFonts w:asciiTheme="majorBidi" w:hAnsiTheme="majorBidi" w:cstheme="majorBidi"/>
            <w:rtl/>
            <w:rPrChange w:id="6160" w:author="yara ahmad" w:date="2021-04-18T08:34:00Z">
              <w:rPr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rtl/>
            <w:rPrChange w:id="6161" w:author="yara ahmad" w:date="2021-04-18T08:34:00Z">
              <w:rPr>
                <w:rFonts w:hint="cs"/>
                <w:rtl/>
              </w:rPr>
            </w:rPrChange>
          </w:rPr>
          <w:t>הודעת</w:t>
        </w:r>
        <w:r w:rsidRPr="00AE4B49">
          <w:rPr>
            <w:rFonts w:asciiTheme="majorBidi" w:hAnsiTheme="majorBidi" w:cstheme="majorBidi"/>
            <w:rtl/>
            <w:rPrChange w:id="6162" w:author="yara ahmad" w:date="2021-04-18T08:34:00Z">
              <w:rPr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rtl/>
            <w:rPrChange w:id="6163" w:author="yara ahmad" w:date="2021-04-18T08:34:00Z">
              <w:rPr>
                <w:rFonts w:hint="cs"/>
                <w:rtl/>
              </w:rPr>
            </w:rPrChange>
          </w:rPr>
          <w:t>שגיאה</w:t>
        </w:r>
        <w:r w:rsidRPr="00AE4B49">
          <w:rPr>
            <w:rFonts w:asciiTheme="majorBidi" w:hAnsiTheme="majorBidi" w:cstheme="majorBidi"/>
            <w:rtl/>
            <w:rPrChange w:id="6164" w:author="yara ahmad" w:date="2021-04-18T08:34:00Z">
              <w:rPr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rtl/>
            <w:rPrChange w:id="6165" w:author="yara ahmad" w:date="2021-04-18T08:34:00Z">
              <w:rPr>
                <w:rFonts w:hint="cs"/>
                <w:rtl/>
              </w:rPr>
            </w:rPrChange>
          </w:rPr>
          <w:t>מתאימה</w:t>
        </w:r>
        <w:r w:rsidRPr="00AE4B49">
          <w:rPr>
            <w:rFonts w:asciiTheme="majorBidi" w:hAnsiTheme="majorBidi" w:cstheme="majorBidi"/>
            <w:rtl/>
            <w:rPrChange w:id="6166" w:author="yara ahmad" w:date="2021-04-18T08:34:00Z">
              <w:rPr>
                <w:rtl/>
              </w:rPr>
            </w:rPrChange>
          </w:rPr>
          <w:t>.</w:t>
        </w:r>
      </w:ins>
    </w:p>
    <w:p w14:paraId="600DD44B" w14:textId="77777777" w:rsidR="001C795F" w:rsidRPr="00AE4B49" w:rsidRDefault="001C795F" w:rsidP="001C795F">
      <w:pPr>
        <w:rPr>
          <w:rFonts w:asciiTheme="majorBidi" w:hAnsiTheme="majorBidi" w:cstheme="majorBidi"/>
          <w:rtl/>
          <w:rPrChange w:id="6167" w:author="yara ahmad" w:date="2021-04-18T08:34:00Z">
            <w:rPr>
              <w:rtl/>
            </w:rPr>
          </w:rPrChange>
        </w:rPr>
      </w:pPr>
      <w:r w:rsidRPr="00AE4B49">
        <w:rPr>
          <w:rFonts w:asciiTheme="majorBidi" w:hAnsiTheme="majorBidi" w:cstheme="majorBidi" w:hint="cs"/>
          <w:rtl/>
          <w:rPrChange w:id="6168" w:author="yara ahmad" w:date="2021-04-18T08:34:00Z">
            <w:rPr>
              <w:rFonts w:hint="cs"/>
              <w:rtl/>
            </w:rPr>
          </w:rPrChange>
        </w:rPr>
        <w:t>בדיקות</w:t>
      </w:r>
      <w:r w:rsidRPr="00AE4B49">
        <w:rPr>
          <w:rFonts w:asciiTheme="majorBidi" w:hAnsiTheme="majorBidi" w:cstheme="majorBidi"/>
          <w:rtl/>
          <w:rPrChange w:id="6169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6170" w:author="yara ahmad" w:date="2021-04-18T08:34:00Z">
            <w:rPr>
              <w:rFonts w:hint="cs"/>
              <w:rtl/>
            </w:rPr>
          </w:rPrChange>
        </w:rPr>
        <w:t>קבלה</w:t>
      </w:r>
      <w:r w:rsidRPr="00AE4B49">
        <w:rPr>
          <w:rFonts w:asciiTheme="majorBidi" w:hAnsiTheme="majorBidi" w:cstheme="majorBidi"/>
          <w:rtl/>
          <w:rPrChange w:id="6171" w:author="yara ahmad" w:date="2021-04-18T08:34:00Z">
            <w:rPr>
              <w:rtl/>
            </w:rPr>
          </w:rPrChange>
        </w:rPr>
        <w:t xml:space="preserve"> :</w:t>
      </w:r>
    </w:p>
    <w:p w14:paraId="0D962D25" w14:textId="77777777" w:rsidR="001C795F" w:rsidRPr="00AE4B49" w:rsidRDefault="001C795F" w:rsidP="001C795F">
      <w:pPr>
        <w:rPr>
          <w:rFonts w:asciiTheme="majorBidi" w:hAnsiTheme="majorBidi" w:cstheme="majorBidi"/>
          <w:rtl/>
          <w:rPrChange w:id="6172" w:author="yara ahmad" w:date="2021-04-18T08:34:00Z">
            <w:rPr>
              <w:rtl/>
            </w:rPr>
          </w:rPrChange>
        </w:rPr>
      </w:pPr>
      <w:proofErr w:type="gramStart"/>
      <w:r w:rsidRPr="00AE4B49">
        <w:rPr>
          <w:rFonts w:asciiTheme="majorBidi" w:hAnsiTheme="majorBidi" w:cstheme="majorBidi"/>
          <w:rPrChange w:id="6173" w:author="yara ahmad" w:date="2021-04-18T08:34:00Z">
            <w:rPr/>
          </w:rPrChange>
        </w:rPr>
        <w:t>HAPPY</w:t>
      </w:r>
      <w:r w:rsidRPr="00AE4B49">
        <w:rPr>
          <w:rFonts w:asciiTheme="majorBidi" w:hAnsiTheme="majorBidi" w:cstheme="majorBidi"/>
          <w:rtl/>
          <w:rPrChange w:id="6174" w:author="yara ahmad" w:date="2021-04-18T08:34:00Z">
            <w:rPr>
              <w:rtl/>
            </w:rPr>
          </w:rPrChange>
        </w:rPr>
        <w:t xml:space="preserve"> :</w:t>
      </w:r>
      <w:proofErr w:type="gramEnd"/>
      <w:r w:rsidRPr="00AE4B49">
        <w:rPr>
          <w:rFonts w:asciiTheme="majorBidi" w:hAnsiTheme="majorBidi" w:cstheme="majorBidi"/>
          <w:rtl/>
          <w:rPrChange w:id="6175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6176" w:author="yara ahmad" w:date="2021-04-18T08:34:00Z">
            <w:rPr>
              <w:rFonts w:hint="cs"/>
              <w:rtl/>
            </w:rPr>
          </w:rPrChange>
        </w:rPr>
        <w:t>המשתמש</w:t>
      </w:r>
      <w:r w:rsidRPr="00AE4B49">
        <w:rPr>
          <w:rFonts w:asciiTheme="majorBidi" w:hAnsiTheme="majorBidi" w:cstheme="majorBidi"/>
          <w:rtl/>
          <w:rPrChange w:id="6177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6178" w:author="yara ahmad" w:date="2021-04-18T08:34:00Z">
            <w:rPr>
              <w:rFonts w:hint="cs"/>
              <w:rtl/>
            </w:rPr>
          </w:rPrChange>
        </w:rPr>
        <w:t>פותח</w:t>
      </w:r>
      <w:r w:rsidRPr="00AE4B49">
        <w:rPr>
          <w:rFonts w:asciiTheme="majorBidi" w:hAnsiTheme="majorBidi" w:cstheme="majorBidi"/>
          <w:rtl/>
          <w:rPrChange w:id="6179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6180" w:author="yara ahmad" w:date="2021-04-18T08:34:00Z">
            <w:rPr>
              <w:rFonts w:hint="cs"/>
              <w:rtl/>
            </w:rPr>
          </w:rPrChange>
        </w:rPr>
        <w:t>חנות</w:t>
      </w:r>
      <w:r w:rsidRPr="00AE4B49">
        <w:rPr>
          <w:rFonts w:asciiTheme="majorBidi" w:hAnsiTheme="majorBidi" w:cstheme="majorBidi"/>
          <w:rtl/>
          <w:rPrChange w:id="6181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6182" w:author="yara ahmad" w:date="2021-04-18T08:34:00Z">
            <w:rPr>
              <w:rFonts w:hint="cs"/>
              <w:rtl/>
            </w:rPr>
          </w:rPrChange>
        </w:rPr>
        <w:t>חדשה</w:t>
      </w:r>
      <w:r w:rsidRPr="00AE4B49">
        <w:rPr>
          <w:rFonts w:asciiTheme="majorBidi" w:hAnsiTheme="majorBidi" w:cstheme="majorBidi"/>
          <w:rtl/>
          <w:rPrChange w:id="6183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6184" w:author="yara ahmad" w:date="2021-04-18T08:34:00Z">
            <w:rPr>
              <w:rFonts w:hint="cs"/>
              <w:rtl/>
            </w:rPr>
          </w:rPrChange>
        </w:rPr>
        <w:t>בהצלחה</w:t>
      </w:r>
      <w:r w:rsidRPr="00AE4B49">
        <w:rPr>
          <w:rFonts w:asciiTheme="majorBidi" w:hAnsiTheme="majorBidi" w:cstheme="majorBidi"/>
          <w:rtl/>
          <w:rPrChange w:id="6185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6186" w:author="yara ahmad" w:date="2021-04-18T08:34:00Z">
            <w:rPr>
              <w:rFonts w:hint="cs"/>
              <w:rtl/>
            </w:rPr>
          </w:rPrChange>
        </w:rPr>
        <w:t>והופך</w:t>
      </w:r>
      <w:r w:rsidRPr="00AE4B49">
        <w:rPr>
          <w:rFonts w:asciiTheme="majorBidi" w:hAnsiTheme="majorBidi" w:cstheme="majorBidi"/>
          <w:rtl/>
          <w:rPrChange w:id="6187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6188" w:author="yara ahmad" w:date="2021-04-18T08:34:00Z">
            <w:rPr>
              <w:rFonts w:hint="cs"/>
              <w:rtl/>
            </w:rPr>
          </w:rPrChange>
        </w:rPr>
        <w:t>להיות</w:t>
      </w:r>
      <w:r w:rsidRPr="00AE4B49">
        <w:rPr>
          <w:rFonts w:asciiTheme="majorBidi" w:hAnsiTheme="majorBidi" w:cstheme="majorBidi"/>
          <w:rtl/>
          <w:rPrChange w:id="6189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6190" w:author="yara ahmad" w:date="2021-04-18T08:34:00Z">
            <w:rPr>
              <w:rFonts w:hint="cs"/>
              <w:rtl/>
            </w:rPr>
          </w:rPrChange>
        </w:rPr>
        <w:t>מייסד</w:t>
      </w:r>
      <w:r w:rsidRPr="00AE4B49">
        <w:rPr>
          <w:rFonts w:asciiTheme="majorBidi" w:hAnsiTheme="majorBidi" w:cstheme="majorBidi"/>
          <w:rtl/>
          <w:rPrChange w:id="6191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6192" w:author="yara ahmad" w:date="2021-04-18T08:34:00Z">
            <w:rPr>
              <w:rFonts w:hint="cs"/>
              <w:rtl/>
            </w:rPr>
          </w:rPrChange>
        </w:rPr>
        <w:t>החנות</w:t>
      </w:r>
      <w:r w:rsidRPr="00AE4B49">
        <w:rPr>
          <w:rFonts w:asciiTheme="majorBidi" w:hAnsiTheme="majorBidi" w:cstheme="majorBidi"/>
          <w:rtl/>
          <w:rPrChange w:id="6193" w:author="yara ahmad" w:date="2021-04-18T08:34:00Z">
            <w:rPr>
              <w:rtl/>
            </w:rPr>
          </w:rPrChange>
        </w:rPr>
        <w:t xml:space="preserve"> .</w:t>
      </w:r>
    </w:p>
    <w:p w14:paraId="554EAD7F" w14:textId="3E8F7019" w:rsidR="001C795F" w:rsidRPr="00AE4B49" w:rsidDel="00C329DF" w:rsidRDefault="001C795F" w:rsidP="001C795F">
      <w:pPr>
        <w:rPr>
          <w:del w:id="6194" w:author="jamil" w:date="2021-04-17T19:06:00Z"/>
          <w:rFonts w:asciiTheme="majorBidi" w:hAnsiTheme="majorBidi" w:cstheme="majorBidi"/>
          <w:rtl/>
          <w:rPrChange w:id="6195" w:author="yara ahmad" w:date="2021-04-18T08:34:00Z">
            <w:rPr>
              <w:del w:id="6196" w:author="jamil" w:date="2021-04-17T19:06:00Z"/>
              <w:rtl/>
            </w:rPr>
          </w:rPrChange>
        </w:rPr>
      </w:pPr>
      <w:del w:id="6197" w:author="jamil" w:date="2021-04-17T19:06:00Z">
        <w:r w:rsidRPr="00AE4B49" w:rsidDel="00C329DF">
          <w:rPr>
            <w:rFonts w:asciiTheme="majorBidi" w:hAnsiTheme="majorBidi" w:cstheme="majorBidi"/>
            <w:rPrChange w:id="6198" w:author="yara ahmad" w:date="2021-04-18T08:34:00Z">
              <w:rPr/>
            </w:rPrChange>
          </w:rPr>
          <w:delText>SAD</w:delText>
        </w:r>
        <w:r w:rsidRPr="00AE4B49" w:rsidDel="00C329DF">
          <w:rPr>
            <w:rFonts w:asciiTheme="majorBidi" w:hAnsiTheme="majorBidi" w:cstheme="majorBidi"/>
            <w:rtl/>
            <w:rPrChange w:id="6199" w:author="yara ahmad" w:date="2021-04-18T08:34:00Z">
              <w:rPr>
                <w:rtl/>
              </w:rPr>
            </w:rPrChange>
          </w:rPr>
          <w:delText xml:space="preserve"> : </w:delText>
        </w:r>
        <w:r w:rsidRPr="00AE4B49" w:rsidDel="00C329DF">
          <w:rPr>
            <w:rFonts w:asciiTheme="majorBidi" w:hAnsiTheme="majorBidi" w:cstheme="majorBidi" w:hint="cs"/>
            <w:rtl/>
            <w:rPrChange w:id="6200" w:author="yara ahmad" w:date="2021-04-18T08:34:00Z">
              <w:rPr>
                <w:rFonts w:hint="cs"/>
                <w:rtl/>
              </w:rPr>
            </w:rPrChange>
          </w:rPr>
          <w:delText>החנות</w:delText>
        </w:r>
        <w:r w:rsidRPr="00AE4B49" w:rsidDel="00C329DF">
          <w:rPr>
            <w:rFonts w:asciiTheme="majorBidi" w:hAnsiTheme="majorBidi" w:cstheme="majorBidi"/>
            <w:rtl/>
            <w:rPrChange w:id="6201" w:author="yara ahmad" w:date="2021-04-18T08:34:00Z">
              <w:rPr>
                <w:rtl/>
              </w:rPr>
            </w:rPrChange>
          </w:rPr>
          <w:delText xml:space="preserve"> </w:delText>
        </w:r>
        <w:r w:rsidRPr="00AE4B49" w:rsidDel="00C329DF">
          <w:rPr>
            <w:rFonts w:asciiTheme="majorBidi" w:hAnsiTheme="majorBidi" w:cstheme="majorBidi" w:hint="cs"/>
            <w:rtl/>
            <w:rPrChange w:id="6202" w:author="yara ahmad" w:date="2021-04-18T08:34:00Z">
              <w:rPr>
                <w:rFonts w:hint="cs"/>
                <w:rtl/>
              </w:rPr>
            </w:rPrChange>
          </w:rPr>
          <w:delText>נפתחה</w:delText>
        </w:r>
        <w:r w:rsidRPr="00AE4B49" w:rsidDel="00C329DF">
          <w:rPr>
            <w:rFonts w:asciiTheme="majorBidi" w:hAnsiTheme="majorBidi" w:cstheme="majorBidi"/>
            <w:rtl/>
            <w:rPrChange w:id="6203" w:author="yara ahmad" w:date="2021-04-18T08:34:00Z">
              <w:rPr>
                <w:rtl/>
              </w:rPr>
            </w:rPrChange>
          </w:rPr>
          <w:delText xml:space="preserve"> </w:delText>
        </w:r>
        <w:r w:rsidRPr="00AE4B49" w:rsidDel="00C329DF">
          <w:rPr>
            <w:rFonts w:asciiTheme="majorBidi" w:hAnsiTheme="majorBidi" w:cstheme="majorBidi" w:hint="cs"/>
            <w:rtl/>
            <w:rPrChange w:id="6204" w:author="yara ahmad" w:date="2021-04-18T08:34:00Z">
              <w:rPr>
                <w:rFonts w:hint="cs"/>
                <w:rtl/>
              </w:rPr>
            </w:rPrChange>
          </w:rPr>
          <w:delText>בהצלחה</w:delText>
        </w:r>
        <w:r w:rsidRPr="00AE4B49" w:rsidDel="00C329DF">
          <w:rPr>
            <w:rFonts w:asciiTheme="majorBidi" w:hAnsiTheme="majorBidi" w:cstheme="majorBidi"/>
            <w:rtl/>
            <w:rPrChange w:id="6205" w:author="yara ahmad" w:date="2021-04-18T08:34:00Z">
              <w:rPr>
                <w:rtl/>
              </w:rPr>
            </w:rPrChange>
          </w:rPr>
          <w:delText xml:space="preserve"> </w:delText>
        </w:r>
        <w:r w:rsidRPr="00AE4B49" w:rsidDel="00C329DF">
          <w:rPr>
            <w:rFonts w:asciiTheme="majorBidi" w:hAnsiTheme="majorBidi" w:cstheme="majorBidi" w:hint="cs"/>
            <w:rtl/>
            <w:rPrChange w:id="6206" w:author="yara ahmad" w:date="2021-04-18T08:34:00Z">
              <w:rPr>
                <w:rFonts w:hint="cs"/>
                <w:rtl/>
              </w:rPr>
            </w:rPrChange>
          </w:rPr>
          <w:delText>אבל</w:delText>
        </w:r>
        <w:r w:rsidRPr="00AE4B49" w:rsidDel="00C329DF">
          <w:rPr>
            <w:rFonts w:asciiTheme="majorBidi" w:hAnsiTheme="majorBidi" w:cstheme="majorBidi"/>
            <w:rtl/>
            <w:rPrChange w:id="6207" w:author="yara ahmad" w:date="2021-04-18T08:34:00Z">
              <w:rPr>
                <w:rtl/>
              </w:rPr>
            </w:rPrChange>
          </w:rPr>
          <w:delText xml:space="preserve"> </w:delText>
        </w:r>
        <w:r w:rsidRPr="00AE4B49" w:rsidDel="00C329DF">
          <w:rPr>
            <w:rFonts w:asciiTheme="majorBidi" w:hAnsiTheme="majorBidi" w:cstheme="majorBidi" w:hint="cs"/>
            <w:rtl/>
            <w:rPrChange w:id="6208" w:author="yara ahmad" w:date="2021-04-18T08:34:00Z">
              <w:rPr>
                <w:rFonts w:hint="cs"/>
                <w:rtl/>
              </w:rPr>
            </w:rPrChange>
          </w:rPr>
          <w:delText>היא</w:delText>
        </w:r>
        <w:r w:rsidRPr="00AE4B49" w:rsidDel="00C329DF">
          <w:rPr>
            <w:rFonts w:asciiTheme="majorBidi" w:hAnsiTheme="majorBidi" w:cstheme="majorBidi"/>
            <w:rtl/>
            <w:rPrChange w:id="6209" w:author="yara ahmad" w:date="2021-04-18T08:34:00Z">
              <w:rPr>
                <w:rtl/>
              </w:rPr>
            </w:rPrChange>
          </w:rPr>
          <w:delText xml:space="preserve"> </w:delText>
        </w:r>
        <w:r w:rsidRPr="00AE4B49" w:rsidDel="00C329DF">
          <w:rPr>
            <w:rFonts w:asciiTheme="majorBidi" w:hAnsiTheme="majorBidi" w:cstheme="majorBidi" w:hint="cs"/>
            <w:rtl/>
            <w:rPrChange w:id="6210" w:author="yara ahmad" w:date="2021-04-18T08:34:00Z">
              <w:rPr>
                <w:rFonts w:hint="cs"/>
                <w:rtl/>
              </w:rPr>
            </w:rPrChange>
          </w:rPr>
          <w:delText>לא</w:delText>
        </w:r>
        <w:r w:rsidRPr="00AE4B49" w:rsidDel="00C329DF">
          <w:rPr>
            <w:rFonts w:asciiTheme="majorBidi" w:hAnsiTheme="majorBidi" w:cstheme="majorBidi"/>
            <w:rtl/>
            <w:rPrChange w:id="6211" w:author="yara ahmad" w:date="2021-04-18T08:34:00Z">
              <w:rPr>
                <w:rtl/>
              </w:rPr>
            </w:rPrChange>
          </w:rPr>
          <w:delText xml:space="preserve"> </w:delText>
        </w:r>
        <w:r w:rsidRPr="00AE4B49" w:rsidDel="00C329DF">
          <w:rPr>
            <w:rFonts w:asciiTheme="majorBidi" w:hAnsiTheme="majorBidi" w:cstheme="majorBidi" w:hint="cs"/>
            <w:rtl/>
            <w:rPrChange w:id="6212" w:author="yara ahmad" w:date="2021-04-18T08:34:00Z">
              <w:rPr>
                <w:rFonts w:hint="cs"/>
                <w:rtl/>
              </w:rPr>
            </w:rPrChange>
          </w:rPr>
          <w:delText>מופיעה</w:delText>
        </w:r>
        <w:r w:rsidRPr="00AE4B49" w:rsidDel="00C329DF">
          <w:rPr>
            <w:rFonts w:asciiTheme="majorBidi" w:hAnsiTheme="majorBidi" w:cstheme="majorBidi"/>
            <w:rtl/>
            <w:rPrChange w:id="6213" w:author="yara ahmad" w:date="2021-04-18T08:34:00Z">
              <w:rPr>
                <w:rtl/>
              </w:rPr>
            </w:rPrChange>
          </w:rPr>
          <w:delText xml:space="preserve"> </w:delText>
        </w:r>
        <w:r w:rsidRPr="00AE4B49" w:rsidDel="00C329DF">
          <w:rPr>
            <w:rFonts w:asciiTheme="majorBidi" w:hAnsiTheme="majorBidi" w:cstheme="majorBidi" w:hint="cs"/>
            <w:rtl/>
            <w:rPrChange w:id="6214" w:author="yara ahmad" w:date="2021-04-18T08:34:00Z">
              <w:rPr>
                <w:rFonts w:hint="cs"/>
                <w:rtl/>
              </w:rPr>
            </w:rPrChange>
          </w:rPr>
          <w:delText>לשאר</w:delText>
        </w:r>
        <w:r w:rsidRPr="00AE4B49" w:rsidDel="00C329DF">
          <w:rPr>
            <w:rFonts w:asciiTheme="majorBidi" w:hAnsiTheme="majorBidi" w:cstheme="majorBidi"/>
            <w:rtl/>
            <w:rPrChange w:id="6215" w:author="yara ahmad" w:date="2021-04-18T08:34:00Z">
              <w:rPr>
                <w:rtl/>
              </w:rPr>
            </w:rPrChange>
          </w:rPr>
          <w:delText xml:space="preserve"> </w:delText>
        </w:r>
        <w:r w:rsidRPr="00AE4B49" w:rsidDel="00C329DF">
          <w:rPr>
            <w:rFonts w:asciiTheme="majorBidi" w:hAnsiTheme="majorBidi" w:cstheme="majorBidi" w:hint="cs"/>
            <w:rtl/>
            <w:rPrChange w:id="6216" w:author="yara ahmad" w:date="2021-04-18T08:34:00Z">
              <w:rPr>
                <w:rFonts w:hint="cs"/>
                <w:rtl/>
              </w:rPr>
            </w:rPrChange>
          </w:rPr>
          <w:delText>הצרכנים</w:delText>
        </w:r>
        <w:r w:rsidRPr="00AE4B49" w:rsidDel="00C329DF">
          <w:rPr>
            <w:rFonts w:asciiTheme="majorBidi" w:hAnsiTheme="majorBidi" w:cstheme="majorBidi"/>
            <w:rtl/>
            <w:rPrChange w:id="6217" w:author="yara ahmad" w:date="2021-04-18T08:34:00Z">
              <w:rPr>
                <w:rtl/>
              </w:rPr>
            </w:rPrChange>
          </w:rPr>
          <w:delText xml:space="preserve"> </w:delText>
        </w:r>
        <w:r w:rsidRPr="00AE4B49" w:rsidDel="00C329DF">
          <w:rPr>
            <w:rFonts w:asciiTheme="majorBidi" w:hAnsiTheme="majorBidi" w:cstheme="majorBidi" w:hint="cs"/>
            <w:rtl/>
            <w:rPrChange w:id="6218" w:author="yara ahmad" w:date="2021-04-18T08:34:00Z">
              <w:rPr>
                <w:rFonts w:hint="cs"/>
                <w:rtl/>
              </w:rPr>
            </w:rPrChange>
          </w:rPr>
          <w:delText>כדי</w:delText>
        </w:r>
        <w:r w:rsidRPr="00AE4B49" w:rsidDel="00C329DF">
          <w:rPr>
            <w:rFonts w:asciiTheme="majorBidi" w:hAnsiTheme="majorBidi" w:cstheme="majorBidi"/>
            <w:rtl/>
            <w:rPrChange w:id="6219" w:author="yara ahmad" w:date="2021-04-18T08:34:00Z">
              <w:rPr>
                <w:rtl/>
              </w:rPr>
            </w:rPrChange>
          </w:rPr>
          <w:delText xml:space="preserve"> </w:delText>
        </w:r>
        <w:r w:rsidRPr="00AE4B49" w:rsidDel="00C329DF">
          <w:rPr>
            <w:rFonts w:asciiTheme="majorBidi" w:hAnsiTheme="majorBidi" w:cstheme="majorBidi" w:hint="cs"/>
            <w:rtl/>
            <w:rPrChange w:id="6220" w:author="yara ahmad" w:date="2021-04-18T08:34:00Z">
              <w:rPr>
                <w:rFonts w:hint="cs"/>
                <w:rtl/>
              </w:rPr>
            </w:rPrChange>
          </w:rPr>
          <w:delText>לקנות</w:delText>
        </w:r>
        <w:r w:rsidRPr="00AE4B49" w:rsidDel="00C329DF">
          <w:rPr>
            <w:rFonts w:asciiTheme="majorBidi" w:hAnsiTheme="majorBidi" w:cstheme="majorBidi"/>
            <w:rtl/>
            <w:rPrChange w:id="6221" w:author="yara ahmad" w:date="2021-04-18T08:34:00Z">
              <w:rPr>
                <w:rtl/>
              </w:rPr>
            </w:rPrChange>
          </w:rPr>
          <w:delText xml:space="preserve"> </w:delText>
        </w:r>
        <w:r w:rsidRPr="00AE4B49" w:rsidDel="00C329DF">
          <w:rPr>
            <w:rFonts w:asciiTheme="majorBidi" w:hAnsiTheme="majorBidi" w:cstheme="majorBidi" w:hint="cs"/>
            <w:rtl/>
            <w:rPrChange w:id="6222" w:author="yara ahmad" w:date="2021-04-18T08:34:00Z">
              <w:rPr>
                <w:rFonts w:hint="cs"/>
                <w:rtl/>
              </w:rPr>
            </w:rPrChange>
          </w:rPr>
          <w:delText>ממנה</w:delText>
        </w:r>
        <w:r w:rsidRPr="00AE4B49" w:rsidDel="00C329DF">
          <w:rPr>
            <w:rFonts w:asciiTheme="majorBidi" w:hAnsiTheme="majorBidi" w:cstheme="majorBidi"/>
            <w:rtl/>
            <w:rPrChange w:id="6223" w:author="yara ahmad" w:date="2021-04-18T08:34:00Z">
              <w:rPr>
                <w:rtl/>
              </w:rPr>
            </w:rPrChange>
          </w:rPr>
          <w:delText xml:space="preserve"> .</w:delText>
        </w:r>
      </w:del>
    </w:p>
    <w:p w14:paraId="4662BECC" w14:textId="7F078087" w:rsidR="001C795F" w:rsidRPr="00AE4B49" w:rsidRDefault="001C795F" w:rsidP="001C795F">
      <w:pPr>
        <w:rPr>
          <w:ins w:id="6224" w:author="jamil" w:date="2021-04-17T19:06:00Z"/>
          <w:rFonts w:asciiTheme="majorBidi" w:hAnsiTheme="majorBidi" w:cstheme="majorBidi"/>
          <w:rtl/>
          <w:rPrChange w:id="6225" w:author="yara ahmad" w:date="2021-04-18T08:34:00Z">
            <w:rPr>
              <w:ins w:id="6226" w:author="jamil" w:date="2021-04-17T19:06:00Z"/>
              <w:rtl/>
            </w:rPr>
          </w:rPrChange>
        </w:rPr>
      </w:pPr>
      <w:del w:id="6227" w:author="jamil" w:date="2021-04-17T19:06:00Z">
        <w:r w:rsidRPr="00AE4B49" w:rsidDel="00C329DF">
          <w:rPr>
            <w:rFonts w:asciiTheme="majorBidi" w:hAnsiTheme="majorBidi" w:cstheme="majorBidi"/>
            <w:rPrChange w:id="6228" w:author="yara ahmad" w:date="2021-04-18T08:34:00Z">
              <w:rPr/>
            </w:rPrChange>
          </w:rPr>
          <w:delText>BAD</w:delText>
        </w:r>
      </w:del>
      <w:proofErr w:type="gramStart"/>
      <w:ins w:id="6229" w:author="jamil" w:date="2021-04-17T19:06:00Z">
        <w:r w:rsidR="00C329DF" w:rsidRPr="00AE4B49">
          <w:rPr>
            <w:rFonts w:asciiTheme="majorBidi" w:hAnsiTheme="majorBidi" w:cstheme="majorBidi"/>
            <w:rPrChange w:id="6230" w:author="yara ahmad" w:date="2021-04-18T08:34:00Z">
              <w:rPr/>
            </w:rPrChange>
          </w:rPr>
          <w:t>SA</w:t>
        </w:r>
      </w:ins>
      <w:ins w:id="6231" w:author="jamil" w:date="2021-04-17T19:07:00Z">
        <w:r w:rsidR="00C329DF" w:rsidRPr="00AE4B49">
          <w:rPr>
            <w:rFonts w:asciiTheme="majorBidi" w:hAnsiTheme="majorBidi" w:cstheme="majorBidi"/>
            <w:rPrChange w:id="6232" w:author="yara ahmad" w:date="2021-04-18T08:34:00Z">
              <w:rPr/>
            </w:rPrChange>
          </w:rPr>
          <w:t>D</w:t>
        </w:r>
      </w:ins>
      <w:r w:rsidRPr="00AE4B49">
        <w:rPr>
          <w:rFonts w:asciiTheme="majorBidi" w:hAnsiTheme="majorBidi" w:cstheme="majorBidi"/>
          <w:rtl/>
          <w:rPrChange w:id="6233" w:author="yara ahmad" w:date="2021-04-18T08:34:00Z">
            <w:rPr>
              <w:rtl/>
            </w:rPr>
          </w:rPrChange>
        </w:rPr>
        <w:t xml:space="preserve"> :</w:t>
      </w:r>
      <w:proofErr w:type="gramEnd"/>
      <w:r w:rsidRPr="00AE4B49">
        <w:rPr>
          <w:rFonts w:asciiTheme="majorBidi" w:hAnsiTheme="majorBidi" w:cstheme="majorBidi"/>
          <w:rtl/>
          <w:rPrChange w:id="6234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6235" w:author="yara ahmad" w:date="2021-04-18T08:34:00Z">
            <w:rPr>
              <w:rFonts w:hint="cs"/>
              <w:rtl/>
            </w:rPr>
          </w:rPrChange>
        </w:rPr>
        <w:t>החנות</w:t>
      </w:r>
      <w:r w:rsidRPr="00AE4B49">
        <w:rPr>
          <w:rFonts w:asciiTheme="majorBidi" w:hAnsiTheme="majorBidi" w:cstheme="majorBidi"/>
          <w:rtl/>
          <w:rPrChange w:id="6236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6237" w:author="yara ahmad" w:date="2021-04-18T08:34:00Z">
            <w:rPr>
              <w:rFonts w:hint="cs"/>
              <w:rtl/>
            </w:rPr>
          </w:rPrChange>
        </w:rPr>
        <w:t>נפתחה</w:t>
      </w:r>
      <w:r w:rsidRPr="00AE4B49">
        <w:rPr>
          <w:rFonts w:asciiTheme="majorBidi" w:hAnsiTheme="majorBidi" w:cstheme="majorBidi"/>
          <w:rtl/>
          <w:rPrChange w:id="6238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6239" w:author="yara ahmad" w:date="2021-04-18T08:34:00Z">
            <w:rPr>
              <w:rFonts w:hint="cs"/>
              <w:rtl/>
            </w:rPr>
          </w:rPrChange>
        </w:rPr>
        <w:t>בהצלחה</w:t>
      </w:r>
      <w:r w:rsidRPr="00AE4B49">
        <w:rPr>
          <w:rFonts w:asciiTheme="majorBidi" w:hAnsiTheme="majorBidi" w:cstheme="majorBidi"/>
          <w:rtl/>
          <w:rPrChange w:id="6240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6241" w:author="yara ahmad" w:date="2021-04-18T08:34:00Z">
            <w:rPr>
              <w:rFonts w:hint="cs"/>
              <w:rtl/>
            </w:rPr>
          </w:rPrChange>
        </w:rPr>
        <w:t>אבל</w:t>
      </w:r>
      <w:r w:rsidRPr="00AE4B49">
        <w:rPr>
          <w:rFonts w:asciiTheme="majorBidi" w:hAnsiTheme="majorBidi" w:cstheme="majorBidi"/>
          <w:rtl/>
          <w:rPrChange w:id="6242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6243" w:author="yara ahmad" w:date="2021-04-18T08:34:00Z">
            <w:rPr>
              <w:rFonts w:hint="cs"/>
              <w:rtl/>
            </w:rPr>
          </w:rPrChange>
        </w:rPr>
        <w:t>המשתמש</w:t>
      </w:r>
      <w:r w:rsidRPr="00AE4B49">
        <w:rPr>
          <w:rFonts w:asciiTheme="majorBidi" w:hAnsiTheme="majorBidi" w:cstheme="majorBidi"/>
          <w:rtl/>
          <w:rPrChange w:id="6244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6245" w:author="yara ahmad" w:date="2021-04-18T08:34:00Z">
            <w:rPr>
              <w:rFonts w:hint="cs"/>
              <w:rtl/>
            </w:rPr>
          </w:rPrChange>
        </w:rPr>
        <w:t>המנוי</w:t>
      </w:r>
      <w:r w:rsidRPr="00AE4B49">
        <w:rPr>
          <w:rFonts w:asciiTheme="majorBidi" w:hAnsiTheme="majorBidi" w:cstheme="majorBidi"/>
          <w:rtl/>
          <w:rPrChange w:id="6246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6247" w:author="yara ahmad" w:date="2021-04-18T08:34:00Z">
            <w:rPr>
              <w:rFonts w:hint="cs"/>
              <w:rtl/>
            </w:rPr>
          </w:rPrChange>
        </w:rPr>
        <w:t>אינו</w:t>
      </w:r>
      <w:r w:rsidRPr="00AE4B49">
        <w:rPr>
          <w:rFonts w:asciiTheme="majorBidi" w:hAnsiTheme="majorBidi" w:cstheme="majorBidi"/>
          <w:rtl/>
          <w:rPrChange w:id="6248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6249" w:author="yara ahmad" w:date="2021-04-18T08:34:00Z">
            <w:rPr>
              <w:rFonts w:hint="cs"/>
              <w:rtl/>
            </w:rPr>
          </w:rPrChange>
        </w:rPr>
        <w:t>המייסד</w:t>
      </w:r>
      <w:r w:rsidRPr="00AE4B49">
        <w:rPr>
          <w:rFonts w:asciiTheme="majorBidi" w:hAnsiTheme="majorBidi" w:cstheme="majorBidi"/>
          <w:rtl/>
          <w:rPrChange w:id="6250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6251" w:author="yara ahmad" w:date="2021-04-18T08:34:00Z">
            <w:rPr>
              <w:rFonts w:hint="cs"/>
              <w:rtl/>
            </w:rPr>
          </w:rPrChange>
        </w:rPr>
        <w:t>שלה</w:t>
      </w:r>
      <w:r w:rsidRPr="00AE4B49">
        <w:rPr>
          <w:rFonts w:asciiTheme="majorBidi" w:hAnsiTheme="majorBidi" w:cstheme="majorBidi"/>
          <w:rtl/>
          <w:rPrChange w:id="6252" w:author="yara ahmad" w:date="2021-04-18T08:34:00Z">
            <w:rPr>
              <w:rtl/>
            </w:rPr>
          </w:rPrChange>
        </w:rPr>
        <w:t xml:space="preserve"> .</w:t>
      </w:r>
    </w:p>
    <w:p w14:paraId="6A0A629B" w14:textId="4B9B36E1" w:rsidR="00C329DF" w:rsidRPr="00AE4B49" w:rsidRDefault="00C329DF" w:rsidP="00C329DF">
      <w:pPr>
        <w:rPr>
          <w:ins w:id="6253" w:author="jamil" w:date="2021-04-17T19:06:00Z"/>
          <w:rFonts w:asciiTheme="majorBidi" w:hAnsiTheme="majorBidi" w:cstheme="majorBidi"/>
          <w:rtl/>
          <w:rPrChange w:id="6254" w:author="yara ahmad" w:date="2021-04-18T08:34:00Z">
            <w:rPr>
              <w:ins w:id="6255" w:author="jamil" w:date="2021-04-17T19:06:00Z"/>
              <w:rtl/>
            </w:rPr>
          </w:rPrChange>
        </w:rPr>
      </w:pPr>
      <w:proofErr w:type="gramStart"/>
      <w:ins w:id="6256" w:author="jamil" w:date="2021-04-17T19:06:00Z">
        <w:r w:rsidRPr="00AE4B49">
          <w:rPr>
            <w:rFonts w:asciiTheme="majorBidi" w:hAnsiTheme="majorBidi" w:cstheme="majorBidi"/>
            <w:rPrChange w:id="6257" w:author="yara ahmad" w:date="2021-04-18T08:34:00Z">
              <w:rPr/>
            </w:rPrChange>
          </w:rPr>
          <w:t>BAD</w:t>
        </w:r>
        <w:r w:rsidRPr="00AE4B49">
          <w:rPr>
            <w:rFonts w:asciiTheme="majorBidi" w:hAnsiTheme="majorBidi" w:cstheme="majorBidi"/>
            <w:rtl/>
            <w:rPrChange w:id="6258" w:author="yara ahmad" w:date="2021-04-18T08:34:00Z">
              <w:rPr>
                <w:rtl/>
              </w:rPr>
            </w:rPrChange>
          </w:rPr>
          <w:t xml:space="preserve"> :</w:t>
        </w:r>
        <w:proofErr w:type="gramEnd"/>
        <w:r w:rsidRPr="00AE4B49">
          <w:rPr>
            <w:rFonts w:asciiTheme="majorBidi" w:hAnsiTheme="majorBidi" w:cstheme="majorBidi"/>
            <w:rtl/>
            <w:rPrChange w:id="6259" w:author="yara ahmad" w:date="2021-04-18T08:34:00Z">
              <w:rPr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rtl/>
            <w:rPrChange w:id="6260" w:author="yara ahmad" w:date="2021-04-18T08:34:00Z">
              <w:rPr>
                <w:rFonts w:hint="cs"/>
                <w:rtl/>
              </w:rPr>
            </w:rPrChange>
          </w:rPr>
          <w:t>החנות</w:t>
        </w:r>
        <w:r w:rsidRPr="00AE4B49">
          <w:rPr>
            <w:rFonts w:asciiTheme="majorBidi" w:hAnsiTheme="majorBidi" w:cstheme="majorBidi"/>
            <w:rtl/>
            <w:rPrChange w:id="6261" w:author="yara ahmad" w:date="2021-04-18T08:34:00Z">
              <w:rPr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rtl/>
            <w:rPrChange w:id="6262" w:author="yara ahmad" w:date="2021-04-18T08:34:00Z">
              <w:rPr>
                <w:rFonts w:hint="cs"/>
                <w:rtl/>
              </w:rPr>
            </w:rPrChange>
          </w:rPr>
          <w:t>נפתחה</w:t>
        </w:r>
        <w:r w:rsidRPr="00AE4B49">
          <w:rPr>
            <w:rFonts w:asciiTheme="majorBidi" w:hAnsiTheme="majorBidi" w:cstheme="majorBidi"/>
            <w:rtl/>
            <w:rPrChange w:id="6263" w:author="yara ahmad" w:date="2021-04-18T08:34:00Z">
              <w:rPr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rtl/>
            <w:rPrChange w:id="6264" w:author="yara ahmad" w:date="2021-04-18T08:34:00Z">
              <w:rPr>
                <w:rFonts w:hint="cs"/>
                <w:rtl/>
              </w:rPr>
            </w:rPrChange>
          </w:rPr>
          <w:t>בהצלחה</w:t>
        </w:r>
        <w:r w:rsidRPr="00AE4B49">
          <w:rPr>
            <w:rFonts w:asciiTheme="majorBidi" w:hAnsiTheme="majorBidi" w:cstheme="majorBidi"/>
            <w:rtl/>
            <w:rPrChange w:id="6265" w:author="yara ahmad" w:date="2021-04-18T08:34:00Z">
              <w:rPr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rtl/>
            <w:rPrChange w:id="6266" w:author="yara ahmad" w:date="2021-04-18T08:34:00Z">
              <w:rPr>
                <w:rFonts w:hint="cs"/>
                <w:rtl/>
              </w:rPr>
            </w:rPrChange>
          </w:rPr>
          <w:t>אבל</w:t>
        </w:r>
        <w:r w:rsidRPr="00AE4B49">
          <w:rPr>
            <w:rFonts w:asciiTheme="majorBidi" w:hAnsiTheme="majorBidi" w:cstheme="majorBidi"/>
            <w:rtl/>
            <w:rPrChange w:id="6267" w:author="yara ahmad" w:date="2021-04-18T08:34:00Z">
              <w:rPr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rtl/>
            <w:rPrChange w:id="6268" w:author="yara ahmad" w:date="2021-04-18T08:34:00Z">
              <w:rPr>
                <w:rFonts w:hint="cs"/>
                <w:rtl/>
              </w:rPr>
            </w:rPrChange>
          </w:rPr>
          <w:t>היא</w:t>
        </w:r>
        <w:r w:rsidRPr="00AE4B49">
          <w:rPr>
            <w:rFonts w:asciiTheme="majorBidi" w:hAnsiTheme="majorBidi" w:cstheme="majorBidi"/>
            <w:rtl/>
            <w:rPrChange w:id="6269" w:author="yara ahmad" w:date="2021-04-18T08:34:00Z">
              <w:rPr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rtl/>
            <w:rPrChange w:id="6270" w:author="yara ahmad" w:date="2021-04-18T08:34:00Z">
              <w:rPr>
                <w:rFonts w:hint="cs"/>
                <w:rtl/>
              </w:rPr>
            </w:rPrChange>
          </w:rPr>
          <w:t>לא</w:t>
        </w:r>
        <w:r w:rsidRPr="00AE4B49">
          <w:rPr>
            <w:rFonts w:asciiTheme="majorBidi" w:hAnsiTheme="majorBidi" w:cstheme="majorBidi"/>
            <w:rtl/>
            <w:rPrChange w:id="6271" w:author="yara ahmad" w:date="2021-04-18T08:34:00Z">
              <w:rPr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rtl/>
            <w:rPrChange w:id="6272" w:author="yara ahmad" w:date="2021-04-18T08:34:00Z">
              <w:rPr>
                <w:rFonts w:hint="cs"/>
                <w:rtl/>
              </w:rPr>
            </w:rPrChange>
          </w:rPr>
          <w:t>מופיעה</w:t>
        </w:r>
        <w:r w:rsidRPr="00AE4B49">
          <w:rPr>
            <w:rFonts w:asciiTheme="majorBidi" w:hAnsiTheme="majorBidi" w:cstheme="majorBidi"/>
            <w:rtl/>
            <w:rPrChange w:id="6273" w:author="yara ahmad" w:date="2021-04-18T08:34:00Z">
              <w:rPr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rtl/>
            <w:rPrChange w:id="6274" w:author="yara ahmad" w:date="2021-04-18T08:34:00Z">
              <w:rPr>
                <w:rFonts w:hint="cs"/>
                <w:rtl/>
              </w:rPr>
            </w:rPrChange>
          </w:rPr>
          <w:t>לשאר</w:t>
        </w:r>
        <w:r w:rsidRPr="00AE4B49">
          <w:rPr>
            <w:rFonts w:asciiTheme="majorBidi" w:hAnsiTheme="majorBidi" w:cstheme="majorBidi"/>
            <w:rtl/>
            <w:rPrChange w:id="6275" w:author="yara ahmad" w:date="2021-04-18T08:34:00Z">
              <w:rPr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rtl/>
            <w:rPrChange w:id="6276" w:author="yara ahmad" w:date="2021-04-18T08:34:00Z">
              <w:rPr>
                <w:rFonts w:hint="cs"/>
                <w:rtl/>
              </w:rPr>
            </w:rPrChange>
          </w:rPr>
          <w:t>הצרכנים</w:t>
        </w:r>
        <w:r w:rsidRPr="00AE4B49">
          <w:rPr>
            <w:rFonts w:asciiTheme="majorBidi" w:hAnsiTheme="majorBidi" w:cstheme="majorBidi"/>
            <w:rtl/>
            <w:rPrChange w:id="6277" w:author="yara ahmad" w:date="2021-04-18T08:34:00Z">
              <w:rPr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rtl/>
            <w:rPrChange w:id="6278" w:author="yara ahmad" w:date="2021-04-18T08:34:00Z">
              <w:rPr>
                <w:rFonts w:hint="cs"/>
                <w:rtl/>
              </w:rPr>
            </w:rPrChange>
          </w:rPr>
          <w:t>כדי</w:t>
        </w:r>
        <w:r w:rsidRPr="00AE4B49">
          <w:rPr>
            <w:rFonts w:asciiTheme="majorBidi" w:hAnsiTheme="majorBidi" w:cstheme="majorBidi"/>
            <w:rtl/>
            <w:rPrChange w:id="6279" w:author="yara ahmad" w:date="2021-04-18T08:34:00Z">
              <w:rPr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rtl/>
            <w:rPrChange w:id="6280" w:author="yara ahmad" w:date="2021-04-18T08:34:00Z">
              <w:rPr>
                <w:rFonts w:hint="cs"/>
                <w:rtl/>
              </w:rPr>
            </w:rPrChange>
          </w:rPr>
          <w:t>לקנות</w:t>
        </w:r>
        <w:r w:rsidRPr="00AE4B49">
          <w:rPr>
            <w:rFonts w:asciiTheme="majorBidi" w:hAnsiTheme="majorBidi" w:cstheme="majorBidi"/>
            <w:rtl/>
            <w:rPrChange w:id="6281" w:author="yara ahmad" w:date="2021-04-18T08:34:00Z">
              <w:rPr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rtl/>
            <w:rPrChange w:id="6282" w:author="yara ahmad" w:date="2021-04-18T08:34:00Z">
              <w:rPr>
                <w:rFonts w:hint="cs"/>
                <w:rtl/>
              </w:rPr>
            </w:rPrChange>
          </w:rPr>
          <w:t>ממנה</w:t>
        </w:r>
        <w:r w:rsidRPr="00AE4B49">
          <w:rPr>
            <w:rFonts w:asciiTheme="majorBidi" w:hAnsiTheme="majorBidi" w:cstheme="majorBidi"/>
            <w:rtl/>
            <w:rPrChange w:id="6283" w:author="yara ahmad" w:date="2021-04-18T08:34:00Z">
              <w:rPr>
                <w:rtl/>
              </w:rPr>
            </w:rPrChange>
          </w:rPr>
          <w:t xml:space="preserve"> .</w:t>
        </w:r>
      </w:ins>
    </w:p>
    <w:p w14:paraId="7B0AD7EC" w14:textId="77777777" w:rsidR="00C329DF" w:rsidRPr="00AE4B49" w:rsidRDefault="00C329DF" w:rsidP="001C795F">
      <w:pPr>
        <w:rPr>
          <w:rFonts w:asciiTheme="majorBidi" w:hAnsiTheme="majorBidi" w:cstheme="majorBidi"/>
          <w:rtl/>
          <w:rPrChange w:id="6284" w:author="yara ahmad" w:date="2021-04-18T08:34:00Z">
            <w:rPr>
              <w:rtl/>
            </w:rPr>
          </w:rPrChange>
        </w:rPr>
      </w:pPr>
    </w:p>
    <w:p w14:paraId="553E73E5" w14:textId="24E5D2A1" w:rsidR="001C795F" w:rsidRPr="00AE4B49" w:rsidRDefault="00DA22A0" w:rsidP="001C795F">
      <w:pPr>
        <w:rPr>
          <w:rFonts w:asciiTheme="majorBidi" w:hAnsiTheme="majorBidi" w:cstheme="majorBidi"/>
          <w:rtl/>
          <w:rPrChange w:id="6285" w:author="yara ahmad" w:date="2021-04-18T08:34:00Z">
            <w:rPr>
              <w:rtl/>
            </w:rPr>
          </w:rPrChange>
        </w:rPr>
      </w:pPr>
      <w:r w:rsidRPr="00AE4B49">
        <w:rPr>
          <w:rFonts w:asciiTheme="majorBidi" w:eastAsia="Times New Roman" w:hAnsiTheme="majorBidi" w:cstheme="majorBidi"/>
          <w:noProof/>
          <w:color w:val="000000"/>
          <w:sz w:val="24"/>
          <w:szCs w:val="24"/>
          <w:bdr w:val="none" w:sz="0" w:space="0" w:color="auto" w:frame="1"/>
          <w:rPrChange w:id="6286" w:author="yara ahmad" w:date="2021-04-18T08:34:00Z">
            <w:rPr>
              <w:rFonts w:ascii="Times New Roman" w:eastAsia="Times New Roman" w:hAnsi="Times New Roman" w:cs="Times New Roman"/>
              <w:noProof/>
              <w:color w:val="000000"/>
              <w:sz w:val="24"/>
              <w:szCs w:val="24"/>
              <w:bdr w:val="none" w:sz="0" w:space="0" w:color="auto" w:frame="1"/>
            </w:rPr>
          </w:rPrChange>
        </w:rPr>
        <w:lastRenderedPageBreak/>
        <w:drawing>
          <wp:anchor distT="0" distB="0" distL="114300" distR="114300" simplePos="0" relativeHeight="251691008" behindDoc="0" locked="0" layoutInCell="1" allowOverlap="1" wp14:anchorId="67DA4BC1" wp14:editId="4120D525">
            <wp:simplePos x="0" y="0"/>
            <wp:positionH relativeFrom="column">
              <wp:posOffset>2223770</wp:posOffset>
            </wp:positionH>
            <wp:positionV relativeFrom="paragraph">
              <wp:posOffset>93980</wp:posOffset>
            </wp:positionV>
            <wp:extent cx="1937385" cy="2392680"/>
            <wp:effectExtent l="0" t="0" r="5715" b="0"/>
            <wp:wrapSquare wrapText="bothSides"/>
            <wp:docPr id="3" name="Picture 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7385" cy="2392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27E37D0" w14:textId="3BA43083" w:rsidR="00DA22A0" w:rsidRPr="00AE4B49" w:rsidRDefault="00DA22A0" w:rsidP="00DA22A0">
      <w:pPr>
        <w:bidi w:val="0"/>
        <w:spacing w:after="0" w:line="240" w:lineRule="auto"/>
        <w:rPr>
          <w:rFonts w:asciiTheme="majorBidi" w:eastAsia="Times New Roman" w:hAnsiTheme="majorBidi" w:cstheme="majorBidi"/>
          <w:sz w:val="24"/>
          <w:szCs w:val="24"/>
          <w:lang w:bidi="ar-SA"/>
          <w:rPrChange w:id="6287" w:author="yara ahmad" w:date="2021-04-18T08:34:00Z">
            <w:rPr>
              <w:rFonts w:ascii="Times New Roman" w:eastAsia="Times New Roman" w:hAnsi="Times New Roman" w:cs="Times New Roman"/>
              <w:sz w:val="24"/>
              <w:szCs w:val="24"/>
              <w:lang w:bidi="ar-SA"/>
            </w:rPr>
          </w:rPrChange>
        </w:rPr>
      </w:pPr>
      <w:r w:rsidRPr="00AE4B49">
        <w:rPr>
          <w:rFonts w:asciiTheme="majorBidi" w:eastAsia="Times New Roman" w:hAnsiTheme="majorBidi" w:cstheme="majorBidi"/>
          <w:color w:val="000000"/>
          <w:sz w:val="24"/>
          <w:szCs w:val="24"/>
          <w:bdr w:val="none" w:sz="0" w:space="0" w:color="auto" w:frame="1"/>
          <w:lang w:bidi="ar-SA"/>
          <w:rPrChange w:id="6288" w:author="yara ahmad" w:date="2021-04-18T08:34:00Z">
            <w:rPr>
              <w:rFonts w:ascii="Times New Roman" w:eastAsia="Times New Roman" w:hAnsi="Times New Roman" w:cs="Times New Roman"/>
              <w:color w:val="000000"/>
              <w:sz w:val="24"/>
              <w:szCs w:val="24"/>
              <w:bdr w:val="none" w:sz="0" w:space="0" w:color="auto" w:frame="1"/>
              <w:lang w:bidi="ar-SA"/>
            </w:rPr>
          </w:rPrChange>
        </w:rPr>
        <w:fldChar w:fldCharType="begin"/>
      </w:r>
      <w:r w:rsidRPr="00AE4B49">
        <w:rPr>
          <w:rFonts w:asciiTheme="majorBidi" w:eastAsia="Times New Roman" w:hAnsiTheme="majorBidi" w:cstheme="majorBidi"/>
          <w:color w:val="000000"/>
          <w:sz w:val="24"/>
          <w:szCs w:val="24"/>
          <w:bdr w:val="none" w:sz="0" w:space="0" w:color="auto" w:frame="1"/>
          <w:lang w:bidi="ar-SA"/>
          <w:rPrChange w:id="6289" w:author="yara ahmad" w:date="2021-04-18T08:34:00Z">
            <w:rPr>
              <w:rFonts w:ascii="Times New Roman" w:eastAsia="Times New Roman" w:hAnsi="Times New Roman" w:cs="Times New Roman"/>
              <w:color w:val="000000"/>
              <w:sz w:val="24"/>
              <w:szCs w:val="24"/>
              <w:bdr w:val="none" w:sz="0" w:space="0" w:color="auto" w:frame="1"/>
              <w:lang w:bidi="ar-SA"/>
            </w:rPr>
          </w:rPrChange>
        </w:rPr>
        <w:instrText xml:space="preserve"> INCLUDEPICTURE "https://lh3.googleusercontent.com/Ayea7qF14-LhQnEDo9n6oEnNtXqoHeE4nyj8KGaX7sFVROy-CIAl07thJIwRf3hh-OW-LEsRq3ca8aWxbBufYS3MFFvyZMvHQzi3U5Xocdi_pULuCdyB2fim9aon5qKKPJl1lRAr" \* MERGEFORMATINET </w:instrText>
      </w:r>
      <w:r w:rsidRPr="00AE4B49">
        <w:rPr>
          <w:rFonts w:asciiTheme="majorBidi" w:eastAsia="Times New Roman" w:hAnsiTheme="majorBidi" w:cstheme="majorBidi"/>
          <w:color w:val="000000"/>
          <w:sz w:val="24"/>
          <w:szCs w:val="24"/>
          <w:bdr w:val="none" w:sz="0" w:space="0" w:color="auto" w:frame="1"/>
          <w:lang w:bidi="ar-SA"/>
          <w:rPrChange w:id="6290" w:author="yara ahmad" w:date="2021-04-18T08:34:00Z">
            <w:rPr>
              <w:rFonts w:ascii="Times New Roman" w:eastAsia="Times New Roman" w:hAnsi="Times New Roman" w:cs="Times New Roman"/>
              <w:color w:val="000000"/>
              <w:sz w:val="24"/>
              <w:szCs w:val="24"/>
              <w:bdr w:val="none" w:sz="0" w:space="0" w:color="auto" w:frame="1"/>
              <w:lang w:bidi="ar-SA"/>
            </w:rPr>
          </w:rPrChange>
        </w:rPr>
        <w:fldChar w:fldCharType="end"/>
      </w:r>
    </w:p>
    <w:p w14:paraId="57F10596" w14:textId="543A049F" w:rsidR="001C795F" w:rsidRPr="00AE4B49" w:rsidRDefault="001C795F" w:rsidP="001C795F">
      <w:pPr>
        <w:rPr>
          <w:rFonts w:asciiTheme="majorBidi" w:hAnsiTheme="majorBidi" w:cstheme="majorBidi"/>
          <w:rtl/>
          <w:rPrChange w:id="6291" w:author="yara ahmad" w:date="2021-04-18T08:34:00Z">
            <w:rPr>
              <w:rtl/>
            </w:rPr>
          </w:rPrChange>
        </w:rPr>
      </w:pPr>
    </w:p>
    <w:p w14:paraId="54702CD3" w14:textId="77777777" w:rsidR="001C795F" w:rsidRPr="00AE4B49" w:rsidRDefault="001C795F" w:rsidP="001C795F">
      <w:pPr>
        <w:rPr>
          <w:rFonts w:asciiTheme="majorBidi" w:hAnsiTheme="majorBidi" w:cstheme="majorBidi"/>
          <w:rtl/>
          <w:rPrChange w:id="6292" w:author="yara ahmad" w:date="2021-04-18T08:34:00Z">
            <w:rPr>
              <w:rtl/>
            </w:rPr>
          </w:rPrChange>
        </w:rPr>
      </w:pPr>
    </w:p>
    <w:p w14:paraId="6E74729E" w14:textId="77777777" w:rsidR="001C795F" w:rsidRPr="00AE4B49" w:rsidRDefault="001C795F" w:rsidP="001C795F">
      <w:pPr>
        <w:rPr>
          <w:rFonts w:asciiTheme="majorBidi" w:hAnsiTheme="majorBidi" w:cstheme="majorBidi"/>
          <w:rtl/>
          <w:rPrChange w:id="6293" w:author="yara ahmad" w:date="2021-04-18T08:34:00Z">
            <w:rPr>
              <w:rtl/>
            </w:rPr>
          </w:rPrChange>
        </w:rPr>
      </w:pPr>
    </w:p>
    <w:p w14:paraId="045DFAAF" w14:textId="77777777" w:rsidR="001C795F" w:rsidRPr="00AE4B49" w:rsidRDefault="001C795F" w:rsidP="001C795F">
      <w:pPr>
        <w:rPr>
          <w:rFonts w:asciiTheme="majorBidi" w:hAnsiTheme="majorBidi" w:cstheme="majorBidi"/>
          <w:rtl/>
          <w:rPrChange w:id="6294" w:author="yara ahmad" w:date="2021-04-18T08:34:00Z">
            <w:rPr>
              <w:rtl/>
            </w:rPr>
          </w:rPrChange>
        </w:rPr>
      </w:pPr>
    </w:p>
    <w:p w14:paraId="2466B29D" w14:textId="77777777" w:rsidR="001C795F" w:rsidRPr="00AE4B49" w:rsidRDefault="001C795F" w:rsidP="001C795F">
      <w:pPr>
        <w:rPr>
          <w:rFonts w:asciiTheme="majorBidi" w:hAnsiTheme="majorBidi" w:cstheme="majorBidi"/>
          <w:rtl/>
          <w:rPrChange w:id="6295" w:author="yara ahmad" w:date="2021-04-18T08:34:00Z">
            <w:rPr>
              <w:rtl/>
            </w:rPr>
          </w:rPrChange>
        </w:rPr>
      </w:pPr>
    </w:p>
    <w:p w14:paraId="12DEFCDE" w14:textId="77777777" w:rsidR="001C795F" w:rsidRPr="00AE4B49" w:rsidRDefault="001C795F" w:rsidP="001C795F">
      <w:pPr>
        <w:rPr>
          <w:rFonts w:asciiTheme="majorBidi" w:hAnsiTheme="majorBidi" w:cstheme="majorBidi"/>
          <w:rtl/>
          <w:rPrChange w:id="6296" w:author="yara ahmad" w:date="2021-04-18T08:34:00Z">
            <w:rPr>
              <w:rtl/>
            </w:rPr>
          </w:rPrChange>
        </w:rPr>
      </w:pPr>
    </w:p>
    <w:p w14:paraId="0F977D3C" w14:textId="77777777" w:rsidR="001C795F" w:rsidRPr="00AE4B49" w:rsidRDefault="001C795F" w:rsidP="001C795F">
      <w:pPr>
        <w:rPr>
          <w:rFonts w:asciiTheme="majorBidi" w:hAnsiTheme="majorBidi" w:cstheme="majorBidi"/>
          <w:rtl/>
          <w:rPrChange w:id="6297" w:author="yara ahmad" w:date="2021-04-18T08:34:00Z">
            <w:rPr>
              <w:rtl/>
            </w:rPr>
          </w:rPrChange>
        </w:rPr>
      </w:pPr>
    </w:p>
    <w:p w14:paraId="41AC1D32" w14:textId="77777777" w:rsidR="001C795F" w:rsidRPr="00AE4B49" w:rsidRDefault="001C795F" w:rsidP="001C795F">
      <w:pPr>
        <w:rPr>
          <w:rFonts w:asciiTheme="majorBidi" w:hAnsiTheme="majorBidi" w:cstheme="majorBidi"/>
          <w:rtl/>
          <w:rPrChange w:id="6298" w:author="yara ahmad" w:date="2021-04-18T08:34:00Z">
            <w:rPr>
              <w:rtl/>
            </w:rPr>
          </w:rPrChange>
        </w:rPr>
      </w:pPr>
    </w:p>
    <w:p w14:paraId="02E8DC10" w14:textId="77777777" w:rsidR="001C795F" w:rsidRPr="00AE4B49" w:rsidRDefault="001C795F" w:rsidP="001C795F">
      <w:pPr>
        <w:rPr>
          <w:rFonts w:asciiTheme="majorBidi" w:hAnsiTheme="majorBidi" w:cstheme="majorBidi"/>
          <w:rtl/>
          <w:rPrChange w:id="6299" w:author="yara ahmad" w:date="2021-04-18T08:34:00Z">
            <w:rPr>
              <w:rtl/>
            </w:rPr>
          </w:rPrChange>
        </w:rPr>
      </w:pPr>
    </w:p>
    <w:p w14:paraId="3A4EFD92" w14:textId="77777777" w:rsidR="001C795F" w:rsidRPr="00AE4B49" w:rsidRDefault="001C795F" w:rsidP="001C795F">
      <w:pPr>
        <w:rPr>
          <w:rFonts w:asciiTheme="majorBidi" w:hAnsiTheme="majorBidi" w:cstheme="majorBidi"/>
          <w:rtl/>
          <w:rPrChange w:id="6300" w:author="yara ahmad" w:date="2021-04-18T08:34:00Z">
            <w:rPr>
              <w:rtl/>
            </w:rPr>
          </w:rPrChange>
        </w:rPr>
      </w:pPr>
    </w:p>
    <w:p w14:paraId="0362A6E2" w14:textId="2C0A8F84" w:rsidR="001C795F" w:rsidDel="008D79C5" w:rsidRDefault="001C795F" w:rsidP="001C795F">
      <w:pPr>
        <w:rPr>
          <w:del w:id="6301" w:author="yara ahmad" w:date="2021-04-18T08:38:00Z"/>
          <w:rFonts w:asciiTheme="majorBidi" w:hAnsiTheme="majorBidi" w:cstheme="majorBidi"/>
          <w:rtl/>
        </w:rPr>
      </w:pPr>
    </w:p>
    <w:p w14:paraId="2C308535" w14:textId="77777777" w:rsidR="008D79C5" w:rsidRPr="00AE4B49" w:rsidRDefault="008D79C5" w:rsidP="001C795F">
      <w:pPr>
        <w:rPr>
          <w:ins w:id="6302" w:author="yara ahmad" w:date="2021-04-18T08:38:00Z"/>
          <w:rFonts w:asciiTheme="majorBidi" w:hAnsiTheme="majorBidi" w:cstheme="majorBidi"/>
          <w:rtl/>
          <w:rPrChange w:id="6303" w:author="yara ahmad" w:date="2021-04-18T08:34:00Z">
            <w:rPr>
              <w:ins w:id="6304" w:author="yara ahmad" w:date="2021-04-18T08:38:00Z"/>
              <w:rtl/>
            </w:rPr>
          </w:rPrChange>
        </w:rPr>
      </w:pPr>
    </w:p>
    <w:p w14:paraId="7AA8D23D" w14:textId="77777777" w:rsidR="001C795F" w:rsidRPr="00AE4B49" w:rsidDel="008D79C5" w:rsidRDefault="001C795F" w:rsidP="001C795F">
      <w:pPr>
        <w:rPr>
          <w:del w:id="6305" w:author="yara ahmad" w:date="2021-04-18T08:38:00Z"/>
          <w:rFonts w:asciiTheme="majorBidi" w:hAnsiTheme="majorBidi" w:cstheme="majorBidi"/>
          <w:rtl/>
          <w:rPrChange w:id="6306" w:author="yara ahmad" w:date="2021-04-18T08:34:00Z">
            <w:rPr>
              <w:del w:id="6307" w:author="yara ahmad" w:date="2021-04-18T08:38:00Z"/>
              <w:rtl/>
            </w:rPr>
          </w:rPrChange>
        </w:rPr>
      </w:pPr>
    </w:p>
    <w:p w14:paraId="39965975" w14:textId="77777777" w:rsidR="001C795F" w:rsidRPr="00AE4B49" w:rsidDel="008D79C5" w:rsidRDefault="001C795F" w:rsidP="001C795F">
      <w:pPr>
        <w:rPr>
          <w:del w:id="6308" w:author="yara ahmad" w:date="2021-04-18T08:38:00Z"/>
          <w:rFonts w:asciiTheme="majorBidi" w:hAnsiTheme="majorBidi" w:cstheme="majorBidi"/>
          <w:rtl/>
          <w:rPrChange w:id="6309" w:author="yara ahmad" w:date="2021-04-18T08:34:00Z">
            <w:rPr>
              <w:del w:id="6310" w:author="yara ahmad" w:date="2021-04-18T08:38:00Z"/>
              <w:rtl/>
            </w:rPr>
          </w:rPrChange>
        </w:rPr>
      </w:pPr>
    </w:p>
    <w:p w14:paraId="57F2BB8A" w14:textId="3E022609" w:rsidR="001C795F" w:rsidRPr="00AE4B49" w:rsidDel="008D79C5" w:rsidRDefault="001C795F" w:rsidP="001C795F">
      <w:pPr>
        <w:rPr>
          <w:del w:id="6311" w:author="yara ahmad" w:date="2021-04-18T08:38:00Z"/>
          <w:rFonts w:asciiTheme="majorBidi" w:hAnsiTheme="majorBidi" w:cstheme="majorBidi"/>
          <w:rtl/>
          <w:rPrChange w:id="6312" w:author="yara ahmad" w:date="2021-04-18T08:34:00Z">
            <w:rPr>
              <w:del w:id="6313" w:author="yara ahmad" w:date="2021-04-18T08:38:00Z"/>
              <w:rtl/>
            </w:rPr>
          </w:rPrChange>
        </w:rPr>
      </w:pPr>
    </w:p>
    <w:p w14:paraId="16117567" w14:textId="737A0B25" w:rsidR="001C795F" w:rsidRPr="00AE4B49" w:rsidDel="008D79C5" w:rsidRDefault="001C795F" w:rsidP="001C795F">
      <w:pPr>
        <w:rPr>
          <w:del w:id="6314" w:author="yara ahmad" w:date="2021-04-18T08:38:00Z"/>
          <w:rFonts w:asciiTheme="majorBidi" w:hAnsiTheme="majorBidi" w:cstheme="majorBidi"/>
          <w:rPrChange w:id="6315" w:author="yara ahmad" w:date="2021-04-18T08:34:00Z">
            <w:rPr>
              <w:del w:id="6316" w:author="yara ahmad" w:date="2021-04-18T08:38:00Z"/>
            </w:rPr>
          </w:rPrChange>
        </w:rPr>
      </w:pPr>
    </w:p>
    <w:p w14:paraId="60C9818B" w14:textId="2D7BA63C" w:rsidR="00B031AC" w:rsidRPr="00AE4B49" w:rsidRDefault="00B031AC" w:rsidP="001C795F">
      <w:pPr>
        <w:rPr>
          <w:rFonts w:asciiTheme="majorBidi" w:hAnsiTheme="majorBidi" w:cstheme="majorBidi"/>
          <w:rPrChange w:id="6317" w:author="yara ahmad" w:date="2021-04-18T08:34:00Z">
            <w:rPr/>
          </w:rPrChange>
        </w:rPr>
      </w:pPr>
    </w:p>
    <w:p w14:paraId="7BA5257C" w14:textId="77777777" w:rsidR="00B031AC" w:rsidRPr="00AE4B49" w:rsidRDefault="00B031AC" w:rsidP="001C795F">
      <w:pPr>
        <w:rPr>
          <w:rFonts w:asciiTheme="majorBidi" w:hAnsiTheme="majorBidi" w:cstheme="majorBidi"/>
          <w:rPrChange w:id="6318" w:author="yara ahmad" w:date="2021-04-18T08:34:00Z">
            <w:rPr/>
          </w:rPrChange>
        </w:rPr>
      </w:pPr>
    </w:p>
    <w:p w14:paraId="36D1A2D8" w14:textId="77777777" w:rsidR="001C795F" w:rsidRPr="00AE4B49" w:rsidRDefault="001C795F" w:rsidP="001C795F">
      <w:pPr>
        <w:rPr>
          <w:rFonts w:asciiTheme="majorBidi" w:hAnsiTheme="majorBidi" w:cstheme="majorBidi"/>
          <w:b/>
          <w:bCs/>
          <w:u w:val="single"/>
          <w:rtl/>
          <w:rPrChange w:id="6319" w:author="yara ahmad" w:date="2021-04-18T08:34:00Z">
            <w:rPr>
              <w:b/>
              <w:bCs/>
              <w:u w:val="single"/>
              <w:rtl/>
            </w:rPr>
          </w:rPrChange>
        </w:rPr>
      </w:pPr>
      <w:r w:rsidRPr="00AE4B49">
        <w:rPr>
          <w:rFonts w:asciiTheme="majorBidi" w:hAnsiTheme="majorBidi" w:cstheme="majorBidi"/>
          <w:b/>
          <w:bCs/>
          <w:u w:val="single"/>
          <w:rtl/>
          <w:rPrChange w:id="6320" w:author="yara ahmad" w:date="2021-04-18T08:34:00Z">
            <w:rPr>
              <w:b/>
              <w:bCs/>
              <w:u w:val="single"/>
              <w:rtl/>
            </w:rPr>
          </w:rPrChange>
        </w:rPr>
        <w:t xml:space="preserve">3.7) </w:t>
      </w:r>
      <w:r w:rsidRPr="00AE4B49">
        <w:rPr>
          <w:rFonts w:asciiTheme="majorBidi" w:hAnsiTheme="majorBidi" w:cstheme="majorBidi" w:hint="cs"/>
          <w:b/>
          <w:bCs/>
          <w:u w:val="single"/>
          <w:rtl/>
          <w:rPrChange w:id="6321" w:author="yara ahmad" w:date="2021-04-18T08:34:00Z">
            <w:rPr>
              <w:rFonts w:hint="cs"/>
              <w:b/>
              <w:bCs/>
              <w:u w:val="single"/>
              <w:rtl/>
            </w:rPr>
          </w:rPrChange>
        </w:rPr>
        <w:t>מידע</w:t>
      </w:r>
      <w:r w:rsidRPr="00AE4B49">
        <w:rPr>
          <w:rFonts w:asciiTheme="majorBidi" w:hAnsiTheme="majorBidi" w:cstheme="majorBidi"/>
          <w:b/>
          <w:bCs/>
          <w:u w:val="single"/>
          <w:rtl/>
          <w:rPrChange w:id="6322" w:author="yara ahmad" w:date="2021-04-18T08:34:00Z">
            <w:rPr>
              <w:b/>
              <w:bCs/>
              <w:u w:val="single"/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b/>
          <w:bCs/>
          <w:u w:val="single"/>
          <w:rtl/>
          <w:rPrChange w:id="6323" w:author="yara ahmad" w:date="2021-04-18T08:34:00Z">
            <w:rPr>
              <w:rFonts w:hint="cs"/>
              <w:b/>
              <w:bCs/>
              <w:u w:val="single"/>
              <w:rtl/>
            </w:rPr>
          </w:rPrChange>
        </w:rPr>
        <w:t>על</w:t>
      </w:r>
      <w:r w:rsidRPr="00AE4B49">
        <w:rPr>
          <w:rFonts w:asciiTheme="majorBidi" w:hAnsiTheme="majorBidi" w:cstheme="majorBidi"/>
          <w:b/>
          <w:bCs/>
          <w:u w:val="single"/>
          <w:rtl/>
          <w:rPrChange w:id="6324" w:author="yara ahmad" w:date="2021-04-18T08:34:00Z">
            <w:rPr>
              <w:b/>
              <w:bCs/>
              <w:u w:val="single"/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b/>
          <w:bCs/>
          <w:u w:val="single"/>
          <w:rtl/>
          <w:rPrChange w:id="6325" w:author="yara ahmad" w:date="2021-04-18T08:34:00Z">
            <w:rPr>
              <w:rFonts w:hint="cs"/>
              <w:b/>
              <w:bCs/>
              <w:u w:val="single"/>
              <w:rtl/>
            </w:rPr>
          </w:rPrChange>
        </w:rPr>
        <w:t>היסטוריית</w:t>
      </w:r>
      <w:r w:rsidRPr="00AE4B49">
        <w:rPr>
          <w:rFonts w:asciiTheme="majorBidi" w:hAnsiTheme="majorBidi" w:cstheme="majorBidi"/>
          <w:b/>
          <w:bCs/>
          <w:u w:val="single"/>
          <w:rtl/>
          <w:rPrChange w:id="6326" w:author="yara ahmad" w:date="2021-04-18T08:34:00Z">
            <w:rPr>
              <w:b/>
              <w:bCs/>
              <w:u w:val="single"/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b/>
          <w:bCs/>
          <w:u w:val="single"/>
          <w:rtl/>
          <w:rPrChange w:id="6327" w:author="yara ahmad" w:date="2021-04-18T08:34:00Z">
            <w:rPr>
              <w:rFonts w:hint="cs"/>
              <w:b/>
              <w:bCs/>
              <w:u w:val="single"/>
              <w:rtl/>
            </w:rPr>
          </w:rPrChange>
        </w:rPr>
        <w:t>רכישות</w:t>
      </w:r>
      <w:r w:rsidRPr="00AE4B49">
        <w:rPr>
          <w:rFonts w:asciiTheme="majorBidi" w:hAnsiTheme="majorBidi" w:cstheme="majorBidi"/>
          <w:b/>
          <w:bCs/>
          <w:u w:val="single"/>
          <w:rtl/>
          <w:rPrChange w:id="6328" w:author="yara ahmad" w:date="2021-04-18T08:34:00Z">
            <w:rPr>
              <w:b/>
              <w:bCs/>
              <w:u w:val="single"/>
              <w:rtl/>
            </w:rPr>
          </w:rPrChange>
        </w:rPr>
        <w:t xml:space="preserve"> :</w:t>
      </w:r>
    </w:p>
    <w:p w14:paraId="23611BAD" w14:textId="77777777" w:rsidR="001C795F" w:rsidRPr="00AE4B49" w:rsidRDefault="001C795F" w:rsidP="001C795F">
      <w:pPr>
        <w:rPr>
          <w:rFonts w:asciiTheme="majorBidi" w:hAnsiTheme="majorBidi" w:cstheme="majorBidi"/>
          <w:rtl/>
          <w:rPrChange w:id="6329" w:author="yara ahmad" w:date="2021-04-18T08:34:00Z">
            <w:rPr>
              <w:rtl/>
            </w:rPr>
          </w:rPrChange>
        </w:rPr>
      </w:pPr>
      <w:r w:rsidRPr="00AE4B49">
        <w:rPr>
          <w:rFonts w:asciiTheme="majorBidi" w:hAnsiTheme="majorBidi" w:cstheme="majorBidi" w:hint="cs"/>
          <w:rtl/>
          <w:rPrChange w:id="6330" w:author="yara ahmad" w:date="2021-04-18T08:34:00Z">
            <w:rPr>
              <w:rFonts w:hint="cs"/>
              <w:rtl/>
            </w:rPr>
          </w:rPrChange>
        </w:rPr>
        <w:t>תיאור</w:t>
      </w:r>
      <w:r w:rsidRPr="00AE4B49">
        <w:rPr>
          <w:rFonts w:asciiTheme="majorBidi" w:hAnsiTheme="majorBidi" w:cstheme="majorBidi"/>
          <w:rtl/>
          <w:rPrChange w:id="6331" w:author="yara ahmad" w:date="2021-04-18T08:34:00Z">
            <w:rPr>
              <w:rtl/>
            </w:rPr>
          </w:rPrChange>
        </w:rPr>
        <w:t xml:space="preserve"> : </w:t>
      </w:r>
      <w:r w:rsidRPr="00AE4B49">
        <w:rPr>
          <w:rFonts w:asciiTheme="majorBidi" w:hAnsiTheme="majorBidi" w:cstheme="majorBidi" w:hint="cs"/>
          <w:rtl/>
          <w:rPrChange w:id="6332" w:author="yara ahmad" w:date="2021-04-18T08:34:00Z">
            <w:rPr>
              <w:rFonts w:hint="cs"/>
              <w:rtl/>
            </w:rPr>
          </w:rPrChange>
        </w:rPr>
        <w:t>קבלת</w:t>
      </w:r>
      <w:r w:rsidRPr="00AE4B49">
        <w:rPr>
          <w:rFonts w:asciiTheme="majorBidi" w:hAnsiTheme="majorBidi" w:cstheme="majorBidi"/>
          <w:rtl/>
          <w:rPrChange w:id="6333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6334" w:author="yara ahmad" w:date="2021-04-18T08:34:00Z">
            <w:rPr>
              <w:rFonts w:hint="cs"/>
              <w:rtl/>
            </w:rPr>
          </w:rPrChange>
        </w:rPr>
        <w:t>מידע</w:t>
      </w:r>
      <w:r w:rsidRPr="00AE4B49">
        <w:rPr>
          <w:rFonts w:asciiTheme="majorBidi" w:hAnsiTheme="majorBidi" w:cstheme="majorBidi"/>
          <w:rtl/>
          <w:rPrChange w:id="6335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6336" w:author="yara ahmad" w:date="2021-04-18T08:34:00Z">
            <w:rPr>
              <w:rFonts w:hint="cs"/>
              <w:rtl/>
            </w:rPr>
          </w:rPrChange>
        </w:rPr>
        <w:t>על</w:t>
      </w:r>
      <w:r w:rsidRPr="00AE4B49">
        <w:rPr>
          <w:rFonts w:asciiTheme="majorBidi" w:hAnsiTheme="majorBidi" w:cstheme="majorBidi"/>
          <w:rtl/>
          <w:rPrChange w:id="6337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6338" w:author="yara ahmad" w:date="2021-04-18T08:34:00Z">
            <w:rPr>
              <w:rFonts w:hint="cs"/>
              <w:rtl/>
            </w:rPr>
          </w:rPrChange>
        </w:rPr>
        <w:t>היסטוריית</w:t>
      </w:r>
      <w:r w:rsidRPr="00AE4B49">
        <w:rPr>
          <w:rFonts w:asciiTheme="majorBidi" w:hAnsiTheme="majorBidi" w:cstheme="majorBidi"/>
          <w:rtl/>
          <w:rPrChange w:id="6339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6340" w:author="yara ahmad" w:date="2021-04-18T08:34:00Z">
            <w:rPr>
              <w:rFonts w:hint="cs"/>
              <w:rtl/>
            </w:rPr>
          </w:rPrChange>
        </w:rPr>
        <w:t>רכישות</w:t>
      </w:r>
      <w:r w:rsidRPr="00AE4B49">
        <w:rPr>
          <w:rFonts w:asciiTheme="majorBidi" w:hAnsiTheme="majorBidi" w:cstheme="majorBidi"/>
          <w:rtl/>
          <w:rPrChange w:id="6341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6342" w:author="yara ahmad" w:date="2021-04-18T08:34:00Z">
            <w:rPr>
              <w:rFonts w:hint="cs"/>
              <w:rtl/>
            </w:rPr>
          </w:rPrChange>
        </w:rPr>
        <w:t>אישית</w:t>
      </w:r>
      <w:r w:rsidRPr="00AE4B49">
        <w:rPr>
          <w:rFonts w:asciiTheme="majorBidi" w:hAnsiTheme="majorBidi" w:cstheme="majorBidi"/>
          <w:rtl/>
          <w:rPrChange w:id="6343" w:author="yara ahmad" w:date="2021-04-18T08:34:00Z">
            <w:rPr>
              <w:rtl/>
            </w:rPr>
          </w:rPrChange>
        </w:rPr>
        <w:t xml:space="preserve"> .</w:t>
      </w:r>
    </w:p>
    <w:p w14:paraId="5F6F8234" w14:textId="54DA0FDB" w:rsidR="001C795F" w:rsidRPr="00AE4B49" w:rsidRDefault="001C795F" w:rsidP="001C795F">
      <w:pPr>
        <w:rPr>
          <w:ins w:id="6344" w:author="jamil" w:date="2021-04-17T19:17:00Z"/>
          <w:rFonts w:asciiTheme="majorBidi" w:hAnsiTheme="majorBidi" w:cstheme="majorBidi"/>
          <w:rtl/>
          <w:rPrChange w:id="6345" w:author="yara ahmad" w:date="2021-04-18T08:34:00Z">
            <w:rPr>
              <w:ins w:id="6346" w:author="jamil" w:date="2021-04-17T19:17:00Z"/>
              <w:rtl/>
            </w:rPr>
          </w:rPrChange>
        </w:rPr>
      </w:pPr>
      <w:r w:rsidRPr="00AE4B49">
        <w:rPr>
          <w:rFonts w:asciiTheme="majorBidi" w:hAnsiTheme="majorBidi" w:cstheme="majorBidi" w:hint="cs"/>
          <w:rtl/>
          <w:rPrChange w:id="6347" w:author="yara ahmad" w:date="2021-04-18T08:34:00Z">
            <w:rPr>
              <w:rFonts w:hint="cs"/>
              <w:rtl/>
            </w:rPr>
          </w:rPrChange>
        </w:rPr>
        <w:t>שחקנים</w:t>
      </w:r>
      <w:r w:rsidRPr="00AE4B49">
        <w:rPr>
          <w:rFonts w:asciiTheme="majorBidi" w:hAnsiTheme="majorBidi" w:cstheme="majorBidi"/>
          <w:rtl/>
          <w:rPrChange w:id="6348" w:author="yara ahmad" w:date="2021-04-18T08:34:00Z">
            <w:rPr>
              <w:rtl/>
            </w:rPr>
          </w:rPrChange>
        </w:rPr>
        <w:t xml:space="preserve"> : </w:t>
      </w:r>
      <w:r w:rsidRPr="00AE4B49">
        <w:rPr>
          <w:rFonts w:asciiTheme="majorBidi" w:hAnsiTheme="majorBidi" w:cstheme="majorBidi" w:hint="cs"/>
          <w:rtl/>
          <w:rPrChange w:id="6349" w:author="yara ahmad" w:date="2021-04-18T08:34:00Z">
            <w:rPr>
              <w:rFonts w:hint="cs"/>
              <w:rtl/>
            </w:rPr>
          </w:rPrChange>
        </w:rPr>
        <w:t>המערכת</w:t>
      </w:r>
      <w:r w:rsidRPr="00AE4B49">
        <w:rPr>
          <w:rFonts w:asciiTheme="majorBidi" w:hAnsiTheme="majorBidi" w:cstheme="majorBidi"/>
          <w:rtl/>
          <w:rPrChange w:id="6350" w:author="yara ahmad" w:date="2021-04-18T08:34:00Z">
            <w:rPr>
              <w:rtl/>
            </w:rPr>
          </w:rPrChange>
        </w:rPr>
        <w:t xml:space="preserve"> , </w:t>
      </w:r>
      <w:r w:rsidRPr="00AE4B49">
        <w:rPr>
          <w:rFonts w:asciiTheme="majorBidi" w:hAnsiTheme="majorBidi" w:cstheme="majorBidi" w:hint="cs"/>
          <w:rtl/>
          <w:rPrChange w:id="6351" w:author="yara ahmad" w:date="2021-04-18T08:34:00Z">
            <w:rPr>
              <w:rFonts w:hint="cs"/>
              <w:rtl/>
            </w:rPr>
          </w:rPrChange>
        </w:rPr>
        <w:t>משתמש</w:t>
      </w:r>
      <w:r w:rsidRPr="00AE4B49">
        <w:rPr>
          <w:rFonts w:asciiTheme="majorBidi" w:hAnsiTheme="majorBidi" w:cstheme="majorBidi"/>
          <w:rtl/>
          <w:rPrChange w:id="6352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6353" w:author="yara ahmad" w:date="2021-04-18T08:34:00Z">
            <w:rPr>
              <w:rFonts w:hint="cs"/>
              <w:rtl/>
            </w:rPr>
          </w:rPrChange>
        </w:rPr>
        <w:t>מנוי</w:t>
      </w:r>
    </w:p>
    <w:p w14:paraId="4C9F2C1C" w14:textId="705CDF3A" w:rsidR="005F61F5" w:rsidRPr="00AE4B49" w:rsidRDefault="005F61F5" w:rsidP="001C795F">
      <w:pPr>
        <w:rPr>
          <w:rFonts w:asciiTheme="majorBidi" w:hAnsiTheme="majorBidi" w:cstheme="majorBidi"/>
          <w:rtl/>
          <w:rPrChange w:id="6354" w:author="yara ahmad" w:date="2021-04-18T08:34:00Z">
            <w:rPr>
              <w:rtl/>
            </w:rPr>
          </w:rPrChange>
        </w:rPr>
      </w:pPr>
      <w:ins w:id="6355" w:author="jamil" w:date="2021-04-17T19:17:00Z">
        <w:r w:rsidRPr="00AE4B49">
          <w:rPr>
            <w:rFonts w:asciiTheme="majorBidi" w:hAnsiTheme="majorBidi" w:cstheme="majorBidi" w:hint="cs"/>
            <w:rtl/>
            <w:rPrChange w:id="6356" w:author="yara ahmad" w:date="2021-04-18T08:34:00Z">
              <w:rPr>
                <w:rFonts w:hint="cs"/>
                <w:rtl/>
              </w:rPr>
            </w:rPrChange>
          </w:rPr>
          <w:t>פרמטרים</w:t>
        </w:r>
        <w:r w:rsidRPr="00AE4B49">
          <w:rPr>
            <w:rFonts w:asciiTheme="majorBidi" w:hAnsiTheme="majorBidi" w:cstheme="majorBidi"/>
            <w:rtl/>
            <w:rPrChange w:id="6357" w:author="yara ahmad" w:date="2021-04-18T08:34:00Z">
              <w:rPr>
                <w:rtl/>
              </w:rPr>
            </w:rPrChange>
          </w:rPr>
          <w:t xml:space="preserve"> : </w:t>
        </w:r>
        <w:r w:rsidRPr="00AE4B49">
          <w:rPr>
            <w:rFonts w:asciiTheme="majorBidi" w:hAnsiTheme="majorBidi" w:cstheme="majorBidi" w:hint="cs"/>
            <w:rtl/>
            <w:rPrChange w:id="6358" w:author="yara ahmad" w:date="2021-04-18T08:34:00Z">
              <w:rPr>
                <w:rFonts w:hint="cs"/>
                <w:rtl/>
              </w:rPr>
            </w:rPrChange>
          </w:rPr>
          <w:t>אין</w:t>
        </w:r>
      </w:ins>
    </w:p>
    <w:p w14:paraId="53E2F43C" w14:textId="77777777" w:rsidR="001C795F" w:rsidRPr="00AE4B49" w:rsidRDefault="001C795F" w:rsidP="001C795F">
      <w:pPr>
        <w:rPr>
          <w:rFonts w:asciiTheme="majorBidi" w:hAnsiTheme="majorBidi" w:cstheme="majorBidi"/>
          <w:rtl/>
          <w:rPrChange w:id="6359" w:author="yara ahmad" w:date="2021-04-18T08:34:00Z">
            <w:rPr>
              <w:rtl/>
            </w:rPr>
          </w:rPrChange>
        </w:rPr>
      </w:pPr>
      <w:proofErr w:type="spellStart"/>
      <w:r w:rsidRPr="00AE4B49">
        <w:rPr>
          <w:rFonts w:asciiTheme="majorBidi" w:hAnsiTheme="majorBidi" w:cstheme="majorBidi"/>
          <w:rPrChange w:id="6360" w:author="yara ahmad" w:date="2021-04-18T08:34:00Z">
            <w:rPr/>
          </w:rPrChange>
        </w:rPr>
        <w:t xml:space="preserve">pre </w:t>
      </w:r>
      <w:proofErr w:type="gramStart"/>
      <w:r w:rsidRPr="00AE4B49">
        <w:rPr>
          <w:rFonts w:asciiTheme="majorBidi" w:hAnsiTheme="majorBidi" w:cstheme="majorBidi"/>
          <w:rPrChange w:id="6361" w:author="yara ahmad" w:date="2021-04-18T08:34:00Z">
            <w:rPr/>
          </w:rPrChange>
        </w:rPr>
        <w:t>condition</w:t>
      </w:r>
      <w:proofErr w:type="spellEnd"/>
      <w:r w:rsidRPr="00AE4B49">
        <w:rPr>
          <w:rFonts w:asciiTheme="majorBidi" w:hAnsiTheme="majorBidi" w:cstheme="majorBidi"/>
          <w:rtl/>
          <w:rPrChange w:id="6362" w:author="yara ahmad" w:date="2021-04-18T08:34:00Z">
            <w:rPr>
              <w:rtl/>
            </w:rPr>
          </w:rPrChange>
        </w:rPr>
        <w:t xml:space="preserve"> :</w:t>
      </w:r>
      <w:proofErr w:type="gramEnd"/>
      <w:r w:rsidRPr="00AE4B49">
        <w:rPr>
          <w:rFonts w:asciiTheme="majorBidi" w:hAnsiTheme="majorBidi" w:cstheme="majorBidi"/>
          <w:rtl/>
          <w:rPrChange w:id="6363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6364" w:author="yara ahmad" w:date="2021-04-18T08:34:00Z">
            <w:rPr>
              <w:rFonts w:hint="cs"/>
              <w:rtl/>
            </w:rPr>
          </w:rPrChange>
        </w:rPr>
        <w:t>המשתמש</w:t>
      </w:r>
      <w:r w:rsidRPr="00AE4B49">
        <w:rPr>
          <w:rFonts w:asciiTheme="majorBidi" w:hAnsiTheme="majorBidi" w:cstheme="majorBidi"/>
          <w:rtl/>
          <w:rPrChange w:id="6365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6366" w:author="yara ahmad" w:date="2021-04-18T08:34:00Z">
            <w:rPr>
              <w:rFonts w:hint="cs"/>
              <w:rtl/>
            </w:rPr>
          </w:rPrChange>
        </w:rPr>
        <w:t>מזוהה</w:t>
      </w:r>
      <w:r w:rsidRPr="00AE4B49">
        <w:rPr>
          <w:rFonts w:asciiTheme="majorBidi" w:hAnsiTheme="majorBidi" w:cstheme="majorBidi"/>
          <w:rtl/>
          <w:rPrChange w:id="6367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6368" w:author="yara ahmad" w:date="2021-04-18T08:34:00Z">
            <w:rPr>
              <w:rFonts w:hint="cs"/>
              <w:rtl/>
            </w:rPr>
          </w:rPrChange>
        </w:rPr>
        <w:t>במערכת</w:t>
      </w:r>
      <w:r w:rsidRPr="00AE4B49">
        <w:rPr>
          <w:rFonts w:asciiTheme="majorBidi" w:hAnsiTheme="majorBidi" w:cstheme="majorBidi"/>
          <w:rtl/>
          <w:rPrChange w:id="6369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6370" w:author="yara ahmad" w:date="2021-04-18T08:34:00Z">
            <w:rPr>
              <w:rFonts w:hint="cs"/>
              <w:rtl/>
            </w:rPr>
          </w:rPrChange>
        </w:rPr>
        <w:t>כקונה</w:t>
      </w:r>
      <w:r w:rsidRPr="00AE4B49">
        <w:rPr>
          <w:rFonts w:asciiTheme="majorBidi" w:hAnsiTheme="majorBidi" w:cstheme="majorBidi"/>
          <w:rtl/>
          <w:rPrChange w:id="6371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6372" w:author="yara ahmad" w:date="2021-04-18T08:34:00Z">
            <w:rPr>
              <w:rFonts w:hint="cs"/>
              <w:rtl/>
            </w:rPr>
          </w:rPrChange>
        </w:rPr>
        <w:t>מנוי</w:t>
      </w:r>
      <w:r w:rsidRPr="00AE4B49">
        <w:rPr>
          <w:rFonts w:asciiTheme="majorBidi" w:hAnsiTheme="majorBidi" w:cstheme="majorBidi"/>
          <w:rtl/>
          <w:rPrChange w:id="6373" w:author="yara ahmad" w:date="2021-04-18T08:34:00Z">
            <w:rPr>
              <w:rtl/>
            </w:rPr>
          </w:rPrChange>
        </w:rPr>
        <w:t xml:space="preserve"> .</w:t>
      </w:r>
    </w:p>
    <w:p w14:paraId="44C0787D" w14:textId="77777777" w:rsidR="001C795F" w:rsidRPr="00AE4B49" w:rsidRDefault="001C795F" w:rsidP="001C795F">
      <w:pPr>
        <w:rPr>
          <w:rFonts w:asciiTheme="majorBidi" w:hAnsiTheme="majorBidi" w:cstheme="majorBidi"/>
          <w:rPrChange w:id="6374" w:author="yara ahmad" w:date="2021-04-18T08:34:00Z">
            <w:rPr/>
          </w:rPrChange>
        </w:rPr>
      </w:pPr>
      <w:r w:rsidRPr="00AE4B49">
        <w:rPr>
          <w:rFonts w:asciiTheme="majorBidi" w:hAnsiTheme="majorBidi" w:cstheme="majorBidi"/>
          <w:rPrChange w:id="6375" w:author="yara ahmad" w:date="2021-04-18T08:34:00Z">
            <w:rPr/>
          </w:rPrChange>
        </w:rPr>
        <w:t xml:space="preserve">post </w:t>
      </w:r>
      <w:proofErr w:type="gramStart"/>
      <w:r w:rsidRPr="00AE4B49">
        <w:rPr>
          <w:rFonts w:asciiTheme="majorBidi" w:hAnsiTheme="majorBidi" w:cstheme="majorBidi"/>
          <w:rPrChange w:id="6376" w:author="yara ahmad" w:date="2021-04-18T08:34:00Z">
            <w:rPr/>
          </w:rPrChange>
        </w:rPr>
        <w:t>condition</w:t>
      </w:r>
      <w:r w:rsidRPr="00AE4B49">
        <w:rPr>
          <w:rFonts w:asciiTheme="majorBidi" w:hAnsiTheme="majorBidi" w:cstheme="majorBidi"/>
          <w:rtl/>
          <w:rPrChange w:id="6377" w:author="yara ahmad" w:date="2021-04-18T08:34:00Z">
            <w:rPr>
              <w:rtl/>
            </w:rPr>
          </w:rPrChange>
        </w:rPr>
        <w:t xml:space="preserve"> :</w:t>
      </w:r>
      <w:proofErr w:type="gramEnd"/>
      <w:r w:rsidRPr="00AE4B49">
        <w:rPr>
          <w:rFonts w:asciiTheme="majorBidi" w:hAnsiTheme="majorBidi" w:cstheme="majorBidi"/>
          <w:rtl/>
          <w:rPrChange w:id="6378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6379" w:author="yara ahmad" w:date="2021-04-18T08:34:00Z">
            <w:rPr>
              <w:rFonts w:hint="cs"/>
              <w:rtl/>
            </w:rPr>
          </w:rPrChange>
        </w:rPr>
        <w:t>מוצג</w:t>
      </w:r>
      <w:r w:rsidRPr="00AE4B49">
        <w:rPr>
          <w:rFonts w:asciiTheme="majorBidi" w:hAnsiTheme="majorBidi" w:cstheme="majorBidi"/>
          <w:rtl/>
          <w:rPrChange w:id="6380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6381" w:author="yara ahmad" w:date="2021-04-18T08:34:00Z">
            <w:rPr>
              <w:rFonts w:hint="cs"/>
              <w:rtl/>
            </w:rPr>
          </w:rPrChange>
        </w:rPr>
        <w:t>תפריט</w:t>
      </w:r>
      <w:r w:rsidRPr="00AE4B49">
        <w:rPr>
          <w:rFonts w:asciiTheme="majorBidi" w:hAnsiTheme="majorBidi" w:cstheme="majorBidi"/>
          <w:rtl/>
          <w:rPrChange w:id="6382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6383" w:author="yara ahmad" w:date="2021-04-18T08:34:00Z">
            <w:rPr>
              <w:rFonts w:hint="cs"/>
              <w:rtl/>
            </w:rPr>
          </w:rPrChange>
        </w:rPr>
        <w:t>מידע</w:t>
      </w:r>
      <w:r w:rsidRPr="00AE4B49">
        <w:rPr>
          <w:rFonts w:asciiTheme="majorBidi" w:hAnsiTheme="majorBidi" w:cstheme="majorBidi"/>
          <w:rtl/>
          <w:rPrChange w:id="6384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6385" w:author="yara ahmad" w:date="2021-04-18T08:34:00Z">
            <w:rPr>
              <w:rFonts w:hint="cs"/>
              <w:rtl/>
            </w:rPr>
          </w:rPrChange>
        </w:rPr>
        <w:t>על</w:t>
      </w:r>
      <w:r w:rsidRPr="00AE4B49">
        <w:rPr>
          <w:rFonts w:asciiTheme="majorBidi" w:hAnsiTheme="majorBidi" w:cstheme="majorBidi"/>
          <w:rtl/>
          <w:rPrChange w:id="6386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6387" w:author="yara ahmad" w:date="2021-04-18T08:34:00Z">
            <w:rPr>
              <w:rFonts w:hint="cs"/>
              <w:rtl/>
            </w:rPr>
          </w:rPrChange>
        </w:rPr>
        <w:t>היסטוריית</w:t>
      </w:r>
      <w:r w:rsidRPr="00AE4B49">
        <w:rPr>
          <w:rFonts w:asciiTheme="majorBidi" w:hAnsiTheme="majorBidi" w:cstheme="majorBidi"/>
          <w:rtl/>
          <w:rPrChange w:id="6388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6389" w:author="yara ahmad" w:date="2021-04-18T08:34:00Z">
            <w:rPr>
              <w:rFonts w:hint="cs"/>
              <w:rtl/>
            </w:rPr>
          </w:rPrChange>
        </w:rPr>
        <w:t>רכישות</w:t>
      </w:r>
      <w:r w:rsidRPr="00AE4B49">
        <w:rPr>
          <w:rFonts w:asciiTheme="majorBidi" w:hAnsiTheme="majorBidi" w:cstheme="majorBidi"/>
          <w:rtl/>
          <w:rPrChange w:id="6390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6391" w:author="yara ahmad" w:date="2021-04-18T08:34:00Z">
            <w:rPr>
              <w:rFonts w:hint="cs"/>
              <w:rtl/>
            </w:rPr>
          </w:rPrChange>
        </w:rPr>
        <w:t>של</w:t>
      </w:r>
      <w:r w:rsidRPr="00AE4B49">
        <w:rPr>
          <w:rFonts w:asciiTheme="majorBidi" w:hAnsiTheme="majorBidi" w:cstheme="majorBidi"/>
          <w:rtl/>
          <w:rPrChange w:id="6392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6393" w:author="yara ahmad" w:date="2021-04-18T08:34:00Z">
            <w:rPr>
              <w:rFonts w:hint="cs"/>
              <w:rtl/>
            </w:rPr>
          </w:rPrChange>
        </w:rPr>
        <w:t>המשתמש</w:t>
      </w:r>
      <w:r w:rsidRPr="00AE4B49">
        <w:rPr>
          <w:rFonts w:asciiTheme="majorBidi" w:hAnsiTheme="majorBidi" w:cstheme="majorBidi"/>
          <w:rtl/>
          <w:rPrChange w:id="6394" w:author="yara ahmad" w:date="2021-04-18T08:34:00Z">
            <w:rPr>
              <w:rtl/>
            </w:rPr>
          </w:rPrChange>
        </w:rPr>
        <w:t xml:space="preserve"> .</w:t>
      </w:r>
    </w:p>
    <w:p w14:paraId="26DB3352" w14:textId="77777777" w:rsidR="001C795F" w:rsidRPr="00AE4B49" w:rsidRDefault="001C795F" w:rsidP="001C795F">
      <w:pPr>
        <w:rPr>
          <w:rFonts w:asciiTheme="majorBidi" w:hAnsiTheme="majorBidi" w:cstheme="majorBidi"/>
          <w:rtl/>
          <w:rPrChange w:id="6395" w:author="yara ahmad" w:date="2021-04-18T08:34:00Z">
            <w:rPr>
              <w:rtl/>
            </w:rPr>
          </w:rPrChange>
        </w:rPr>
      </w:pPr>
      <w:r w:rsidRPr="00AE4B49">
        <w:rPr>
          <w:rFonts w:asciiTheme="majorBidi" w:hAnsiTheme="majorBidi" w:cstheme="majorBidi" w:hint="cs"/>
          <w:rtl/>
          <w:rPrChange w:id="6396" w:author="yara ahmad" w:date="2021-04-18T08:34:00Z">
            <w:rPr>
              <w:rFonts w:hint="cs"/>
              <w:rtl/>
            </w:rPr>
          </w:rPrChange>
        </w:rPr>
        <w:t>תהליך</w:t>
      </w:r>
      <w:r w:rsidRPr="00AE4B49">
        <w:rPr>
          <w:rFonts w:asciiTheme="majorBidi" w:hAnsiTheme="majorBidi" w:cstheme="majorBidi"/>
          <w:rtl/>
          <w:rPrChange w:id="6397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6398" w:author="yara ahmad" w:date="2021-04-18T08:34:00Z">
            <w:rPr>
              <w:rFonts w:hint="cs"/>
              <w:rtl/>
            </w:rPr>
          </w:rPrChange>
        </w:rPr>
        <w:t>התרחיש</w:t>
      </w:r>
      <w:r w:rsidRPr="00AE4B49">
        <w:rPr>
          <w:rFonts w:asciiTheme="majorBidi" w:hAnsiTheme="majorBidi" w:cstheme="majorBidi"/>
          <w:rtl/>
          <w:rPrChange w:id="6399" w:author="yara ahmad" w:date="2021-04-18T08:34:00Z">
            <w:rPr>
              <w:rtl/>
            </w:rPr>
          </w:rPrChange>
        </w:rPr>
        <w:t xml:space="preserve"> :</w:t>
      </w:r>
    </w:p>
    <w:p w14:paraId="424C9772" w14:textId="77777777" w:rsidR="001C795F" w:rsidRPr="00AE4B49" w:rsidRDefault="001C795F" w:rsidP="001C795F">
      <w:pPr>
        <w:rPr>
          <w:rFonts w:asciiTheme="majorBidi" w:hAnsiTheme="majorBidi" w:cstheme="majorBidi"/>
          <w:rPrChange w:id="6400" w:author="yara ahmad" w:date="2021-04-18T08:34:00Z">
            <w:rPr/>
          </w:rPrChange>
        </w:rPr>
      </w:pPr>
      <w:r w:rsidRPr="00AE4B49">
        <w:rPr>
          <w:rFonts w:asciiTheme="majorBidi" w:hAnsiTheme="majorBidi" w:cstheme="majorBidi"/>
          <w:rtl/>
          <w:rPrChange w:id="6401" w:author="yara ahmad" w:date="2021-04-18T08:34:00Z">
            <w:rPr>
              <w:rtl/>
            </w:rPr>
          </w:rPrChange>
        </w:rPr>
        <w:t xml:space="preserve">1. </w:t>
      </w:r>
      <w:r w:rsidRPr="00AE4B49">
        <w:rPr>
          <w:rFonts w:asciiTheme="majorBidi" w:hAnsiTheme="majorBidi" w:cstheme="majorBidi" w:hint="cs"/>
          <w:rtl/>
          <w:rPrChange w:id="6402" w:author="yara ahmad" w:date="2021-04-18T08:34:00Z">
            <w:rPr>
              <w:rFonts w:hint="cs"/>
              <w:rtl/>
            </w:rPr>
          </w:rPrChange>
        </w:rPr>
        <w:t>המערכת</w:t>
      </w:r>
      <w:r w:rsidRPr="00AE4B49">
        <w:rPr>
          <w:rFonts w:asciiTheme="majorBidi" w:hAnsiTheme="majorBidi" w:cstheme="majorBidi"/>
          <w:rtl/>
          <w:rPrChange w:id="6403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6404" w:author="yara ahmad" w:date="2021-04-18T08:34:00Z">
            <w:rPr>
              <w:rFonts w:hint="cs"/>
              <w:rtl/>
            </w:rPr>
          </w:rPrChange>
        </w:rPr>
        <w:t>מאפשרת</w:t>
      </w:r>
      <w:r w:rsidRPr="00AE4B49">
        <w:rPr>
          <w:rFonts w:asciiTheme="majorBidi" w:hAnsiTheme="majorBidi" w:cstheme="majorBidi"/>
          <w:rtl/>
          <w:rPrChange w:id="6405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6406" w:author="yara ahmad" w:date="2021-04-18T08:34:00Z">
            <w:rPr>
              <w:rFonts w:hint="cs"/>
              <w:rtl/>
            </w:rPr>
          </w:rPrChange>
        </w:rPr>
        <w:t>למשתמש</w:t>
      </w:r>
      <w:r w:rsidRPr="00AE4B49">
        <w:rPr>
          <w:rFonts w:asciiTheme="majorBidi" w:hAnsiTheme="majorBidi" w:cstheme="majorBidi"/>
          <w:rtl/>
          <w:rPrChange w:id="6407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6408" w:author="yara ahmad" w:date="2021-04-18T08:34:00Z">
            <w:rPr>
              <w:rFonts w:hint="cs"/>
              <w:rtl/>
            </w:rPr>
          </w:rPrChange>
        </w:rPr>
        <w:t>מנוי</w:t>
      </w:r>
      <w:r w:rsidRPr="00AE4B49">
        <w:rPr>
          <w:rFonts w:asciiTheme="majorBidi" w:hAnsiTheme="majorBidi" w:cstheme="majorBidi"/>
          <w:rtl/>
          <w:rPrChange w:id="6409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6410" w:author="yara ahmad" w:date="2021-04-18T08:34:00Z">
            <w:rPr>
              <w:rFonts w:hint="cs"/>
              <w:rtl/>
            </w:rPr>
          </w:rPrChange>
        </w:rPr>
        <w:t>לצפות</w:t>
      </w:r>
      <w:r w:rsidRPr="00AE4B49">
        <w:rPr>
          <w:rFonts w:asciiTheme="majorBidi" w:hAnsiTheme="majorBidi" w:cstheme="majorBidi"/>
          <w:rtl/>
          <w:rPrChange w:id="6411" w:author="yara ahmad" w:date="2021-04-18T08:34:00Z">
            <w:rPr>
              <w:rtl/>
            </w:rPr>
          </w:rPrChange>
        </w:rPr>
        <w:t xml:space="preserve"> </w:t>
      </w:r>
      <w:proofErr w:type="spellStart"/>
      <w:r w:rsidRPr="00AE4B49">
        <w:rPr>
          <w:rFonts w:asciiTheme="majorBidi" w:hAnsiTheme="majorBidi" w:cstheme="majorBidi" w:hint="cs"/>
          <w:rtl/>
          <w:rPrChange w:id="6412" w:author="yara ahmad" w:date="2021-04-18T08:34:00Z">
            <w:rPr>
              <w:rFonts w:hint="cs"/>
              <w:rtl/>
            </w:rPr>
          </w:rPrChange>
        </w:rPr>
        <w:t>בהסטוריית</w:t>
      </w:r>
      <w:proofErr w:type="spellEnd"/>
      <w:r w:rsidRPr="00AE4B49">
        <w:rPr>
          <w:rFonts w:asciiTheme="majorBidi" w:hAnsiTheme="majorBidi" w:cstheme="majorBidi"/>
          <w:rtl/>
          <w:rPrChange w:id="6413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6414" w:author="yara ahmad" w:date="2021-04-18T08:34:00Z">
            <w:rPr>
              <w:rFonts w:hint="cs"/>
              <w:rtl/>
            </w:rPr>
          </w:rPrChange>
        </w:rPr>
        <w:t>רכישות</w:t>
      </w:r>
      <w:r w:rsidRPr="00AE4B49">
        <w:rPr>
          <w:rFonts w:asciiTheme="majorBidi" w:hAnsiTheme="majorBidi" w:cstheme="majorBidi"/>
          <w:rtl/>
          <w:rPrChange w:id="6415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6416" w:author="yara ahmad" w:date="2021-04-18T08:34:00Z">
            <w:rPr>
              <w:rFonts w:hint="cs"/>
              <w:rtl/>
            </w:rPr>
          </w:rPrChange>
        </w:rPr>
        <w:t>שלו</w:t>
      </w:r>
      <w:r w:rsidRPr="00AE4B49">
        <w:rPr>
          <w:rFonts w:asciiTheme="majorBidi" w:hAnsiTheme="majorBidi" w:cstheme="majorBidi"/>
          <w:rtl/>
          <w:rPrChange w:id="6417" w:author="yara ahmad" w:date="2021-04-18T08:34:00Z">
            <w:rPr>
              <w:rtl/>
            </w:rPr>
          </w:rPrChange>
        </w:rPr>
        <w:t xml:space="preserve">  .</w:t>
      </w:r>
    </w:p>
    <w:p w14:paraId="0F5AD545" w14:textId="77777777" w:rsidR="001C795F" w:rsidRPr="00AE4B49" w:rsidRDefault="001C795F" w:rsidP="001C795F">
      <w:pPr>
        <w:rPr>
          <w:rFonts w:asciiTheme="majorBidi" w:hAnsiTheme="majorBidi" w:cstheme="majorBidi"/>
          <w:rtl/>
          <w:rPrChange w:id="6418" w:author="yara ahmad" w:date="2021-04-18T08:34:00Z">
            <w:rPr>
              <w:rtl/>
            </w:rPr>
          </w:rPrChange>
        </w:rPr>
      </w:pPr>
      <w:r w:rsidRPr="00AE4B49">
        <w:rPr>
          <w:rFonts w:asciiTheme="majorBidi" w:hAnsiTheme="majorBidi" w:cstheme="majorBidi"/>
          <w:rtl/>
          <w:rPrChange w:id="6419" w:author="yara ahmad" w:date="2021-04-18T08:34:00Z">
            <w:rPr>
              <w:rtl/>
            </w:rPr>
          </w:rPrChange>
        </w:rPr>
        <w:t xml:space="preserve">2. </w:t>
      </w:r>
      <w:r w:rsidRPr="00AE4B49">
        <w:rPr>
          <w:rFonts w:asciiTheme="majorBidi" w:hAnsiTheme="majorBidi" w:cstheme="majorBidi" w:hint="cs"/>
          <w:rtl/>
          <w:rPrChange w:id="6420" w:author="yara ahmad" w:date="2021-04-18T08:34:00Z">
            <w:rPr>
              <w:rFonts w:hint="cs"/>
              <w:rtl/>
            </w:rPr>
          </w:rPrChange>
        </w:rPr>
        <w:t>משתמש</w:t>
      </w:r>
      <w:r w:rsidRPr="00AE4B49">
        <w:rPr>
          <w:rFonts w:asciiTheme="majorBidi" w:hAnsiTheme="majorBidi" w:cstheme="majorBidi"/>
          <w:rtl/>
          <w:rPrChange w:id="6421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6422" w:author="yara ahmad" w:date="2021-04-18T08:34:00Z">
            <w:rPr>
              <w:rFonts w:hint="cs"/>
              <w:rtl/>
            </w:rPr>
          </w:rPrChange>
        </w:rPr>
        <w:t>מנוי</w:t>
      </w:r>
      <w:r w:rsidRPr="00AE4B49">
        <w:rPr>
          <w:rFonts w:asciiTheme="majorBidi" w:hAnsiTheme="majorBidi" w:cstheme="majorBidi"/>
          <w:rtl/>
          <w:rPrChange w:id="6423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6424" w:author="yara ahmad" w:date="2021-04-18T08:34:00Z">
            <w:rPr>
              <w:rFonts w:hint="cs"/>
              <w:rtl/>
            </w:rPr>
          </w:rPrChange>
        </w:rPr>
        <w:t>בוחר</w:t>
      </w:r>
      <w:r w:rsidRPr="00AE4B49">
        <w:rPr>
          <w:rFonts w:asciiTheme="majorBidi" w:hAnsiTheme="majorBidi" w:cstheme="majorBidi"/>
          <w:rtl/>
          <w:rPrChange w:id="6425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6426" w:author="yara ahmad" w:date="2021-04-18T08:34:00Z">
            <w:rPr>
              <w:rFonts w:hint="cs"/>
              <w:rtl/>
            </w:rPr>
          </w:rPrChange>
        </w:rPr>
        <w:t>באופציה</w:t>
      </w:r>
      <w:r w:rsidRPr="00AE4B49">
        <w:rPr>
          <w:rFonts w:asciiTheme="majorBidi" w:hAnsiTheme="majorBidi" w:cstheme="majorBidi"/>
          <w:rtl/>
          <w:rPrChange w:id="6427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6428" w:author="yara ahmad" w:date="2021-04-18T08:34:00Z">
            <w:rPr>
              <w:rFonts w:hint="cs"/>
              <w:rtl/>
            </w:rPr>
          </w:rPrChange>
        </w:rPr>
        <w:t>זו</w:t>
      </w:r>
      <w:r w:rsidRPr="00AE4B49">
        <w:rPr>
          <w:rFonts w:asciiTheme="majorBidi" w:hAnsiTheme="majorBidi" w:cstheme="majorBidi"/>
          <w:rtl/>
          <w:rPrChange w:id="6429" w:author="yara ahmad" w:date="2021-04-18T08:34:00Z">
            <w:rPr>
              <w:rtl/>
            </w:rPr>
          </w:rPrChange>
        </w:rPr>
        <w:t xml:space="preserve"> .</w:t>
      </w:r>
    </w:p>
    <w:p w14:paraId="2AB47E47" w14:textId="23E72437" w:rsidR="001C795F" w:rsidRPr="00AE4B49" w:rsidRDefault="001C795F" w:rsidP="001C795F">
      <w:pPr>
        <w:rPr>
          <w:ins w:id="6430" w:author="jamil" w:date="2021-04-17T21:07:00Z"/>
          <w:rFonts w:asciiTheme="majorBidi" w:hAnsiTheme="majorBidi" w:cstheme="majorBidi"/>
          <w:rtl/>
          <w:rPrChange w:id="6431" w:author="yara ahmad" w:date="2021-04-18T08:34:00Z">
            <w:rPr>
              <w:ins w:id="6432" w:author="jamil" w:date="2021-04-17T21:07:00Z"/>
              <w:rtl/>
            </w:rPr>
          </w:rPrChange>
        </w:rPr>
      </w:pPr>
      <w:r w:rsidRPr="00AE4B49">
        <w:rPr>
          <w:rFonts w:asciiTheme="majorBidi" w:hAnsiTheme="majorBidi" w:cstheme="majorBidi"/>
          <w:rtl/>
          <w:rPrChange w:id="6433" w:author="yara ahmad" w:date="2021-04-18T08:34:00Z">
            <w:rPr>
              <w:rtl/>
            </w:rPr>
          </w:rPrChange>
        </w:rPr>
        <w:t xml:space="preserve">3. </w:t>
      </w:r>
      <w:r w:rsidRPr="00AE4B49">
        <w:rPr>
          <w:rFonts w:asciiTheme="majorBidi" w:hAnsiTheme="majorBidi" w:cstheme="majorBidi" w:hint="cs"/>
          <w:rtl/>
          <w:rPrChange w:id="6434" w:author="yara ahmad" w:date="2021-04-18T08:34:00Z">
            <w:rPr>
              <w:rFonts w:hint="cs"/>
              <w:rtl/>
            </w:rPr>
          </w:rPrChange>
        </w:rPr>
        <w:t>המערכת</w:t>
      </w:r>
      <w:r w:rsidRPr="00AE4B49">
        <w:rPr>
          <w:rFonts w:asciiTheme="majorBidi" w:hAnsiTheme="majorBidi" w:cstheme="majorBidi"/>
          <w:rtl/>
          <w:rPrChange w:id="6435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6436" w:author="yara ahmad" w:date="2021-04-18T08:34:00Z">
            <w:rPr>
              <w:rFonts w:hint="cs"/>
              <w:rtl/>
            </w:rPr>
          </w:rPrChange>
        </w:rPr>
        <w:t>מציגה</w:t>
      </w:r>
      <w:r w:rsidRPr="00AE4B49">
        <w:rPr>
          <w:rFonts w:asciiTheme="majorBidi" w:hAnsiTheme="majorBidi" w:cstheme="majorBidi"/>
          <w:rtl/>
          <w:rPrChange w:id="6437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6438" w:author="yara ahmad" w:date="2021-04-18T08:34:00Z">
            <w:rPr>
              <w:rFonts w:hint="cs"/>
              <w:rtl/>
            </w:rPr>
          </w:rPrChange>
        </w:rPr>
        <w:t>למשתמש</w:t>
      </w:r>
      <w:r w:rsidRPr="00AE4B49">
        <w:rPr>
          <w:rFonts w:asciiTheme="majorBidi" w:hAnsiTheme="majorBidi" w:cstheme="majorBidi"/>
          <w:rtl/>
          <w:rPrChange w:id="6439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6440" w:author="yara ahmad" w:date="2021-04-18T08:34:00Z">
            <w:rPr>
              <w:rFonts w:hint="cs"/>
              <w:rtl/>
            </w:rPr>
          </w:rPrChange>
        </w:rPr>
        <w:t>את</w:t>
      </w:r>
      <w:r w:rsidRPr="00AE4B49">
        <w:rPr>
          <w:rFonts w:asciiTheme="majorBidi" w:hAnsiTheme="majorBidi" w:cstheme="majorBidi"/>
          <w:rtl/>
          <w:rPrChange w:id="6441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6442" w:author="yara ahmad" w:date="2021-04-18T08:34:00Z">
            <w:rPr>
              <w:rFonts w:hint="cs"/>
              <w:rtl/>
            </w:rPr>
          </w:rPrChange>
        </w:rPr>
        <w:t>היסטוריית</w:t>
      </w:r>
      <w:r w:rsidRPr="00AE4B49">
        <w:rPr>
          <w:rFonts w:asciiTheme="majorBidi" w:hAnsiTheme="majorBidi" w:cstheme="majorBidi"/>
          <w:rtl/>
          <w:rPrChange w:id="6443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6444" w:author="yara ahmad" w:date="2021-04-18T08:34:00Z">
            <w:rPr>
              <w:rFonts w:hint="cs"/>
              <w:rtl/>
            </w:rPr>
          </w:rPrChange>
        </w:rPr>
        <w:t>הרכישות</w:t>
      </w:r>
      <w:r w:rsidRPr="00AE4B49">
        <w:rPr>
          <w:rFonts w:asciiTheme="majorBidi" w:hAnsiTheme="majorBidi" w:cstheme="majorBidi"/>
          <w:rtl/>
          <w:rPrChange w:id="6445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6446" w:author="yara ahmad" w:date="2021-04-18T08:34:00Z">
            <w:rPr>
              <w:rFonts w:hint="cs"/>
              <w:rtl/>
            </w:rPr>
          </w:rPrChange>
        </w:rPr>
        <w:t>שלו</w:t>
      </w:r>
      <w:r w:rsidRPr="00AE4B49">
        <w:rPr>
          <w:rFonts w:asciiTheme="majorBidi" w:hAnsiTheme="majorBidi" w:cstheme="majorBidi"/>
          <w:rtl/>
          <w:rPrChange w:id="6447" w:author="yara ahmad" w:date="2021-04-18T08:34:00Z">
            <w:rPr>
              <w:rtl/>
            </w:rPr>
          </w:rPrChange>
        </w:rPr>
        <w:t xml:space="preserve"> .</w:t>
      </w:r>
    </w:p>
    <w:p w14:paraId="75650FDE" w14:textId="0E2493B4" w:rsidR="00524BF9" w:rsidRPr="00AE4B49" w:rsidRDefault="00524BF9" w:rsidP="00524BF9">
      <w:pPr>
        <w:rPr>
          <w:ins w:id="6448" w:author="jamil" w:date="2021-04-17T21:07:00Z"/>
          <w:rFonts w:asciiTheme="majorBidi" w:hAnsiTheme="majorBidi" w:cstheme="majorBidi"/>
          <w:rtl/>
          <w:rPrChange w:id="6449" w:author="yara ahmad" w:date="2021-04-18T08:34:00Z">
            <w:rPr>
              <w:ins w:id="6450" w:author="jamil" w:date="2021-04-17T21:07:00Z"/>
              <w:rtl/>
            </w:rPr>
          </w:rPrChange>
        </w:rPr>
      </w:pPr>
      <w:ins w:id="6451" w:author="jamil" w:date="2021-04-17T21:07:00Z">
        <w:r w:rsidRPr="00AE4B49">
          <w:rPr>
            <w:rFonts w:asciiTheme="majorBidi" w:hAnsiTheme="majorBidi" w:cstheme="majorBidi" w:hint="cs"/>
            <w:rtl/>
            <w:rPrChange w:id="6452" w:author="yara ahmad" w:date="2021-04-18T08:34:00Z">
              <w:rPr>
                <w:rFonts w:hint="cs"/>
                <w:rtl/>
              </w:rPr>
            </w:rPrChange>
          </w:rPr>
          <w:t>תרחיש</w:t>
        </w:r>
        <w:r w:rsidRPr="00AE4B49">
          <w:rPr>
            <w:rFonts w:asciiTheme="majorBidi" w:hAnsiTheme="majorBidi" w:cstheme="majorBidi"/>
            <w:rtl/>
            <w:rPrChange w:id="6453" w:author="yara ahmad" w:date="2021-04-18T08:34:00Z">
              <w:rPr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rtl/>
            <w:rPrChange w:id="6454" w:author="yara ahmad" w:date="2021-04-18T08:34:00Z">
              <w:rPr>
                <w:rFonts w:hint="cs"/>
                <w:rtl/>
              </w:rPr>
            </w:rPrChange>
          </w:rPr>
          <w:t>חילופי</w:t>
        </w:r>
        <w:r w:rsidRPr="00AE4B49">
          <w:rPr>
            <w:rFonts w:asciiTheme="majorBidi" w:hAnsiTheme="majorBidi" w:cstheme="majorBidi"/>
            <w:rtl/>
            <w:rPrChange w:id="6455" w:author="yara ahmad" w:date="2021-04-18T08:34:00Z">
              <w:rPr>
                <w:rtl/>
              </w:rPr>
            </w:rPrChange>
          </w:rPr>
          <w:t xml:space="preserve"> :</w:t>
        </w:r>
      </w:ins>
    </w:p>
    <w:p w14:paraId="2C4320AE" w14:textId="6AA17221" w:rsidR="00524BF9" w:rsidRPr="00AE4B49" w:rsidRDefault="00524BF9">
      <w:pPr>
        <w:rPr>
          <w:rFonts w:asciiTheme="majorBidi" w:hAnsiTheme="majorBidi" w:cstheme="majorBidi"/>
          <w:rtl/>
          <w:rPrChange w:id="6456" w:author="yara ahmad" w:date="2021-04-18T08:34:00Z">
            <w:rPr>
              <w:rtl/>
            </w:rPr>
          </w:rPrChange>
        </w:rPr>
        <w:pPrChange w:id="6457" w:author="jamil" w:date="2021-04-17T21:07:00Z">
          <w:pPr/>
        </w:pPrChange>
      </w:pPr>
      <w:ins w:id="6458" w:author="jamil" w:date="2021-04-17T21:09:00Z">
        <w:r w:rsidRPr="00AE4B49">
          <w:rPr>
            <w:rFonts w:asciiTheme="majorBidi" w:hAnsiTheme="majorBidi" w:cstheme="majorBidi"/>
            <w:rtl/>
            <w:rPrChange w:id="6459" w:author="yara ahmad" w:date="2021-04-18T08:34:00Z">
              <w:rPr>
                <w:rtl/>
              </w:rPr>
            </w:rPrChange>
          </w:rPr>
          <w:t xml:space="preserve">- </w:t>
        </w:r>
        <w:r w:rsidRPr="00AE4B49">
          <w:rPr>
            <w:rFonts w:asciiTheme="majorBidi" w:hAnsiTheme="majorBidi" w:cstheme="majorBidi" w:hint="cs"/>
            <w:rtl/>
            <w:rPrChange w:id="6460" w:author="yara ahmad" w:date="2021-04-18T08:34:00Z">
              <w:rPr>
                <w:rFonts w:hint="cs"/>
                <w:rtl/>
              </w:rPr>
            </w:rPrChange>
          </w:rPr>
          <w:t>אין</w:t>
        </w:r>
      </w:ins>
    </w:p>
    <w:p w14:paraId="695D24D6" w14:textId="77777777" w:rsidR="001C795F" w:rsidRPr="00AE4B49" w:rsidRDefault="001C795F" w:rsidP="001C795F">
      <w:pPr>
        <w:rPr>
          <w:rFonts w:asciiTheme="majorBidi" w:hAnsiTheme="majorBidi" w:cstheme="majorBidi"/>
          <w:rtl/>
          <w:rPrChange w:id="6461" w:author="yara ahmad" w:date="2021-04-18T08:34:00Z">
            <w:rPr>
              <w:rtl/>
            </w:rPr>
          </w:rPrChange>
        </w:rPr>
      </w:pPr>
      <w:r w:rsidRPr="00AE4B49">
        <w:rPr>
          <w:rFonts w:asciiTheme="majorBidi" w:hAnsiTheme="majorBidi" w:cstheme="majorBidi" w:hint="cs"/>
          <w:rtl/>
          <w:rPrChange w:id="6462" w:author="yara ahmad" w:date="2021-04-18T08:34:00Z">
            <w:rPr>
              <w:rFonts w:hint="cs"/>
              <w:rtl/>
            </w:rPr>
          </w:rPrChange>
        </w:rPr>
        <w:t>בדיקות</w:t>
      </w:r>
      <w:r w:rsidRPr="00AE4B49">
        <w:rPr>
          <w:rFonts w:asciiTheme="majorBidi" w:hAnsiTheme="majorBidi" w:cstheme="majorBidi"/>
          <w:rtl/>
          <w:rPrChange w:id="6463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6464" w:author="yara ahmad" w:date="2021-04-18T08:34:00Z">
            <w:rPr>
              <w:rFonts w:hint="cs"/>
              <w:rtl/>
            </w:rPr>
          </w:rPrChange>
        </w:rPr>
        <w:t>קבלה</w:t>
      </w:r>
      <w:r w:rsidRPr="00AE4B49">
        <w:rPr>
          <w:rFonts w:asciiTheme="majorBidi" w:hAnsiTheme="majorBidi" w:cstheme="majorBidi"/>
          <w:rtl/>
          <w:rPrChange w:id="6465" w:author="yara ahmad" w:date="2021-04-18T08:34:00Z">
            <w:rPr>
              <w:rtl/>
            </w:rPr>
          </w:rPrChange>
        </w:rPr>
        <w:t xml:space="preserve"> :</w:t>
      </w:r>
    </w:p>
    <w:p w14:paraId="355B04AD" w14:textId="437F9EE1" w:rsidR="001C795F" w:rsidRPr="00AE4B49" w:rsidRDefault="001C795F" w:rsidP="001C795F">
      <w:pPr>
        <w:rPr>
          <w:ins w:id="6466" w:author="jamil" w:date="2021-04-17T19:07:00Z"/>
          <w:rFonts w:asciiTheme="majorBidi" w:hAnsiTheme="majorBidi" w:cstheme="majorBidi"/>
          <w:rtl/>
          <w:rPrChange w:id="6467" w:author="yara ahmad" w:date="2021-04-18T08:34:00Z">
            <w:rPr>
              <w:ins w:id="6468" w:author="jamil" w:date="2021-04-17T19:07:00Z"/>
              <w:rtl/>
            </w:rPr>
          </w:rPrChange>
        </w:rPr>
      </w:pPr>
      <w:proofErr w:type="gramStart"/>
      <w:r w:rsidRPr="00AE4B49">
        <w:rPr>
          <w:rFonts w:asciiTheme="majorBidi" w:hAnsiTheme="majorBidi" w:cstheme="majorBidi"/>
          <w:rPrChange w:id="6469" w:author="yara ahmad" w:date="2021-04-18T08:34:00Z">
            <w:rPr/>
          </w:rPrChange>
        </w:rPr>
        <w:t>HAPPY</w:t>
      </w:r>
      <w:r w:rsidRPr="00AE4B49">
        <w:rPr>
          <w:rFonts w:asciiTheme="majorBidi" w:hAnsiTheme="majorBidi" w:cstheme="majorBidi"/>
          <w:rtl/>
          <w:rPrChange w:id="6470" w:author="yara ahmad" w:date="2021-04-18T08:34:00Z">
            <w:rPr>
              <w:rtl/>
            </w:rPr>
          </w:rPrChange>
        </w:rPr>
        <w:t xml:space="preserve"> :</w:t>
      </w:r>
      <w:proofErr w:type="gramEnd"/>
      <w:r w:rsidRPr="00AE4B49">
        <w:rPr>
          <w:rFonts w:asciiTheme="majorBidi" w:hAnsiTheme="majorBidi" w:cstheme="majorBidi"/>
          <w:rtl/>
          <w:rPrChange w:id="6471" w:author="yara ahmad" w:date="2021-04-18T08:34:00Z">
            <w:rPr>
              <w:rtl/>
            </w:rPr>
          </w:rPrChange>
        </w:rPr>
        <w:t xml:space="preserve"> </w:t>
      </w:r>
      <w:proofErr w:type="spellStart"/>
      <w:r w:rsidRPr="00AE4B49">
        <w:rPr>
          <w:rFonts w:asciiTheme="majorBidi" w:hAnsiTheme="majorBidi" w:cstheme="majorBidi" w:hint="cs"/>
          <w:rtl/>
          <w:rPrChange w:id="6472" w:author="yara ahmad" w:date="2021-04-18T08:34:00Z">
            <w:rPr>
              <w:rFonts w:hint="cs"/>
              <w:rtl/>
            </w:rPr>
          </w:rPrChange>
        </w:rPr>
        <w:t>האופצייה</w:t>
      </w:r>
      <w:proofErr w:type="spellEnd"/>
      <w:r w:rsidRPr="00AE4B49">
        <w:rPr>
          <w:rFonts w:asciiTheme="majorBidi" w:hAnsiTheme="majorBidi" w:cstheme="majorBidi"/>
          <w:rtl/>
          <w:rPrChange w:id="6473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6474" w:author="yara ahmad" w:date="2021-04-18T08:34:00Z">
            <w:rPr>
              <w:rFonts w:hint="cs"/>
              <w:rtl/>
            </w:rPr>
          </w:rPrChange>
        </w:rPr>
        <w:t>הזו</w:t>
      </w:r>
      <w:r w:rsidRPr="00AE4B49">
        <w:rPr>
          <w:rFonts w:asciiTheme="majorBidi" w:hAnsiTheme="majorBidi" w:cstheme="majorBidi"/>
          <w:rtl/>
          <w:rPrChange w:id="6475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6476" w:author="yara ahmad" w:date="2021-04-18T08:34:00Z">
            <w:rPr>
              <w:rFonts w:hint="cs"/>
              <w:rtl/>
            </w:rPr>
          </w:rPrChange>
        </w:rPr>
        <w:t>במערכת</w:t>
      </w:r>
      <w:r w:rsidRPr="00AE4B49">
        <w:rPr>
          <w:rFonts w:asciiTheme="majorBidi" w:hAnsiTheme="majorBidi" w:cstheme="majorBidi"/>
          <w:rtl/>
          <w:rPrChange w:id="6477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6478" w:author="yara ahmad" w:date="2021-04-18T08:34:00Z">
            <w:rPr>
              <w:rFonts w:hint="cs"/>
              <w:rtl/>
            </w:rPr>
          </w:rPrChange>
        </w:rPr>
        <w:t>זמינה</w:t>
      </w:r>
      <w:r w:rsidRPr="00AE4B49">
        <w:rPr>
          <w:rFonts w:asciiTheme="majorBidi" w:hAnsiTheme="majorBidi" w:cstheme="majorBidi"/>
          <w:rtl/>
          <w:rPrChange w:id="6479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6480" w:author="yara ahmad" w:date="2021-04-18T08:34:00Z">
            <w:rPr>
              <w:rFonts w:hint="cs"/>
              <w:rtl/>
            </w:rPr>
          </w:rPrChange>
        </w:rPr>
        <w:t>עבור</w:t>
      </w:r>
      <w:r w:rsidRPr="00AE4B49">
        <w:rPr>
          <w:rFonts w:asciiTheme="majorBidi" w:hAnsiTheme="majorBidi" w:cstheme="majorBidi"/>
          <w:rtl/>
          <w:rPrChange w:id="6481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6482" w:author="yara ahmad" w:date="2021-04-18T08:34:00Z">
            <w:rPr>
              <w:rFonts w:hint="cs"/>
              <w:rtl/>
            </w:rPr>
          </w:rPrChange>
        </w:rPr>
        <w:t>משתמשי</w:t>
      </w:r>
      <w:r w:rsidRPr="00AE4B49">
        <w:rPr>
          <w:rFonts w:asciiTheme="majorBidi" w:hAnsiTheme="majorBidi" w:cstheme="majorBidi"/>
          <w:rtl/>
          <w:rPrChange w:id="6483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6484" w:author="yara ahmad" w:date="2021-04-18T08:34:00Z">
            <w:rPr>
              <w:rFonts w:hint="cs"/>
              <w:rtl/>
            </w:rPr>
          </w:rPrChange>
        </w:rPr>
        <w:t>מנוי</w:t>
      </w:r>
      <w:r w:rsidRPr="00AE4B49">
        <w:rPr>
          <w:rFonts w:asciiTheme="majorBidi" w:hAnsiTheme="majorBidi" w:cstheme="majorBidi"/>
          <w:rtl/>
          <w:rPrChange w:id="6485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6486" w:author="yara ahmad" w:date="2021-04-18T08:34:00Z">
            <w:rPr>
              <w:rFonts w:hint="cs"/>
              <w:rtl/>
            </w:rPr>
          </w:rPrChange>
        </w:rPr>
        <w:t>בלבד</w:t>
      </w:r>
      <w:r w:rsidRPr="00AE4B49">
        <w:rPr>
          <w:rFonts w:asciiTheme="majorBidi" w:hAnsiTheme="majorBidi" w:cstheme="majorBidi"/>
          <w:rtl/>
          <w:rPrChange w:id="6487" w:author="yara ahmad" w:date="2021-04-18T08:34:00Z">
            <w:rPr>
              <w:rtl/>
            </w:rPr>
          </w:rPrChange>
        </w:rPr>
        <w:t xml:space="preserve"> , </w:t>
      </w:r>
      <w:r w:rsidRPr="00AE4B49">
        <w:rPr>
          <w:rFonts w:asciiTheme="majorBidi" w:hAnsiTheme="majorBidi" w:cstheme="majorBidi" w:hint="cs"/>
          <w:rtl/>
          <w:rPrChange w:id="6488" w:author="yara ahmad" w:date="2021-04-18T08:34:00Z">
            <w:rPr>
              <w:rFonts w:hint="cs"/>
              <w:rtl/>
            </w:rPr>
          </w:rPrChange>
        </w:rPr>
        <w:t>וכשמשתמש</w:t>
      </w:r>
      <w:r w:rsidRPr="00AE4B49">
        <w:rPr>
          <w:rFonts w:asciiTheme="majorBidi" w:hAnsiTheme="majorBidi" w:cstheme="majorBidi"/>
          <w:rtl/>
          <w:rPrChange w:id="6489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6490" w:author="yara ahmad" w:date="2021-04-18T08:34:00Z">
            <w:rPr>
              <w:rFonts w:hint="cs"/>
              <w:rtl/>
            </w:rPr>
          </w:rPrChange>
        </w:rPr>
        <w:t>מנוי</w:t>
      </w:r>
      <w:r w:rsidRPr="00AE4B49">
        <w:rPr>
          <w:rFonts w:asciiTheme="majorBidi" w:hAnsiTheme="majorBidi" w:cstheme="majorBidi"/>
          <w:rtl/>
          <w:rPrChange w:id="6491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6492" w:author="yara ahmad" w:date="2021-04-18T08:34:00Z">
            <w:rPr>
              <w:rFonts w:hint="cs"/>
              <w:rtl/>
            </w:rPr>
          </w:rPrChange>
        </w:rPr>
        <w:t>בוחר</w:t>
      </w:r>
      <w:r w:rsidRPr="00AE4B49">
        <w:rPr>
          <w:rFonts w:asciiTheme="majorBidi" w:hAnsiTheme="majorBidi" w:cstheme="majorBidi"/>
          <w:rtl/>
          <w:rPrChange w:id="6493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6494" w:author="yara ahmad" w:date="2021-04-18T08:34:00Z">
            <w:rPr>
              <w:rFonts w:hint="cs"/>
              <w:rtl/>
            </w:rPr>
          </w:rPrChange>
        </w:rPr>
        <w:t>בה</w:t>
      </w:r>
      <w:r w:rsidRPr="00AE4B49">
        <w:rPr>
          <w:rFonts w:asciiTheme="majorBidi" w:hAnsiTheme="majorBidi" w:cstheme="majorBidi"/>
          <w:rtl/>
          <w:rPrChange w:id="6495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6496" w:author="yara ahmad" w:date="2021-04-18T08:34:00Z">
            <w:rPr>
              <w:rFonts w:hint="cs"/>
              <w:rtl/>
            </w:rPr>
          </w:rPrChange>
        </w:rPr>
        <w:t>הוא</w:t>
      </w:r>
      <w:r w:rsidRPr="00AE4B49">
        <w:rPr>
          <w:rFonts w:asciiTheme="majorBidi" w:hAnsiTheme="majorBidi" w:cstheme="majorBidi"/>
          <w:rtl/>
          <w:rPrChange w:id="6497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6498" w:author="yara ahmad" w:date="2021-04-18T08:34:00Z">
            <w:rPr>
              <w:rFonts w:hint="cs"/>
              <w:rtl/>
            </w:rPr>
          </w:rPrChange>
        </w:rPr>
        <w:t>מקבל</w:t>
      </w:r>
      <w:r w:rsidRPr="00AE4B49">
        <w:rPr>
          <w:rFonts w:asciiTheme="majorBidi" w:hAnsiTheme="majorBidi" w:cstheme="majorBidi"/>
          <w:rtl/>
          <w:rPrChange w:id="6499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6500" w:author="yara ahmad" w:date="2021-04-18T08:34:00Z">
            <w:rPr>
              <w:rFonts w:hint="cs"/>
              <w:rtl/>
            </w:rPr>
          </w:rPrChange>
        </w:rPr>
        <w:t>מידע</w:t>
      </w:r>
      <w:r w:rsidRPr="00AE4B49">
        <w:rPr>
          <w:rFonts w:asciiTheme="majorBidi" w:hAnsiTheme="majorBidi" w:cstheme="majorBidi"/>
          <w:rtl/>
          <w:rPrChange w:id="6501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6502" w:author="yara ahmad" w:date="2021-04-18T08:34:00Z">
            <w:rPr>
              <w:rFonts w:hint="cs"/>
              <w:rtl/>
            </w:rPr>
          </w:rPrChange>
        </w:rPr>
        <w:t>נכון</w:t>
      </w:r>
      <w:r w:rsidRPr="00AE4B49">
        <w:rPr>
          <w:rFonts w:asciiTheme="majorBidi" w:hAnsiTheme="majorBidi" w:cstheme="majorBidi"/>
          <w:rtl/>
          <w:rPrChange w:id="6503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6504" w:author="yara ahmad" w:date="2021-04-18T08:34:00Z">
            <w:rPr>
              <w:rFonts w:hint="cs"/>
              <w:rtl/>
            </w:rPr>
          </w:rPrChange>
        </w:rPr>
        <w:t>על</w:t>
      </w:r>
      <w:r w:rsidRPr="00AE4B49">
        <w:rPr>
          <w:rFonts w:asciiTheme="majorBidi" w:hAnsiTheme="majorBidi" w:cstheme="majorBidi"/>
          <w:rtl/>
          <w:rPrChange w:id="6505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6506" w:author="yara ahmad" w:date="2021-04-18T08:34:00Z">
            <w:rPr>
              <w:rFonts w:hint="cs"/>
              <w:rtl/>
            </w:rPr>
          </w:rPrChange>
        </w:rPr>
        <w:t>היסטוריית</w:t>
      </w:r>
      <w:r w:rsidRPr="00AE4B49">
        <w:rPr>
          <w:rFonts w:asciiTheme="majorBidi" w:hAnsiTheme="majorBidi" w:cstheme="majorBidi"/>
          <w:rtl/>
          <w:rPrChange w:id="6507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6508" w:author="yara ahmad" w:date="2021-04-18T08:34:00Z">
            <w:rPr>
              <w:rFonts w:hint="cs"/>
              <w:rtl/>
            </w:rPr>
          </w:rPrChange>
        </w:rPr>
        <w:t>הרכישות</w:t>
      </w:r>
      <w:r w:rsidRPr="00AE4B49">
        <w:rPr>
          <w:rFonts w:asciiTheme="majorBidi" w:hAnsiTheme="majorBidi" w:cstheme="majorBidi"/>
          <w:rtl/>
          <w:rPrChange w:id="6509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6510" w:author="yara ahmad" w:date="2021-04-18T08:34:00Z">
            <w:rPr>
              <w:rFonts w:hint="cs"/>
              <w:rtl/>
            </w:rPr>
          </w:rPrChange>
        </w:rPr>
        <w:t>האישית</w:t>
      </w:r>
      <w:r w:rsidRPr="00AE4B49">
        <w:rPr>
          <w:rFonts w:asciiTheme="majorBidi" w:hAnsiTheme="majorBidi" w:cstheme="majorBidi"/>
          <w:rtl/>
          <w:rPrChange w:id="6511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6512" w:author="yara ahmad" w:date="2021-04-18T08:34:00Z">
            <w:rPr>
              <w:rFonts w:hint="cs"/>
              <w:rtl/>
            </w:rPr>
          </w:rPrChange>
        </w:rPr>
        <w:t>שלו</w:t>
      </w:r>
      <w:r w:rsidRPr="00AE4B49">
        <w:rPr>
          <w:rFonts w:asciiTheme="majorBidi" w:hAnsiTheme="majorBidi" w:cstheme="majorBidi"/>
          <w:rtl/>
          <w:rPrChange w:id="6513" w:author="yara ahmad" w:date="2021-04-18T08:34:00Z">
            <w:rPr>
              <w:rtl/>
            </w:rPr>
          </w:rPrChange>
        </w:rPr>
        <w:t xml:space="preserve"> .</w:t>
      </w:r>
    </w:p>
    <w:p w14:paraId="11FEFA47" w14:textId="3B77AB8B" w:rsidR="00C329DF" w:rsidRPr="00AE4B49" w:rsidRDefault="00C329DF">
      <w:pPr>
        <w:rPr>
          <w:rFonts w:asciiTheme="majorBidi" w:hAnsiTheme="majorBidi" w:cstheme="majorBidi"/>
          <w:rtl/>
          <w:rPrChange w:id="6514" w:author="yara ahmad" w:date="2021-04-18T08:34:00Z">
            <w:rPr>
              <w:rtl/>
            </w:rPr>
          </w:rPrChange>
        </w:rPr>
        <w:pPrChange w:id="6515" w:author="jamil" w:date="2021-04-17T19:07:00Z">
          <w:pPr/>
        </w:pPrChange>
      </w:pPr>
      <w:proofErr w:type="gramStart"/>
      <w:ins w:id="6516" w:author="jamil" w:date="2021-04-17T19:07:00Z">
        <w:r w:rsidRPr="00AE4B49">
          <w:rPr>
            <w:rFonts w:asciiTheme="majorBidi" w:hAnsiTheme="majorBidi" w:cstheme="majorBidi"/>
            <w:rPrChange w:id="6517" w:author="yara ahmad" w:date="2021-04-18T08:34:00Z">
              <w:rPr/>
            </w:rPrChange>
          </w:rPr>
          <w:t>SAD</w:t>
        </w:r>
        <w:r w:rsidRPr="00AE4B49">
          <w:rPr>
            <w:rFonts w:asciiTheme="majorBidi" w:hAnsiTheme="majorBidi" w:cstheme="majorBidi"/>
            <w:rtl/>
            <w:rPrChange w:id="6518" w:author="yara ahmad" w:date="2021-04-18T08:34:00Z">
              <w:rPr>
                <w:rtl/>
              </w:rPr>
            </w:rPrChange>
          </w:rPr>
          <w:t xml:space="preserve"> :</w:t>
        </w:r>
        <w:proofErr w:type="gramEnd"/>
        <w:r w:rsidRPr="00AE4B49">
          <w:rPr>
            <w:rFonts w:asciiTheme="majorBidi" w:hAnsiTheme="majorBidi" w:cstheme="majorBidi"/>
            <w:rtl/>
            <w:rPrChange w:id="6519" w:author="yara ahmad" w:date="2021-04-18T08:34:00Z">
              <w:rPr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rtl/>
            <w:rPrChange w:id="6520" w:author="yara ahmad" w:date="2021-04-18T08:34:00Z">
              <w:rPr>
                <w:rFonts w:hint="cs"/>
                <w:rtl/>
              </w:rPr>
            </w:rPrChange>
          </w:rPr>
          <w:t>במידה</w:t>
        </w:r>
        <w:r w:rsidRPr="00AE4B49">
          <w:rPr>
            <w:rFonts w:asciiTheme="majorBidi" w:hAnsiTheme="majorBidi" w:cstheme="majorBidi"/>
            <w:rtl/>
            <w:rPrChange w:id="6521" w:author="yara ahmad" w:date="2021-04-18T08:34:00Z">
              <w:rPr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rtl/>
            <w:rPrChange w:id="6522" w:author="yara ahmad" w:date="2021-04-18T08:34:00Z">
              <w:rPr>
                <w:rFonts w:hint="cs"/>
                <w:rtl/>
              </w:rPr>
            </w:rPrChange>
          </w:rPr>
          <w:t>והצרכן</w:t>
        </w:r>
        <w:r w:rsidRPr="00AE4B49">
          <w:rPr>
            <w:rFonts w:asciiTheme="majorBidi" w:hAnsiTheme="majorBidi" w:cstheme="majorBidi"/>
            <w:rtl/>
            <w:rPrChange w:id="6523" w:author="yara ahmad" w:date="2021-04-18T08:34:00Z">
              <w:rPr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rtl/>
            <w:rPrChange w:id="6524" w:author="yara ahmad" w:date="2021-04-18T08:34:00Z">
              <w:rPr>
                <w:rFonts w:hint="cs"/>
                <w:rtl/>
              </w:rPr>
            </w:rPrChange>
          </w:rPr>
          <w:t>קנה</w:t>
        </w:r>
        <w:r w:rsidRPr="00AE4B49">
          <w:rPr>
            <w:rFonts w:asciiTheme="majorBidi" w:hAnsiTheme="majorBidi" w:cstheme="majorBidi"/>
            <w:rtl/>
            <w:rPrChange w:id="6525" w:author="yara ahmad" w:date="2021-04-18T08:34:00Z">
              <w:rPr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rtl/>
            <w:rPrChange w:id="6526" w:author="yara ahmad" w:date="2021-04-18T08:34:00Z">
              <w:rPr>
                <w:rFonts w:hint="cs"/>
                <w:rtl/>
              </w:rPr>
            </w:rPrChange>
          </w:rPr>
          <w:t>בעבר</w:t>
        </w:r>
        <w:r w:rsidRPr="00AE4B49">
          <w:rPr>
            <w:rFonts w:asciiTheme="majorBidi" w:hAnsiTheme="majorBidi" w:cstheme="majorBidi"/>
            <w:rtl/>
            <w:rPrChange w:id="6527" w:author="yara ahmad" w:date="2021-04-18T08:34:00Z">
              <w:rPr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rtl/>
            <w:rPrChange w:id="6528" w:author="yara ahmad" w:date="2021-04-18T08:34:00Z">
              <w:rPr>
                <w:rFonts w:hint="cs"/>
                <w:rtl/>
              </w:rPr>
            </w:rPrChange>
          </w:rPr>
          <w:t>מוצר</w:t>
        </w:r>
        <w:r w:rsidRPr="00AE4B49">
          <w:rPr>
            <w:rFonts w:asciiTheme="majorBidi" w:hAnsiTheme="majorBidi" w:cstheme="majorBidi"/>
            <w:rtl/>
            <w:rPrChange w:id="6529" w:author="yara ahmad" w:date="2021-04-18T08:34:00Z">
              <w:rPr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rtl/>
            <w:rPrChange w:id="6530" w:author="yara ahmad" w:date="2021-04-18T08:34:00Z">
              <w:rPr>
                <w:rFonts w:hint="cs"/>
                <w:rtl/>
              </w:rPr>
            </w:rPrChange>
          </w:rPr>
          <w:t>שנמחק</w:t>
        </w:r>
        <w:r w:rsidRPr="00AE4B49">
          <w:rPr>
            <w:rFonts w:asciiTheme="majorBidi" w:hAnsiTheme="majorBidi" w:cstheme="majorBidi"/>
            <w:rtl/>
            <w:rPrChange w:id="6531" w:author="yara ahmad" w:date="2021-04-18T08:34:00Z">
              <w:rPr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rtl/>
            <w:rPrChange w:id="6532" w:author="yara ahmad" w:date="2021-04-18T08:34:00Z">
              <w:rPr>
                <w:rFonts w:hint="cs"/>
                <w:rtl/>
              </w:rPr>
            </w:rPrChange>
          </w:rPr>
          <w:t>מהמערכת</w:t>
        </w:r>
        <w:r w:rsidRPr="00AE4B49">
          <w:rPr>
            <w:rFonts w:asciiTheme="majorBidi" w:hAnsiTheme="majorBidi" w:cstheme="majorBidi"/>
            <w:rtl/>
            <w:rPrChange w:id="6533" w:author="yara ahmad" w:date="2021-04-18T08:34:00Z">
              <w:rPr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rtl/>
            <w:rPrChange w:id="6534" w:author="yara ahmad" w:date="2021-04-18T08:34:00Z">
              <w:rPr>
                <w:rFonts w:hint="cs"/>
                <w:rtl/>
              </w:rPr>
            </w:rPrChange>
          </w:rPr>
          <w:t>או</w:t>
        </w:r>
        <w:r w:rsidRPr="00AE4B49">
          <w:rPr>
            <w:rFonts w:asciiTheme="majorBidi" w:hAnsiTheme="majorBidi" w:cstheme="majorBidi"/>
            <w:rtl/>
            <w:rPrChange w:id="6535" w:author="yara ahmad" w:date="2021-04-18T08:34:00Z">
              <w:rPr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rtl/>
            <w:rPrChange w:id="6536" w:author="yara ahmad" w:date="2021-04-18T08:34:00Z">
              <w:rPr>
                <w:rFonts w:hint="cs"/>
                <w:rtl/>
              </w:rPr>
            </w:rPrChange>
          </w:rPr>
          <w:t>קנה</w:t>
        </w:r>
        <w:r w:rsidRPr="00AE4B49">
          <w:rPr>
            <w:rFonts w:asciiTheme="majorBidi" w:hAnsiTheme="majorBidi" w:cstheme="majorBidi"/>
            <w:rtl/>
            <w:rPrChange w:id="6537" w:author="yara ahmad" w:date="2021-04-18T08:34:00Z">
              <w:rPr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rtl/>
            <w:rPrChange w:id="6538" w:author="yara ahmad" w:date="2021-04-18T08:34:00Z">
              <w:rPr>
                <w:rFonts w:hint="cs"/>
                <w:rtl/>
              </w:rPr>
            </w:rPrChange>
          </w:rPr>
          <w:t>מחנות</w:t>
        </w:r>
        <w:r w:rsidRPr="00AE4B49">
          <w:rPr>
            <w:rFonts w:asciiTheme="majorBidi" w:hAnsiTheme="majorBidi" w:cstheme="majorBidi"/>
            <w:rtl/>
            <w:rPrChange w:id="6539" w:author="yara ahmad" w:date="2021-04-18T08:34:00Z">
              <w:rPr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rtl/>
            <w:rPrChange w:id="6540" w:author="yara ahmad" w:date="2021-04-18T08:34:00Z">
              <w:rPr>
                <w:rFonts w:hint="cs"/>
                <w:rtl/>
              </w:rPr>
            </w:rPrChange>
          </w:rPr>
          <w:t>שנסגרה</w:t>
        </w:r>
        <w:r w:rsidRPr="00AE4B49">
          <w:rPr>
            <w:rFonts w:asciiTheme="majorBidi" w:hAnsiTheme="majorBidi" w:cstheme="majorBidi"/>
            <w:rtl/>
            <w:rPrChange w:id="6541" w:author="yara ahmad" w:date="2021-04-18T08:34:00Z">
              <w:rPr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rtl/>
            <w:rPrChange w:id="6542" w:author="yara ahmad" w:date="2021-04-18T08:34:00Z">
              <w:rPr>
                <w:rFonts w:hint="cs"/>
                <w:rtl/>
              </w:rPr>
            </w:rPrChange>
          </w:rPr>
          <w:t>הרכישה</w:t>
        </w:r>
        <w:r w:rsidRPr="00AE4B49">
          <w:rPr>
            <w:rFonts w:asciiTheme="majorBidi" w:hAnsiTheme="majorBidi" w:cstheme="majorBidi"/>
            <w:rtl/>
            <w:rPrChange w:id="6543" w:author="yara ahmad" w:date="2021-04-18T08:34:00Z">
              <w:rPr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rtl/>
            <w:rPrChange w:id="6544" w:author="yara ahmad" w:date="2021-04-18T08:34:00Z">
              <w:rPr>
                <w:rFonts w:hint="cs"/>
                <w:rtl/>
              </w:rPr>
            </w:rPrChange>
          </w:rPr>
          <w:t>לא</w:t>
        </w:r>
        <w:r w:rsidRPr="00AE4B49">
          <w:rPr>
            <w:rFonts w:asciiTheme="majorBidi" w:hAnsiTheme="majorBidi" w:cstheme="majorBidi"/>
            <w:rtl/>
            <w:rPrChange w:id="6545" w:author="yara ahmad" w:date="2021-04-18T08:34:00Z">
              <w:rPr>
                <w:rtl/>
              </w:rPr>
            </w:rPrChange>
          </w:rPr>
          <w:t xml:space="preserve"> </w:t>
        </w:r>
        <w:proofErr w:type="spellStart"/>
        <w:r w:rsidRPr="00AE4B49">
          <w:rPr>
            <w:rFonts w:asciiTheme="majorBidi" w:hAnsiTheme="majorBidi" w:cstheme="majorBidi" w:hint="cs"/>
            <w:rtl/>
            <w:rPrChange w:id="6546" w:author="yara ahmad" w:date="2021-04-18T08:34:00Z">
              <w:rPr>
                <w:rFonts w:hint="cs"/>
                <w:rtl/>
              </w:rPr>
            </w:rPrChange>
          </w:rPr>
          <w:t>תופע</w:t>
        </w:r>
        <w:proofErr w:type="spellEnd"/>
        <w:r w:rsidRPr="00AE4B49">
          <w:rPr>
            <w:rFonts w:asciiTheme="majorBidi" w:hAnsiTheme="majorBidi" w:cstheme="majorBidi"/>
            <w:rtl/>
            <w:rPrChange w:id="6547" w:author="yara ahmad" w:date="2021-04-18T08:34:00Z">
              <w:rPr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 w:hint="cs"/>
            <w:rtl/>
            <w:rPrChange w:id="6548" w:author="yara ahmad" w:date="2021-04-18T08:34:00Z">
              <w:rPr>
                <w:rFonts w:hint="cs"/>
                <w:rtl/>
              </w:rPr>
            </w:rPrChange>
          </w:rPr>
          <w:t>ברשימה</w:t>
        </w:r>
        <w:r w:rsidRPr="00AE4B49">
          <w:rPr>
            <w:rFonts w:asciiTheme="majorBidi" w:hAnsiTheme="majorBidi" w:cstheme="majorBidi"/>
            <w:rtl/>
            <w:rPrChange w:id="6549" w:author="yara ahmad" w:date="2021-04-18T08:34:00Z">
              <w:rPr>
                <w:rtl/>
              </w:rPr>
            </w:rPrChange>
          </w:rPr>
          <w:t>.</w:t>
        </w:r>
      </w:ins>
    </w:p>
    <w:p w14:paraId="7FCF4001" w14:textId="1A02A529" w:rsidR="001C795F" w:rsidRPr="00AE4B49" w:rsidRDefault="001C795F" w:rsidP="001C795F">
      <w:pPr>
        <w:rPr>
          <w:rFonts w:asciiTheme="majorBidi" w:hAnsiTheme="majorBidi" w:cstheme="majorBidi"/>
          <w:rtl/>
          <w:rPrChange w:id="6550" w:author="yara ahmad" w:date="2021-04-18T08:34:00Z">
            <w:rPr>
              <w:rtl/>
            </w:rPr>
          </w:rPrChange>
        </w:rPr>
      </w:pPr>
      <w:del w:id="6551" w:author="jamil" w:date="2021-04-17T19:07:00Z">
        <w:r w:rsidRPr="00AE4B49" w:rsidDel="00C329DF">
          <w:rPr>
            <w:rFonts w:asciiTheme="majorBidi" w:hAnsiTheme="majorBidi" w:cstheme="majorBidi"/>
            <w:rPrChange w:id="6552" w:author="yara ahmad" w:date="2021-04-18T08:34:00Z">
              <w:rPr/>
            </w:rPrChange>
          </w:rPr>
          <w:delText>SAD</w:delText>
        </w:r>
        <w:r w:rsidRPr="00AE4B49" w:rsidDel="00C329DF">
          <w:rPr>
            <w:rFonts w:asciiTheme="majorBidi" w:hAnsiTheme="majorBidi" w:cstheme="majorBidi"/>
            <w:rtl/>
            <w:rPrChange w:id="6553" w:author="yara ahmad" w:date="2021-04-18T08:34:00Z">
              <w:rPr>
                <w:rtl/>
              </w:rPr>
            </w:rPrChange>
          </w:rPr>
          <w:delText xml:space="preserve"> </w:delText>
        </w:r>
      </w:del>
      <w:proofErr w:type="gramStart"/>
      <w:ins w:id="6554" w:author="jamil" w:date="2021-04-17T19:07:00Z">
        <w:r w:rsidR="00C329DF" w:rsidRPr="00AE4B49">
          <w:rPr>
            <w:rFonts w:asciiTheme="majorBidi" w:hAnsiTheme="majorBidi" w:cstheme="majorBidi"/>
            <w:rPrChange w:id="6555" w:author="yara ahmad" w:date="2021-04-18T08:34:00Z">
              <w:rPr/>
            </w:rPrChange>
          </w:rPr>
          <w:t>BAD</w:t>
        </w:r>
        <w:r w:rsidR="00C329DF" w:rsidRPr="00AE4B49">
          <w:rPr>
            <w:rFonts w:asciiTheme="majorBidi" w:hAnsiTheme="majorBidi" w:cstheme="majorBidi"/>
            <w:rtl/>
            <w:rPrChange w:id="6556" w:author="yara ahmad" w:date="2021-04-18T08:34:00Z">
              <w:rPr>
                <w:rtl/>
              </w:rPr>
            </w:rPrChange>
          </w:rPr>
          <w:t xml:space="preserve"> </w:t>
        </w:r>
      </w:ins>
      <w:r w:rsidRPr="00AE4B49">
        <w:rPr>
          <w:rFonts w:asciiTheme="majorBidi" w:hAnsiTheme="majorBidi" w:cstheme="majorBidi"/>
          <w:rtl/>
          <w:rPrChange w:id="6557" w:author="yara ahmad" w:date="2021-04-18T08:34:00Z">
            <w:rPr>
              <w:rtl/>
            </w:rPr>
          </w:rPrChange>
        </w:rPr>
        <w:t>:</w:t>
      </w:r>
      <w:proofErr w:type="gramEnd"/>
      <w:r w:rsidRPr="00AE4B49">
        <w:rPr>
          <w:rFonts w:asciiTheme="majorBidi" w:hAnsiTheme="majorBidi" w:cstheme="majorBidi"/>
          <w:rtl/>
          <w:rPrChange w:id="6558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6559" w:author="yara ahmad" w:date="2021-04-18T08:34:00Z">
            <w:rPr>
              <w:rFonts w:hint="cs"/>
              <w:rtl/>
            </w:rPr>
          </w:rPrChange>
        </w:rPr>
        <w:t>המערכת</w:t>
      </w:r>
      <w:r w:rsidRPr="00AE4B49">
        <w:rPr>
          <w:rFonts w:asciiTheme="majorBidi" w:hAnsiTheme="majorBidi" w:cstheme="majorBidi"/>
          <w:rtl/>
          <w:rPrChange w:id="6560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6561" w:author="yara ahmad" w:date="2021-04-18T08:34:00Z">
            <w:rPr>
              <w:rFonts w:hint="cs"/>
              <w:rtl/>
            </w:rPr>
          </w:rPrChange>
        </w:rPr>
        <w:t>מציגה</w:t>
      </w:r>
      <w:r w:rsidRPr="00AE4B49">
        <w:rPr>
          <w:rFonts w:asciiTheme="majorBidi" w:hAnsiTheme="majorBidi" w:cstheme="majorBidi"/>
          <w:rtl/>
          <w:rPrChange w:id="6562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6563" w:author="yara ahmad" w:date="2021-04-18T08:34:00Z">
            <w:rPr>
              <w:rFonts w:hint="cs"/>
              <w:rtl/>
            </w:rPr>
          </w:rPrChange>
        </w:rPr>
        <w:t>את</w:t>
      </w:r>
      <w:r w:rsidRPr="00AE4B49">
        <w:rPr>
          <w:rFonts w:asciiTheme="majorBidi" w:hAnsiTheme="majorBidi" w:cstheme="majorBidi"/>
          <w:rtl/>
          <w:rPrChange w:id="6564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6565" w:author="yara ahmad" w:date="2021-04-18T08:34:00Z">
            <w:rPr>
              <w:rFonts w:hint="cs"/>
              <w:rtl/>
            </w:rPr>
          </w:rPrChange>
        </w:rPr>
        <w:t>היסטוריית</w:t>
      </w:r>
      <w:r w:rsidRPr="00AE4B49">
        <w:rPr>
          <w:rFonts w:asciiTheme="majorBidi" w:hAnsiTheme="majorBidi" w:cstheme="majorBidi"/>
          <w:rtl/>
          <w:rPrChange w:id="6566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6567" w:author="yara ahmad" w:date="2021-04-18T08:34:00Z">
            <w:rPr>
              <w:rFonts w:hint="cs"/>
              <w:rtl/>
            </w:rPr>
          </w:rPrChange>
        </w:rPr>
        <w:t>הרכישות</w:t>
      </w:r>
      <w:r w:rsidRPr="00AE4B49">
        <w:rPr>
          <w:rFonts w:asciiTheme="majorBidi" w:hAnsiTheme="majorBidi" w:cstheme="majorBidi"/>
          <w:rtl/>
          <w:rPrChange w:id="6568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6569" w:author="yara ahmad" w:date="2021-04-18T08:34:00Z">
            <w:rPr>
              <w:rFonts w:hint="cs"/>
              <w:rtl/>
            </w:rPr>
          </w:rPrChange>
        </w:rPr>
        <w:t>הנכונה</w:t>
      </w:r>
      <w:r w:rsidRPr="00AE4B49">
        <w:rPr>
          <w:rFonts w:asciiTheme="majorBidi" w:hAnsiTheme="majorBidi" w:cstheme="majorBidi"/>
          <w:rtl/>
          <w:rPrChange w:id="6570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6571" w:author="yara ahmad" w:date="2021-04-18T08:34:00Z">
            <w:rPr>
              <w:rFonts w:hint="cs"/>
              <w:rtl/>
            </w:rPr>
          </w:rPrChange>
        </w:rPr>
        <w:t>אבל</w:t>
      </w:r>
      <w:r w:rsidRPr="00AE4B49">
        <w:rPr>
          <w:rFonts w:asciiTheme="majorBidi" w:hAnsiTheme="majorBidi" w:cstheme="majorBidi"/>
          <w:rtl/>
          <w:rPrChange w:id="6572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6573" w:author="yara ahmad" w:date="2021-04-18T08:34:00Z">
            <w:rPr>
              <w:rFonts w:hint="cs"/>
              <w:rtl/>
            </w:rPr>
          </w:rPrChange>
        </w:rPr>
        <w:t>הקניות</w:t>
      </w:r>
      <w:r w:rsidRPr="00AE4B49">
        <w:rPr>
          <w:rFonts w:asciiTheme="majorBidi" w:hAnsiTheme="majorBidi" w:cstheme="majorBidi"/>
          <w:rtl/>
          <w:rPrChange w:id="6574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6575" w:author="yara ahmad" w:date="2021-04-18T08:34:00Z">
            <w:rPr>
              <w:rFonts w:hint="cs"/>
              <w:rtl/>
            </w:rPr>
          </w:rPrChange>
        </w:rPr>
        <w:t>אינן</w:t>
      </w:r>
      <w:r w:rsidRPr="00AE4B49">
        <w:rPr>
          <w:rFonts w:asciiTheme="majorBidi" w:hAnsiTheme="majorBidi" w:cstheme="majorBidi"/>
          <w:rtl/>
          <w:rPrChange w:id="6576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6577" w:author="yara ahmad" w:date="2021-04-18T08:34:00Z">
            <w:rPr>
              <w:rFonts w:hint="cs"/>
              <w:rtl/>
            </w:rPr>
          </w:rPrChange>
        </w:rPr>
        <w:t>ממוינות</w:t>
      </w:r>
      <w:r w:rsidRPr="00AE4B49">
        <w:rPr>
          <w:rFonts w:asciiTheme="majorBidi" w:hAnsiTheme="majorBidi" w:cstheme="majorBidi"/>
          <w:rtl/>
          <w:rPrChange w:id="6578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6579" w:author="yara ahmad" w:date="2021-04-18T08:34:00Z">
            <w:rPr>
              <w:rFonts w:hint="cs"/>
              <w:rtl/>
            </w:rPr>
          </w:rPrChange>
        </w:rPr>
        <w:t>לפי</w:t>
      </w:r>
      <w:r w:rsidRPr="00AE4B49">
        <w:rPr>
          <w:rFonts w:asciiTheme="majorBidi" w:hAnsiTheme="majorBidi" w:cstheme="majorBidi"/>
          <w:rtl/>
          <w:rPrChange w:id="6580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6581" w:author="yara ahmad" w:date="2021-04-18T08:34:00Z">
            <w:rPr>
              <w:rFonts w:hint="cs"/>
              <w:rtl/>
            </w:rPr>
          </w:rPrChange>
        </w:rPr>
        <w:t>זמן</w:t>
      </w:r>
      <w:r w:rsidRPr="00AE4B49">
        <w:rPr>
          <w:rFonts w:asciiTheme="majorBidi" w:hAnsiTheme="majorBidi" w:cstheme="majorBidi"/>
          <w:rtl/>
          <w:rPrChange w:id="6582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6583" w:author="yara ahmad" w:date="2021-04-18T08:34:00Z">
            <w:rPr>
              <w:rFonts w:hint="cs"/>
              <w:rtl/>
            </w:rPr>
          </w:rPrChange>
        </w:rPr>
        <w:t>רכישה</w:t>
      </w:r>
      <w:r w:rsidRPr="00AE4B49">
        <w:rPr>
          <w:rFonts w:asciiTheme="majorBidi" w:hAnsiTheme="majorBidi" w:cstheme="majorBidi"/>
          <w:rtl/>
          <w:rPrChange w:id="6584" w:author="yara ahmad" w:date="2021-04-18T08:34:00Z">
            <w:rPr>
              <w:rtl/>
            </w:rPr>
          </w:rPrChange>
        </w:rPr>
        <w:t xml:space="preserve"> .</w:t>
      </w:r>
    </w:p>
    <w:p w14:paraId="4CD75A6D" w14:textId="207BABEE" w:rsidR="001C795F" w:rsidRPr="00AE4B49" w:rsidDel="00C329DF" w:rsidRDefault="001C795F" w:rsidP="001C795F">
      <w:pPr>
        <w:rPr>
          <w:del w:id="6585" w:author="jamil" w:date="2021-04-17T19:07:00Z"/>
          <w:rFonts w:asciiTheme="majorBidi" w:hAnsiTheme="majorBidi" w:cstheme="majorBidi"/>
          <w:rtl/>
          <w:rPrChange w:id="6586" w:author="yara ahmad" w:date="2021-04-18T08:34:00Z">
            <w:rPr>
              <w:del w:id="6587" w:author="jamil" w:date="2021-04-17T19:07:00Z"/>
              <w:rtl/>
            </w:rPr>
          </w:rPrChange>
        </w:rPr>
      </w:pPr>
      <w:del w:id="6588" w:author="jamil" w:date="2021-04-17T19:07:00Z">
        <w:r w:rsidRPr="00AE4B49" w:rsidDel="00C329DF">
          <w:rPr>
            <w:rFonts w:asciiTheme="majorBidi" w:hAnsiTheme="majorBidi" w:cstheme="majorBidi"/>
            <w:rPrChange w:id="6589" w:author="yara ahmad" w:date="2021-04-18T08:34:00Z">
              <w:rPr/>
            </w:rPrChange>
          </w:rPr>
          <w:lastRenderedPageBreak/>
          <w:delText>BAD</w:delText>
        </w:r>
        <w:r w:rsidRPr="00AE4B49" w:rsidDel="00C329DF">
          <w:rPr>
            <w:rFonts w:asciiTheme="majorBidi" w:hAnsiTheme="majorBidi" w:cstheme="majorBidi"/>
            <w:rtl/>
            <w:rPrChange w:id="6590" w:author="yara ahmad" w:date="2021-04-18T08:34:00Z">
              <w:rPr>
                <w:rtl/>
              </w:rPr>
            </w:rPrChange>
          </w:rPr>
          <w:delText xml:space="preserve"> : </w:delText>
        </w:r>
        <w:r w:rsidRPr="00AE4B49" w:rsidDel="00C329DF">
          <w:rPr>
            <w:rFonts w:asciiTheme="majorBidi" w:hAnsiTheme="majorBidi" w:cstheme="majorBidi" w:hint="cs"/>
            <w:rtl/>
            <w:rPrChange w:id="6591" w:author="yara ahmad" w:date="2021-04-18T08:34:00Z">
              <w:rPr>
                <w:rFonts w:hint="cs"/>
                <w:rtl/>
              </w:rPr>
            </w:rPrChange>
          </w:rPr>
          <w:delText>במידה</w:delText>
        </w:r>
        <w:r w:rsidRPr="00AE4B49" w:rsidDel="00C329DF">
          <w:rPr>
            <w:rFonts w:asciiTheme="majorBidi" w:hAnsiTheme="majorBidi" w:cstheme="majorBidi"/>
            <w:rtl/>
            <w:rPrChange w:id="6592" w:author="yara ahmad" w:date="2021-04-18T08:34:00Z">
              <w:rPr>
                <w:rtl/>
              </w:rPr>
            </w:rPrChange>
          </w:rPr>
          <w:delText xml:space="preserve"> </w:delText>
        </w:r>
        <w:r w:rsidRPr="00AE4B49" w:rsidDel="00C329DF">
          <w:rPr>
            <w:rFonts w:asciiTheme="majorBidi" w:hAnsiTheme="majorBidi" w:cstheme="majorBidi" w:hint="cs"/>
            <w:rtl/>
            <w:rPrChange w:id="6593" w:author="yara ahmad" w:date="2021-04-18T08:34:00Z">
              <w:rPr>
                <w:rFonts w:hint="cs"/>
                <w:rtl/>
              </w:rPr>
            </w:rPrChange>
          </w:rPr>
          <w:delText>והצרכן</w:delText>
        </w:r>
        <w:r w:rsidRPr="00AE4B49" w:rsidDel="00C329DF">
          <w:rPr>
            <w:rFonts w:asciiTheme="majorBidi" w:hAnsiTheme="majorBidi" w:cstheme="majorBidi"/>
            <w:rtl/>
            <w:rPrChange w:id="6594" w:author="yara ahmad" w:date="2021-04-18T08:34:00Z">
              <w:rPr>
                <w:rtl/>
              </w:rPr>
            </w:rPrChange>
          </w:rPr>
          <w:delText xml:space="preserve"> </w:delText>
        </w:r>
        <w:r w:rsidRPr="00AE4B49" w:rsidDel="00C329DF">
          <w:rPr>
            <w:rFonts w:asciiTheme="majorBidi" w:hAnsiTheme="majorBidi" w:cstheme="majorBidi" w:hint="cs"/>
            <w:rtl/>
            <w:rPrChange w:id="6595" w:author="yara ahmad" w:date="2021-04-18T08:34:00Z">
              <w:rPr>
                <w:rFonts w:hint="cs"/>
                <w:rtl/>
              </w:rPr>
            </w:rPrChange>
          </w:rPr>
          <w:delText>קנה</w:delText>
        </w:r>
        <w:r w:rsidRPr="00AE4B49" w:rsidDel="00C329DF">
          <w:rPr>
            <w:rFonts w:asciiTheme="majorBidi" w:hAnsiTheme="majorBidi" w:cstheme="majorBidi"/>
            <w:rtl/>
            <w:rPrChange w:id="6596" w:author="yara ahmad" w:date="2021-04-18T08:34:00Z">
              <w:rPr>
                <w:rtl/>
              </w:rPr>
            </w:rPrChange>
          </w:rPr>
          <w:delText xml:space="preserve"> </w:delText>
        </w:r>
        <w:r w:rsidRPr="00AE4B49" w:rsidDel="00C329DF">
          <w:rPr>
            <w:rFonts w:asciiTheme="majorBidi" w:hAnsiTheme="majorBidi" w:cstheme="majorBidi" w:hint="cs"/>
            <w:rtl/>
            <w:rPrChange w:id="6597" w:author="yara ahmad" w:date="2021-04-18T08:34:00Z">
              <w:rPr>
                <w:rFonts w:hint="cs"/>
                <w:rtl/>
              </w:rPr>
            </w:rPrChange>
          </w:rPr>
          <w:delText>בעבר</w:delText>
        </w:r>
        <w:r w:rsidRPr="00AE4B49" w:rsidDel="00C329DF">
          <w:rPr>
            <w:rFonts w:asciiTheme="majorBidi" w:hAnsiTheme="majorBidi" w:cstheme="majorBidi"/>
            <w:rtl/>
            <w:rPrChange w:id="6598" w:author="yara ahmad" w:date="2021-04-18T08:34:00Z">
              <w:rPr>
                <w:rtl/>
              </w:rPr>
            </w:rPrChange>
          </w:rPr>
          <w:delText xml:space="preserve"> </w:delText>
        </w:r>
        <w:r w:rsidRPr="00AE4B49" w:rsidDel="00C329DF">
          <w:rPr>
            <w:rFonts w:asciiTheme="majorBidi" w:hAnsiTheme="majorBidi" w:cstheme="majorBidi" w:hint="cs"/>
            <w:rtl/>
            <w:rPrChange w:id="6599" w:author="yara ahmad" w:date="2021-04-18T08:34:00Z">
              <w:rPr>
                <w:rFonts w:hint="cs"/>
                <w:rtl/>
              </w:rPr>
            </w:rPrChange>
          </w:rPr>
          <w:delText>מוצר</w:delText>
        </w:r>
        <w:r w:rsidRPr="00AE4B49" w:rsidDel="00C329DF">
          <w:rPr>
            <w:rFonts w:asciiTheme="majorBidi" w:hAnsiTheme="majorBidi" w:cstheme="majorBidi"/>
            <w:rtl/>
            <w:rPrChange w:id="6600" w:author="yara ahmad" w:date="2021-04-18T08:34:00Z">
              <w:rPr>
                <w:rtl/>
              </w:rPr>
            </w:rPrChange>
          </w:rPr>
          <w:delText xml:space="preserve"> </w:delText>
        </w:r>
        <w:r w:rsidRPr="00AE4B49" w:rsidDel="00C329DF">
          <w:rPr>
            <w:rFonts w:asciiTheme="majorBidi" w:hAnsiTheme="majorBidi" w:cstheme="majorBidi" w:hint="cs"/>
            <w:rtl/>
            <w:rPrChange w:id="6601" w:author="yara ahmad" w:date="2021-04-18T08:34:00Z">
              <w:rPr>
                <w:rFonts w:hint="cs"/>
                <w:rtl/>
              </w:rPr>
            </w:rPrChange>
          </w:rPr>
          <w:delText>שנמחק</w:delText>
        </w:r>
        <w:r w:rsidRPr="00AE4B49" w:rsidDel="00C329DF">
          <w:rPr>
            <w:rFonts w:asciiTheme="majorBidi" w:hAnsiTheme="majorBidi" w:cstheme="majorBidi"/>
            <w:rtl/>
            <w:rPrChange w:id="6602" w:author="yara ahmad" w:date="2021-04-18T08:34:00Z">
              <w:rPr>
                <w:rtl/>
              </w:rPr>
            </w:rPrChange>
          </w:rPr>
          <w:delText xml:space="preserve"> </w:delText>
        </w:r>
        <w:r w:rsidRPr="00AE4B49" w:rsidDel="00C329DF">
          <w:rPr>
            <w:rFonts w:asciiTheme="majorBidi" w:hAnsiTheme="majorBidi" w:cstheme="majorBidi" w:hint="cs"/>
            <w:rtl/>
            <w:rPrChange w:id="6603" w:author="yara ahmad" w:date="2021-04-18T08:34:00Z">
              <w:rPr>
                <w:rFonts w:hint="cs"/>
                <w:rtl/>
              </w:rPr>
            </w:rPrChange>
          </w:rPr>
          <w:delText>מהמערכת</w:delText>
        </w:r>
        <w:r w:rsidRPr="00AE4B49" w:rsidDel="00C329DF">
          <w:rPr>
            <w:rFonts w:asciiTheme="majorBidi" w:hAnsiTheme="majorBidi" w:cstheme="majorBidi"/>
            <w:rtl/>
            <w:rPrChange w:id="6604" w:author="yara ahmad" w:date="2021-04-18T08:34:00Z">
              <w:rPr>
                <w:rtl/>
              </w:rPr>
            </w:rPrChange>
          </w:rPr>
          <w:delText xml:space="preserve"> </w:delText>
        </w:r>
        <w:r w:rsidRPr="00AE4B49" w:rsidDel="00C329DF">
          <w:rPr>
            <w:rFonts w:asciiTheme="majorBidi" w:hAnsiTheme="majorBidi" w:cstheme="majorBidi" w:hint="cs"/>
            <w:rtl/>
            <w:rPrChange w:id="6605" w:author="yara ahmad" w:date="2021-04-18T08:34:00Z">
              <w:rPr>
                <w:rFonts w:hint="cs"/>
                <w:rtl/>
              </w:rPr>
            </w:rPrChange>
          </w:rPr>
          <w:delText>או</w:delText>
        </w:r>
        <w:r w:rsidRPr="00AE4B49" w:rsidDel="00C329DF">
          <w:rPr>
            <w:rFonts w:asciiTheme="majorBidi" w:hAnsiTheme="majorBidi" w:cstheme="majorBidi"/>
            <w:rtl/>
            <w:rPrChange w:id="6606" w:author="yara ahmad" w:date="2021-04-18T08:34:00Z">
              <w:rPr>
                <w:rtl/>
              </w:rPr>
            </w:rPrChange>
          </w:rPr>
          <w:delText xml:space="preserve"> </w:delText>
        </w:r>
        <w:r w:rsidRPr="00AE4B49" w:rsidDel="00C329DF">
          <w:rPr>
            <w:rFonts w:asciiTheme="majorBidi" w:hAnsiTheme="majorBidi" w:cstheme="majorBidi" w:hint="cs"/>
            <w:rtl/>
            <w:rPrChange w:id="6607" w:author="yara ahmad" w:date="2021-04-18T08:34:00Z">
              <w:rPr>
                <w:rFonts w:hint="cs"/>
                <w:rtl/>
              </w:rPr>
            </w:rPrChange>
          </w:rPr>
          <w:delText>קנה</w:delText>
        </w:r>
        <w:r w:rsidRPr="00AE4B49" w:rsidDel="00C329DF">
          <w:rPr>
            <w:rFonts w:asciiTheme="majorBidi" w:hAnsiTheme="majorBidi" w:cstheme="majorBidi"/>
            <w:rtl/>
            <w:rPrChange w:id="6608" w:author="yara ahmad" w:date="2021-04-18T08:34:00Z">
              <w:rPr>
                <w:rtl/>
              </w:rPr>
            </w:rPrChange>
          </w:rPr>
          <w:delText xml:space="preserve"> </w:delText>
        </w:r>
        <w:r w:rsidRPr="00AE4B49" w:rsidDel="00C329DF">
          <w:rPr>
            <w:rFonts w:asciiTheme="majorBidi" w:hAnsiTheme="majorBidi" w:cstheme="majorBidi" w:hint="cs"/>
            <w:rtl/>
            <w:rPrChange w:id="6609" w:author="yara ahmad" w:date="2021-04-18T08:34:00Z">
              <w:rPr>
                <w:rFonts w:hint="cs"/>
                <w:rtl/>
              </w:rPr>
            </w:rPrChange>
          </w:rPr>
          <w:delText>מחנות</w:delText>
        </w:r>
        <w:r w:rsidRPr="00AE4B49" w:rsidDel="00C329DF">
          <w:rPr>
            <w:rFonts w:asciiTheme="majorBidi" w:hAnsiTheme="majorBidi" w:cstheme="majorBidi"/>
            <w:rtl/>
            <w:rPrChange w:id="6610" w:author="yara ahmad" w:date="2021-04-18T08:34:00Z">
              <w:rPr>
                <w:rtl/>
              </w:rPr>
            </w:rPrChange>
          </w:rPr>
          <w:delText xml:space="preserve"> </w:delText>
        </w:r>
        <w:r w:rsidRPr="00AE4B49" w:rsidDel="00C329DF">
          <w:rPr>
            <w:rFonts w:asciiTheme="majorBidi" w:hAnsiTheme="majorBidi" w:cstheme="majorBidi" w:hint="cs"/>
            <w:rtl/>
            <w:rPrChange w:id="6611" w:author="yara ahmad" w:date="2021-04-18T08:34:00Z">
              <w:rPr>
                <w:rFonts w:hint="cs"/>
                <w:rtl/>
              </w:rPr>
            </w:rPrChange>
          </w:rPr>
          <w:delText>שנסגרה</w:delText>
        </w:r>
        <w:r w:rsidRPr="00AE4B49" w:rsidDel="00C329DF">
          <w:rPr>
            <w:rFonts w:asciiTheme="majorBidi" w:hAnsiTheme="majorBidi" w:cstheme="majorBidi"/>
            <w:rtl/>
            <w:rPrChange w:id="6612" w:author="yara ahmad" w:date="2021-04-18T08:34:00Z">
              <w:rPr>
                <w:rtl/>
              </w:rPr>
            </w:rPrChange>
          </w:rPr>
          <w:delText xml:space="preserve"> </w:delText>
        </w:r>
        <w:r w:rsidRPr="00AE4B49" w:rsidDel="00C329DF">
          <w:rPr>
            <w:rFonts w:asciiTheme="majorBidi" w:hAnsiTheme="majorBidi" w:cstheme="majorBidi" w:hint="cs"/>
            <w:rtl/>
            <w:rPrChange w:id="6613" w:author="yara ahmad" w:date="2021-04-18T08:34:00Z">
              <w:rPr>
                <w:rFonts w:hint="cs"/>
                <w:rtl/>
              </w:rPr>
            </w:rPrChange>
          </w:rPr>
          <w:delText>הרכישה</w:delText>
        </w:r>
        <w:r w:rsidRPr="00AE4B49" w:rsidDel="00C329DF">
          <w:rPr>
            <w:rFonts w:asciiTheme="majorBidi" w:hAnsiTheme="majorBidi" w:cstheme="majorBidi"/>
            <w:rtl/>
            <w:rPrChange w:id="6614" w:author="yara ahmad" w:date="2021-04-18T08:34:00Z">
              <w:rPr>
                <w:rtl/>
              </w:rPr>
            </w:rPrChange>
          </w:rPr>
          <w:delText xml:space="preserve"> </w:delText>
        </w:r>
        <w:r w:rsidRPr="00AE4B49" w:rsidDel="00C329DF">
          <w:rPr>
            <w:rFonts w:asciiTheme="majorBidi" w:hAnsiTheme="majorBidi" w:cstheme="majorBidi" w:hint="cs"/>
            <w:rtl/>
            <w:rPrChange w:id="6615" w:author="yara ahmad" w:date="2021-04-18T08:34:00Z">
              <w:rPr>
                <w:rFonts w:hint="cs"/>
                <w:rtl/>
              </w:rPr>
            </w:rPrChange>
          </w:rPr>
          <w:delText>לא</w:delText>
        </w:r>
        <w:r w:rsidRPr="00AE4B49" w:rsidDel="00C329DF">
          <w:rPr>
            <w:rFonts w:asciiTheme="majorBidi" w:hAnsiTheme="majorBidi" w:cstheme="majorBidi"/>
            <w:rtl/>
            <w:rPrChange w:id="6616" w:author="yara ahmad" w:date="2021-04-18T08:34:00Z">
              <w:rPr>
                <w:rtl/>
              </w:rPr>
            </w:rPrChange>
          </w:rPr>
          <w:delText xml:space="preserve"> </w:delText>
        </w:r>
        <w:r w:rsidRPr="00AE4B49" w:rsidDel="00C329DF">
          <w:rPr>
            <w:rFonts w:asciiTheme="majorBidi" w:hAnsiTheme="majorBidi" w:cstheme="majorBidi" w:hint="cs"/>
            <w:rtl/>
            <w:rPrChange w:id="6617" w:author="yara ahmad" w:date="2021-04-18T08:34:00Z">
              <w:rPr>
                <w:rFonts w:hint="cs"/>
                <w:rtl/>
              </w:rPr>
            </w:rPrChange>
          </w:rPr>
          <w:delText>תופע</w:delText>
        </w:r>
        <w:r w:rsidRPr="00AE4B49" w:rsidDel="00C329DF">
          <w:rPr>
            <w:rFonts w:asciiTheme="majorBidi" w:hAnsiTheme="majorBidi" w:cstheme="majorBidi"/>
            <w:rtl/>
            <w:rPrChange w:id="6618" w:author="yara ahmad" w:date="2021-04-18T08:34:00Z">
              <w:rPr>
                <w:rtl/>
              </w:rPr>
            </w:rPrChange>
          </w:rPr>
          <w:delText xml:space="preserve"> </w:delText>
        </w:r>
        <w:r w:rsidRPr="00AE4B49" w:rsidDel="00C329DF">
          <w:rPr>
            <w:rFonts w:asciiTheme="majorBidi" w:hAnsiTheme="majorBidi" w:cstheme="majorBidi" w:hint="cs"/>
            <w:rtl/>
            <w:rPrChange w:id="6619" w:author="yara ahmad" w:date="2021-04-18T08:34:00Z">
              <w:rPr>
                <w:rFonts w:hint="cs"/>
                <w:rtl/>
              </w:rPr>
            </w:rPrChange>
          </w:rPr>
          <w:delText>ברשימה</w:delText>
        </w:r>
        <w:r w:rsidRPr="00AE4B49" w:rsidDel="00C329DF">
          <w:rPr>
            <w:rFonts w:asciiTheme="majorBidi" w:hAnsiTheme="majorBidi" w:cstheme="majorBidi"/>
            <w:rtl/>
            <w:rPrChange w:id="6620" w:author="yara ahmad" w:date="2021-04-18T08:34:00Z">
              <w:rPr>
                <w:rtl/>
              </w:rPr>
            </w:rPrChange>
          </w:rPr>
          <w:delText xml:space="preserve"> .</w:delText>
        </w:r>
      </w:del>
    </w:p>
    <w:p w14:paraId="7CB4EF5F" w14:textId="7976206B" w:rsidR="001C795F" w:rsidRPr="00AE4B49" w:rsidRDefault="003C7BE4" w:rsidP="001C795F">
      <w:pPr>
        <w:rPr>
          <w:rFonts w:asciiTheme="majorBidi" w:hAnsiTheme="majorBidi" w:cstheme="majorBidi"/>
          <w:rtl/>
          <w:rPrChange w:id="6621" w:author="yara ahmad" w:date="2021-04-18T08:34:00Z">
            <w:rPr>
              <w:rtl/>
            </w:rPr>
          </w:rPrChange>
        </w:rPr>
      </w:pPr>
      <w:r w:rsidRPr="00AE4B49">
        <w:rPr>
          <w:rFonts w:asciiTheme="majorBidi" w:hAnsiTheme="majorBidi" w:cstheme="majorBidi"/>
          <w:noProof/>
          <w:rPrChange w:id="6622" w:author="yara ahmad" w:date="2021-04-18T08:34:00Z">
            <w:rPr>
              <w:noProof/>
            </w:rPr>
          </w:rPrChange>
        </w:rPr>
        <w:drawing>
          <wp:anchor distT="0" distB="0" distL="114300" distR="114300" simplePos="0" relativeHeight="251689984" behindDoc="0" locked="0" layoutInCell="1" allowOverlap="1" wp14:anchorId="364ABEBA" wp14:editId="4EC78E72">
            <wp:simplePos x="0" y="0"/>
            <wp:positionH relativeFrom="column">
              <wp:posOffset>1074138</wp:posOffset>
            </wp:positionH>
            <wp:positionV relativeFrom="paragraph">
              <wp:posOffset>247227</wp:posOffset>
            </wp:positionV>
            <wp:extent cx="4478655" cy="3572510"/>
            <wp:effectExtent l="0" t="0" r="4445" b="0"/>
            <wp:wrapSquare wrapText="bothSides"/>
            <wp:docPr id="30" name="Picture 3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Diagram&#10;&#10;Description automatically generated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8655" cy="35725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44FFF4E" w14:textId="279F935D" w:rsidR="001C795F" w:rsidRPr="00AE4B49" w:rsidRDefault="001C795F" w:rsidP="001C795F">
      <w:pPr>
        <w:rPr>
          <w:rFonts w:asciiTheme="majorBidi" w:hAnsiTheme="majorBidi" w:cstheme="majorBidi"/>
          <w:rPrChange w:id="6623" w:author="yara ahmad" w:date="2021-04-18T08:34:00Z">
            <w:rPr/>
          </w:rPrChange>
        </w:rPr>
      </w:pPr>
    </w:p>
    <w:p w14:paraId="36B07379" w14:textId="79AD938C" w:rsidR="001C795F" w:rsidRPr="00AE4B49" w:rsidRDefault="001C795F" w:rsidP="7219525F">
      <w:pPr>
        <w:rPr>
          <w:rFonts w:asciiTheme="majorBidi" w:hAnsiTheme="majorBidi" w:cstheme="majorBidi"/>
          <w:sz w:val="32"/>
          <w:szCs w:val="32"/>
          <w:u w:val="single"/>
          <w:rPrChange w:id="6624" w:author="yara ahmad" w:date="2021-04-18T08:34:00Z">
            <w:rPr>
              <w:sz w:val="32"/>
              <w:szCs w:val="32"/>
              <w:u w:val="single"/>
            </w:rPr>
          </w:rPrChange>
        </w:rPr>
      </w:pPr>
    </w:p>
    <w:p w14:paraId="10EC201D" w14:textId="0D435D6A" w:rsidR="001C795F" w:rsidRPr="00AE4B49" w:rsidRDefault="001C795F" w:rsidP="7219525F">
      <w:pPr>
        <w:rPr>
          <w:rFonts w:asciiTheme="majorBidi" w:hAnsiTheme="majorBidi" w:cstheme="majorBidi"/>
          <w:sz w:val="32"/>
          <w:szCs w:val="32"/>
          <w:u w:val="single"/>
          <w:rPrChange w:id="6625" w:author="yara ahmad" w:date="2021-04-18T08:34:00Z">
            <w:rPr>
              <w:sz w:val="32"/>
              <w:szCs w:val="32"/>
              <w:u w:val="single"/>
            </w:rPr>
          </w:rPrChange>
        </w:rPr>
      </w:pPr>
    </w:p>
    <w:p w14:paraId="7498C5EF" w14:textId="77777777" w:rsidR="001C795F" w:rsidRPr="00AE4B49" w:rsidRDefault="001C795F" w:rsidP="7219525F">
      <w:pPr>
        <w:rPr>
          <w:rFonts w:asciiTheme="majorBidi" w:hAnsiTheme="majorBidi" w:cstheme="majorBidi"/>
          <w:sz w:val="32"/>
          <w:szCs w:val="32"/>
          <w:u w:val="single"/>
          <w:rPrChange w:id="6626" w:author="yara ahmad" w:date="2021-04-18T08:34:00Z">
            <w:rPr>
              <w:sz w:val="32"/>
              <w:szCs w:val="32"/>
              <w:u w:val="single"/>
            </w:rPr>
          </w:rPrChange>
        </w:rPr>
      </w:pPr>
    </w:p>
    <w:p w14:paraId="071767A0" w14:textId="77777777" w:rsidR="001C795F" w:rsidRPr="00AE4B49" w:rsidRDefault="001C795F" w:rsidP="7219525F">
      <w:pPr>
        <w:rPr>
          <w:rFonts w:asciiTheme="majorBidi" w:hAnsiTheme="majorBidi" w:cstheme="majorBidi"/>
          <w:sz w:val="32"/>
          <w:szCs w:val="32"/>
          <w:u w:val="single"/>
          <w:rPrChange w:id="6627" w:author="yara ahmad" w:date="2021-04-18T08:34:00Z">
            <w:rPr>
              <w:sz w:val="32"/>
              <w:szCs w:val="32"/>
              <w:u w:val="single"/>
            </w:rPr>
          </w:rPrChange>
        </w:rPr>
      </w:pPr>
    </w:p>
    <w:p w14:paraId="1D5B5D6B" w14:textId="77777777" w:rsidR="001C795F" w:rsidRPr="00AE4B49" w:rsidRDefault="001C795F" w:rsidP="7219525F">
      <w:pPr>
        <w:rPr>
          <w:rFonts w:asciiTheme="majorBidi" w:hAnsiTheme="majorBidi" w:cstheme="majorBidi"/>
          <w:sz w:val="32"/>
          <w:szCs w:val="32"/>
          <w:u w:val="single"/>
          <w:rPrChange w:id="6628" w:author="yara ahmad" w:date="2021-04-18T08:34:00Z">
            <w:rPr>
              <w:sz w:val="32"/>
              <w:szCs w:val="32"/>
              <w:u w:val="single"/>
            </w:rPr>
          </w:rPrChange>
        </w:rPr>
      </w:pPr>
    </w:p>
    <w:p w14:paraId="1D390919" w14:textId="77777777" w:rsidR="001C795F" w:rsidRPr="00AE4B49" w:rsidRDefault="001C795F" w:rsidP="7219525F">
      <w:pPr>
        <w:rPr>
          <w:rFonts w:asciiTheme="majorBidi" w:hAnsiTheme="majorBidi" w:cstheme="majorBidi"/>
          <w:sz w:val="32"/>
          <w:szCs w:val="32"/>
          <w:u w:val="single"/>
          <w:rPrChange w:id="6629" w:author="yara ahmad" w:date="2021-04-18T08:34:00Z">
            <w:rPr>
              <w:sz w:val="32"/>
              <w:szCs w:val="32"/>
              <w:u w:val="single"/>
            </w:rPr>
          </w:rPrChange>
        </w:rPr>
      </w:pPr>
    </w:p>
    <w:p w14:paraId="29E9E748" w14:textId="77777777" w:rsidR="001C795F" w:rsidRPr="00AE4B49" w:rsidRDefault="001C795F" w:rsidP="7219525F">
      <w:pPr>
        <w:rPr>
          <w:rFonts w:asciiTheme="majorBidi" w:hAnsiTheme="majorBidi" w:cstheme="majorBidi"/>
          <w:sz w:val="32"/>
          <w:szCs w:val="32"/>
          <w:u w:val="single"/>
          <w:rPrChange w:id="6630" w:author="yara ahmad" w:date="2021-04-18T08:34:00Z">
            <w:rPr>
              <w:sz w:val="32"/>
              <w:szCs w:val="32"/>
              <w:u w:val="single"/>
            </w:rPr>
          </w:rPrChange>
        </w:rPr>
      </w:pPr>
    </w:p>
    <w:p w14:paraId="6263E9E4" w14:textId="77777777" w:rsidR="001C795F" w:rsidRPr="00AE4B49" w:rsidRDefault="001C795F" w:rsidP="7219525F">
      <w:pPr>
        <w:rPr>
          <w:rFonts w:asciiTheme="majorBidi" w:hAnsiTheme="majorBidi" w:cstheme="majorBidi"/>
          <w:sz w:val="32"/>
          <w:szCs w:val="32"/>
          <w:u w:val="single"/>
          <w:rPrChange w:id="6631" w:author="yara ahmad" w:date="2021-04-18T08:34:00Z">
            <w:rPr>
              <w:sz w:val="32"/>
              <w:szCs w:val="32"/>
              <w:u w:val="single"/>
            </w:rPr>
          </w:rPrChange>
        </w:rPr>
      </w:pPr>
    </w:p>
    <w:p w14:paraId="5160AA3F" w14:textId="77777777" w:rsidR="001C795F" w:rsidRPr="00AE4B49" w:rsidRDefault="001C795F" w:rsidP="7219525F">
      <w:pPr>
        <w:rPr>
          <w:rFonts w:asciiTheme="majorBidi" w:hAnsiTheme="majorBidi" w:cstheme="majorBidi"/>
          <w:sz w:val="32"/>
          <w:szCs w:val="32"/>
          <w:u w:val="single"/>
          <w:rPrChange w:id="6632" w:author="yara ahmad" w:date="2021-04-18T08:34:00Z">
            <w:rPr>
              <w:sz w:val="32"/>
              <w:szCs w:val="32"/>
              <w:u w:val="single"/>
            </w:rPr>
          </w:rPrChange>
        </w:rPr>
      </w:pPr>
    </w:p>
    <w:p w14:paraId="5CE9879B" w14:textId="77777777" w:rsidR="001C795F" w:rsidRPr="00AE4B49" w:rsidDel="008D79C5" w:rsidRDefault="001C795F" w:rsidP="7219525F">
      <w:pPr>
        <w:rPr>
          <w:del w:id="6633" w:author="yara ahmad" w:date="2021-04-18T08:38:00Z"/>
          <w:rFonts w:asciiTheme="majorBidi" w:hAnsiTheme="majorBidi" w:cstheme="majorBidi"/>
          <w:sz w:val="32"/>
          <w:szCs w:val="32"/>
          <w:u w:val="single"/>
          <w:rPrChange w:id="6634" w:author="yara ahmad" w:date="2021-04-18T08:34:00Z">
            <w:rPr>
              <w:del w:id="6635" w:author="yara ahmad" w:date="2021-04-18T08:38:00Z"/>
              <w:sz w:val="32"/>
              <w:szCs w:val="32"/>
              <w:u w:val="single"/>
            </w:rPr>
          </w:rPrChange>
        </w:rPr>
      </w:pPr>
    </w:p>
    <w:p w14:paraId="6B5BF63C" w14:textId="4F93F04A" w:rsidR="001C795F" w:rsidRPr="00AE4B49" w:rsidDel="00742665" w:rsidRDefault="001C795F" w:rsidP="7219525F">
      <w:pPr>
        <w:rPr>
          <w:del w:id="6636" w:author="yara ahmad" w:date="2021-04-18T13:41:00Z"/>
          <w:rFonts w:asciiTheme="majorBidi" w:hAnsiTheme="majorBidi" w:cstheme="majorBidi"/>
          <w:sz w:val="32"/>
          <w:szCs w:val="32"/>
          <w:u w:val="single"/>
          <w:rPrChange w:id="6637" w:author="yara ahmad" w:date="2021-04-18T08:34:00Z">
            <w:rPr>
              <w:del w:id="6638" w:author="yara ahmad" w:date="2021-04-18T13:41:00Z"/>
              <w:sz w:val="32"/>
              <w:szCs w:val="32"/>
              <w:u w:val="single"/>
            </w:rPr>
          </w:rPrChange>
        </w:rPr>
      </w:pPr>
    </w:p>
    <w:p w14:paraId="012203B2" w14:textId="3E321060" w:rsidR="001C795F" w:rsidRPr="00AE4B49" w:rsidRDefault="001C795F" w:rsidP="7219525F">
      <w:pPr>
        <w:rPr>
          <w:rFonts w:asciiTheme="majorBidi" w:hAnsiTheme="majorBidi" w:cstheme="majorBidi"/>
          <w:sz w:val="32"/>
          <w:szCs w:val="32"/>
          <w:u w:val="single"/>
          <w:rPrChange w:id="6639" w:author="yara ahmad" w:date="2021-04-18T08:34:00Z">
            <w:rPr>
              <w:sz w:val="32"/>
              <w:szCs w:val="32"/>
              <w:u w:val="single"/>
            </w:rPr>
          </w:rPrChange>
        </w:rPr>
      </w:pPr>
    </w:p>
    <w:p w14:paraId="1BE3EE68" w14:textId="47123601" w:rsidR="00EC1D85" w:rsidRPr="00AE4B49" w:rsidRDefault="007F6F7D" w:rsidP="7219525F">
      <w:pPr>
        <w:rPr>
          <w:rFonts w:asciiTheme="majorBidi" w:hAnsiTheme="majorBidi" w:cstheme="majorBidi"/>
          <w:sz w:val="36"/>
          <w:szCs w:val="36"/>
          <w:u w:val="single"/>
          <w:rPrChange w:id="6640" w:author="yara ahmad" w:date="2021-04-18T08:34:00Z">
            <w:rPr>
              <w:sz w:val="36"/>
              <w:szCs w:val="36"/>
              <w:u w:val="single"/>
            </w:rPr>
          </w:rPrChange>
        </w:rPr>
      </w:pPr>
      <w:del w:id="6641" w:author="yara ahmad" w:date="2021-04-18T08:38:00Z">
        <w:r w:rsidRPr="00AE4B49" w:rsidDel="008D79C5">
          <w:rPr>
            <w:rFonts w:asciiTheme="majorBidi" w:hAnsiTheme="majorBidi" w:cstheme="majorBidi"/>
            <w:sz w:val="32"/>
            <w:szCs w:val="32"/>
            <w:u w:val="single"/>
            <w:rtl/>
            <w:rPrChange w:id="6642" w:author="yara ahmad" w:date="2021-04-18T08:34:00Z">
              <w:rPr>
                <w:rFonts w:cs="Arial"/>
                <w:sz w:val="32"/>
                <w:szCs w:val="32"/>
                <w:u w:val="single"/>
                <w:rtl/>
              </w:rPr>
            </w:rPrChange>
          </w:rPr>
          <w:delText>)</w:delText>
        </w:r>
        <w:r w:rsidR="6B3987B1" w:rsidRPr="00AE4B49" w:rsidDel="008D79C5">
          <w:rPr>
            <w:rFonts w:asciiTheme="majorBidi" w:hAnsiTheme="majorBidi" w:cstheme="majorBidi"/>
            <w:sz w:val="32"/>
            <w:szCs w:val="32"/>
            <w:u w:val="single"/>
            <w:rPrChange w:id="6643" w:author="yara ahmad" w:date="2021-04-18T08:34:00Z">
              <w:rPr>
                <w:sz w:val="32"/>
                <w:szCs w:val="32"/>
                <w:u w:val="single"/>
              </w:rPr>
            </w:rPrChange>
          </w:rPr>
          <w:delText>4</w:delText>
        </w:r>
      </w:del>
      <w:r w:rsidR="711F6D51" w:rsidRPr="00AE4B49">
        <w:rPr>
          <w:rFonts w:asciiTheme="majorBidi" w:hAnsiTheme="majorBidi" w:cstheme="majorBidi" w:hint="cs"/>
          <w:sz w:val="32"/>
          <w:szCs w:val="32"/>
          <w:u w:val="single"/>
          <w:rtl/>
          <w:rPrChange w:id="6644" w:author="yara ahmad" w:date="2021-04-18T08:34:00Z">
            <w:rPr>
              <w:rFonts w:hint="cs"/>
              <w:sz w:val="32"/>
              <w:szCs w:val="32"/>
              <w:u w:val="single"/>
              <w:rtl/>
            </w:rPr>
          </w:rPrChange>
        </w:rPr>
        <w:t>תרחישי</w:t>
      </w:r>
      <w:r w:rsidR="711F6D51" w:rsidRPr="00AE4B49">
        <w:rPr>
          <w:rFonts w:asciiTheme="majorBidi" w:hAnsiTheme="majorBidi" w:cstheme="majorBidi"/>
          <w:sz w:val="32"/>
          <w:szCs w:val="32"/>
          <w:u w:val="single"/>
          <w:rtl/>
          <w:rPrChange w:id="6645" w:author="yara ahmad" w:date="2021-04-18T08:34:00Z">
            <w:rPr>
              <w:sz w:val="32"/>
              <w:szCs w:val="32"/>
              <w:u w:val="single"/>
              <w:rtl/>
            </w:rPr>
          </w:rPrChange>
        </w:rPr>
        <w:t xml:space="preserve"> </w:t>
      </w:r>
      <w:r w:rsidR="711F6D51" w:rsidRPr="00AE4B49">
        <w:rPr>
          <w:rFonts w:asciiTheme="majorBidi" w:hAnsiTheme="majorBidi" w:cstheme="majorBidi" w:hint="cs"/>
          <w:sz w:val="32"/>
          <w:szCs w:val="32"/>
          <w:u w:val="single"/>
          <w:rtl/>
          <w:rPrChange w:id="6646" w:author="yara ahmad" w:date="2021-04-18T08:34:00Z">
            <w:rPr>
              <w:rFonts w:hint="cs"/>
              <w:sz w:val="32"/>
              <w:szCs w:val="32"/>
              <w:u w:val="single"/>
              <w:rtl/>
            </w:rPr>
          </w:rPrChange>
        </w:rPr>
        <w:t>שימוש</w:t>
      </w:r>
      <w:r w:rsidR="711F6D51" w:rsidRPr="00AE4B49">
        <w:rPr>
          <w:rFonts w:asciiTheme="majorBidi" w:hAnsiTheme="majorBidi" w:cstheme="majorBidi"/>
          <w:sz w:val="32"/>
          <w:szCs w:val="32"/>
          <w:u w:val="single"/>
          <w:rtl/>
          <w:rPrChange w:id="6647" w:author="yara ahmad" w:date="2021-04-18T08:34:00Z">
            <w:rPr>
              <w:sz w:val="32"/>
              <w:szCs w:val="32"/>
              <w:u w:val="single"/>
              <w:rtl/>
            </w:rPr>
          </w:rPrChange>
        </w:rPr>
        <w:t xml:space="preserve"> </w:t>
      </w:r>
      <w:r w:rsidR="711F6D51" w:rsidRPr="00AE4B49">
        <w:rPr>
          <w:rFonts w:asciiTheme="majorBidi" w:hAnsiTheme="majorBidi" w:cstheme="majorBidi" w:hint="cs"/>
          <w:sz w:val="32"/>
          <w:szCs w:val="32"/>
          <w:u w:val="single"/>
          <w:rtl/>
          <w:rPrChange w:id="6648" w:author="yara ahmad" w:date="2021-04-18T08:34:00Z">
            <w:rPr>
              <w:rFonts w:hint="cs"/>
              <w:sz w:val="32"/>
              <w:szCs w:val="32"/>
              <w:u w:val="single"/>
              <w:rtl/>
            </w:rPr>
          </w:rPrChange>
        </w:rPr>
        <w:t>עבו</w:t>
      </w:r>
      <w:r w:rsidR="22A3E9F6" w:rsidRPr="00AE4B49">
        <w:rPr>
          <w:rFonts w:asciiTheme="majorBidi" w:hAnsiTheme="majorBidi" w:cstheme="majorBidi" w:hint="cs"/>
          <w:sz w:val="32"/>
          <w:szCs w:val="32"/>
          <w:u w:val="single"/>
          <w:rtl/>
          <w:rPrChange w:id="6649" w:author="yara ahmad" w:date="2021-04-18T08:34:00Z">
            <w:rPr>
              <w:rFonts w:hint="cs"/>
              <w:sz w:val="32"/>
              <w:szCs w:val="32"/>
              <w:u w:val="single"/>
              <w:rtl/>
            </w:rPr>
          </w:rPrChange>
        </w:rPr>
        <w:t>ר</w:t>
      </w:r>
      <w:r w:rsidR="711F6D51" w:rsidRPr="00AE4B49">
        <w:rPr>
          <w:rFonts w:asciiTheme="majorBidi" w:hAnsiTheme="majorBidi" w:cstheme="majorBidi"/>
          <w:sz w:val="32"/>
          <w:szCs w:val="32"/>
          <w:u w:val="single"/>
          <w:rtl/>
          <w:rPrChange w:id="6650" w:author="yara ahmad" w:date="2021-04-18T08:34:00Z">
            <w:rPr>
              <w:sz w:val="32"/>
              <w:szCs w:val="32"/>
              <w:u w:val="single"/>
              <w:rtl/>
            </w:rPr>
          </w:rPrChange>
        </w:rPr>
        <w:t xml:space="preserve"> </w:t>
      </w:r>
      <w:r w:rsidR="711F6D51" w:rsidRPr="00AE4B49">
        <w:rPr>
          <w:rFonts w:asciiTheme="majorBidi" w:hAnsiTheme="majorBidi" w:cstheme="majorBidi" w:hint="cs"/>
          <w:sz w:val="32"/>
          <w:szCs w:val="32"/>
          <w:u w:val="single"/>
          <w:rtl/>
          <w:rPrChange w:id="6651" w:author="yara ahmad" w:date="2021-04-18T08:34:00Z">
            <w:rPr>
              <w:rFonts w:hint="cs"/>
              <w:sz w:val="32"/>
              <w:szCs w:val="32"/>
              <w:u w:val="single"/>
              <w:rtl/>
            </w:rPr>
          </w:rPrChange>
        </w:rPr>
        <w:t>בעל</w:t>
      </w:r>
      <w:r w:rsidR="711F6D51" w:rsidRPr="00AE4B49">
        <w:rPr>
          <w:rFonts w:asciiTheme="majorBidi" w:hAnsiTheme="majorBidi" w:cstheme="majorBidi"/>
          <w:sz w:val="32"/>
          <w:szCs w:val="32"/>
          <w:u w:val="single"/>
          <w:rtl/>
          <w:rPrChange w:id="6652" w:author="yara ahmad" w:date="2021-04-18T08:34:00Z">
            <w:rPr>
              <w:sz w:val="32"/>
              <w:szCs w:val="32"/>
              <w:u w:val="single"/>
              <w:rtl/>
            </w:rPr>
          </w:rPrChange>
        </w:rPr>
        <w:t xml:space="preserve"> </w:t>
      </w:r>
      <w:r w:rsidR="711F6D51" w:rsidRPr="00AE4B49">
        <w:rPr>
          <w:rFonts w:asciiTheme="majorBidi" w:hAnsiTheme="majorBidi" w:cstheme="majorBidi" w:hint="cs"/>
          <w:sz w:val="32"/>
          <w:szCs w:val="32"/>
          <w:u w:val="single"/>
          <w:rtl/>
          <w:rPrChange w:id="6653" w:author="yara ahmad" w:date="2021-04-18T08:34:00Z">
            <w:rPr>
              <w:rFonts w:hint="cs"/>
              <w:sz w:val="32"/>
              <w:szCs w:val="32"/>
              <w:u w:val="single"/>
              <w:rtl/>
            </w:rPr>
          </w:rPrChange>
        </w:rPr>
        <w:t>חנות</w:t>
      </w:r>
      <w:r w:rsidR="711F6D51" w:rsidRPr="00AE4B49">
        <w:rPr>
          <w:rFonts w:asciiTheme="majorBidi" w:hAnsiTheme="majorBidi" w:cstheme="majorBidi"/>
          <w:sz w:val="32"/>
          <w:szCs w:val="32"/>
          <w:u w:val="single"/>
          <w:rPrChange w:id="6654" w:author="yara ahmad" w:date="2021-04-18T08:34:00Z">
            <w:rPr>
              <w:sz w:val="32"/>
              <w:szCs w:val="32"/>
              <w:u w:val="single"/>
            </w:rPr>
          </w:rPrChange>
        </w:rPr>
        <w:t>:</w:t>
      </w:r>
    </w:p>
    <w:p w14:paraId="1C4BD587" w14:textId="4AB281F2" w:rsidR="687FA314" w:rsidRPr="00AE4B49" w:rsidRDefault="687FA314" w:rsidP="7219525F">
      <w:pPr>
        <w:rPr>
          <w:rFonts w:asciiTheme="majorBidi" w:eastAsia="Calibri" w:hAnsiTheme="majorBidi" w:cstheme="majorBidi"/>
          <w:sz w:val="24"/>
          <w:szCs w:val="24"/>
          <w:u w:val="single"/>
          <w:rPrChange w:id="6655" w:author="yara ahmad" w:date="2021-04-18T08:34:00Z">
            <w:rPr>
              <w:rFonts w:ascii="Calibri" w:eastAsia="Calibri" w:hAnsi="Calibri" w:cs="Calibri"/>
              <w:sz w:val="24"/>
              <w:szCs w:val="24"/>
              <w:u w:val="single"/>
            </w:rPr>
          </w:rPrChange>
        </w:rPr>
      </w:pPr>
      <w:r w:rsidRPr="00AE4B49">
        <w:rPr>
          <w:rFonts w:asciiTheme="majorBidi" w:eastAsia="Calibri" w:hAnsiTheme="majorBidi" w:cstheme="majorBidi"/>
          <w:color w:val="000000" w:themeColor="text1"/>
          <w:sz w:val="24"/>
          <w:szCs w:val="24"/>
          <w:u w:val="single"/>
          <w:rPrChange w:id="6656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  <w:u w:val="single"/>
            </w:rPr>
          </w:rPrChange>
        </w:rPr>
        <w:t>4.1</w:t>
      </w:r>
      <w:proofErr w:type="gramStart"/>
      <w:r w:rsidRPr="00AE4B49">
        <w:rPr>
          <w:rFonts w:asciiTheme="majorBidi" w:eastAsia="Calibri" w:hAnsiTheme="majorBidi" w:cstheme="majorBidi"/>
          <w:color w:val="000000" w:themeColor="text1"/>
          <w:sz w:val="24"/>
          <w:szCs w:val="24"/>
          <w:u w:val="single"/>
          <w:rPrChange w:id="6657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  <w:u w:val="single"/>
            </w:rPr>
          </w:rPrChange>
        </w:rPr>
        <w:t xml:space="preserve">)  </w:t>
      </w:r>
      <w:r w:rsidRPr="00AE4B49">
        <w:rPr>
          <w:rFonts w:asciiTheme="majorBidi" w:eastAsia="Calibri" w:hAnsiTheme="majorBidi" w:cstheme="majorBidi"/>
          <w:color w:val="000000" w:themeColor="text1"/>
          <w:sz w:val="24"/>
          <w:szCs w:val="24"/>
          <w:u w:val="single"/>
          <w:rtl/>
          <w:rPrChange w:id="6658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  <w:u w:val="single"/>
              <w:rtl/>
            </w:rPr>
          </w:rPrChange>
        </w:rPr>
        <w:t>ניהול</w:t>
      </w:r>
      <w:proofErr w:type="gramEnd"/>
      <w:r w:rsidRPr="00AE4B49">
        <w:rPr>
          <w:rFonts w:asciiTheme="majorBidi" w:eastAsia="Calibri" w:hAnsiTheme="majorBidi" w:cstheme="majorBidi"/>
          <w:color w:val="000000" w:themeColor="text1"/>
          <w:sz w:val="24"/>
          <w:szCs w:val="24"/>
          <w:u w:val="single"/>
          <w:rtl/>
          <w:rPrChange w:id="6659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  <w:u w:val="single"/>
              <w:rtl/>
            </w:rPr>
          </w:rPrChange>
        </w:rPr>
        <w:t xml:space="preserve"> </w:t>
      </w:r>
      <w:r w:rsidRPr="00AE4B49">
        <w:rPr>
          <w:rFonts w:asciiTheme="majorBidi" w:eastAsia="Calibri" w:hAnsiTheme="majorBidi" w:cstheme="majorBidi"/>
          <w:sz w:val="24"/>
          <w:szCs w:val="24"/>
          <w:u w:val="single"/>
          <w:rtl/>
          <w:rPrChange w:id="6660" w:author="yara ahmad" w:date="2021-04-18T08:34:00Z">
            <w:rPr>
              <w:rFonts w:ascii="Calibri" w:eastAsia="Calibri" w:hAnsi="Calibri" w:cs="Calibri"/>
              <w:sz w:val="24"/>
              <w:szCs w:val="24"/>
              <w:u w:val="single"/>
              <w:rtl/>
            </w:rPr>
          </w:rPrChange>
        </w:rPr>
        <w:t>מלאי</w:t>
      </w:r>
      <w:r w:rsidRPr="00AE4B49">
        <w:rPr>
          <w:rFonts w:asciiTheme="majorBidi" w:eastAsia="Calibri" w:hAnsiTheme="majorBidi" w:cstheme="majorBidi"/>
          <w:sz w:val="24"/>
          <w:szCs w:val="24"/>
          <w:u w:val="single"/>
          <w:rPrChange w:id="6661" w:author="yara ahmad" w:date="2021-04-18T08:34:00Z">
            <w:rPr>
              <w:rFonts w:ascii="Calibri" w:eastAsia="Calibri" w:hAnsi="Calibri" w:cs="Calibri"/>
              <w:sz w:val="24"/>
              <w:szCs w:val="24"/>
              <w:u w:val="single"/>
            </w:rPr>
          </w:rPrChange>
        </w:rPr>
        <w:t>:</w:t>
      </w:r>
    </w:p>
    <w:p w14:paraId="5FB4AA92" w14:textId="5DE87294" w:rsidR="687FA314" w:rsidRPr="00AE4B49" w:rsidRDefault="687FA314" w:rsidP="7219525F">
      <w:pPr>
        <w:rPr>
          <w:rFonts w:asciiTheme="majorBidi" w:eastAsia="Calibri" w:hAnsiTheme="majorBidi" w:cstheme="majorBidi"/>
          <w:sz w:val="24"/>
          <w:szCs w:val="24"/>
          <w:u w:val="single"/>
          <w:rPrChange w:id="6662" w:author="yara ahmad" w:date="2021-04-18T08:34:00Z">
            <w:rPr>
              <w:rFonts w:ascii="Calibri" w:eastAsia="Calibri" w:hAnsi="Calibri" w:cs="Calibri"/>
              <w:sz w:val="24"/>
              <w:szCs w:val="24"/>
              <w:u w:val="single"/>
            </w:rPr>
          </w:rPrChange>
        </w:rPr>
      </w:pPr>
      <w:r w:rsidRPr="00AE4B49">
        <w:rPr>
          <w:rFonts w:asciiTheme="majorBidi" w:eastAsia="Calibri" w:hAnsiTheme="majorBidi" w:cstheme="majorBidi"/>
          <w:sz w:val="24"/>
          <w:szCs w:val="24"/>
          <w:u w:val="single"/>
          <w:rPrChange w:id="6663" w:author="yara ahmad" w:date="2021-04-18T08:34:00Z">
            <w:rPr>
              <w:rFonts w:ascii="Calibri" w:eastAsia="Calibri" w:hAnsi="Calibri" w:cs="Calibri"/>
              <w:sz w:val="24"/>
              <w:szCs w:val="24"/>
              <w:u w:val="single"/>
            </w:rPr>
          </w:rPrChange>
        </w:rPr>
        <w:t xml:space="preserve">4.1.1) </w:t>
      </w:r>
      <w:r w:rsidRPr="00AE4B49">
        <w:rPr>
          <w:rFonts w:asciiTheme="majorBidi" w:eastAsia="Calibri" w:hAnsiTheme="majorBidi" w:cstheme="majorBidi"/>
          <w:sz w:val="24"/>
          <w:szCs w:val="24"/>
          <w:u w:val="single"/>
          <w:rtl/>
          <w:rPrChange w:id="6664" w:author="yara ahmad" w:date="2021-04-18T08:34:00Z">
            <w:rPr>
              <w:rFonts w:ascii="Calibri" w:eastAsia="Calibri" w:hAnsi="Calibri" w:cs="Calibri"/>
              <w:sz w:val="24"/>
              <w:szCs w:val="24"/>
              <w:u w:val="single"/>
              <w:rtl/>
            </w:rPr>
          </w:rPrChange>
        </w:rPr>
        <w:t>הוספת מוצר</w:t>
      </w:r>
      <w:r w:rsidRPr="00AE4B49">
        <w:rPr>
          <w:rFonts w:asciiTheme="majorBidi" w:eastAsia="Calibri" w:hAnsiTheme="majorBidi" w:cstheme="majorBidi"/>
          <w:sz w:val="24"/>
          <w:szCs w:val="24"/>
          <w:u w:val="single"/>
          <w:rPrChange w:id="6665" w:author="yara ahmad" w:date="2021-04-18T08:34:00Z">
            <w:rPr>
              <w:rFonts w:ascii="Calibri" w:eastAsia="Calibri" w:hAnsi="Calibri" w:cs="Calibri"/>
              <w:sz w:val="24"/>
              <w:szCs w:val="24"/>
              <w:u w:val="single"/>
            </w:rPr>
          </w:rPrChange>
        </w:rPr>
        <w:t>:</w:t>
      </w:r>
    </w:p>
    <w:p w14:paraId="55049B06" w14:textId="32DD1A46" w:rsidR="687FA314" w:rsidRPr="00AE4B49" w:rsidRDefault="687FA314" w:rsidP="14BA959A">
      <w:pPr>
        <w:rPr>
          <w:rFonts w:asciiTheme="majorBidi" w:eastAsia="Calibri" w:hAnsiTheme="majorBidi" w:cstheme="majorBidi"/>
          <w:color w:val="000000" w:themeColor="text1"/>
          <w:sz w:val="24"/>
          <w:szCs w:val="24"/>
          <w:rPrChange w:id="6666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</w:rPr>
          </w:rPrChange>
        </w:rPr>
      </w:pPr>
      <w:r w:rsidRPr="00AE4B49">
        <w:rPr>
          <w:rFonts w:asciiTheme="majorBidi" w:eastAsia="Calibri" w:hAnsiTheme="majorBidi" w:cstheme="majorBidi"/>
          <w:color w:val="000000" w:themeColor="text1"/>
          <w:sz w:val="24"/>
          <w:szCs w:val="24"/>
          <w:u w:val="single"/>
          <w:rtl/>
          <w:rPrChange w:id="6667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  <w:u w:val="single"/>
              <w:rtl/>
            </w:rPr>
          </w:rPrChange>
        </w:rPr>
        <w:t>שחקנים</w:t>
      </w:r>
      <w:r w:rsidRPr="00AE4B49">
        <w:rPr>
          <w:rFonts w:asciiTheme="majorBidi" w:eastAsia="Calibri" w:hAnsiTheme="majorBidi" w:cstheme="majorBidi"/>
          <w:color w:val="000000" w:themeColor="text1"/>
          <w:sz w:val="24"/>
          <w:szCs w:val="24"/>
          <w:rtl/>
          <w:rPrChange w:id="6668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  <w:rtl/>
            </w:rPr>
          </w:rPrChange>
        </w:rPr>
        <w:t>:</w:t>
      </w:r>
      <w:r w:rsidRPr="00AE4B49">
        <w:rPr>
          <w:rFonts w:asciiTheme="majorBidi" w:hAnsiTheme="majorBidi" w:cstheme="majorBidi"/>
          <w:rPrChange w:id="6669" w:author="yara ahmad" w:date="2021-04-18T08:34:00Z">
            <w:rPr/>
          </w:rPrChange>
        </w:rPr>
        <w:br/>
      </w:r>
      <w:r w:rsidRPr="00AE4B49">
        <w:rPr>
          <w:rFonts w:asciiTheme="majorBidi" w:eastAsia="Calibri" w:hAnsiTheme="majorBidi" w:cstheme="majorBidi"/>
          <w:color w:val="000000" w:themeColor="text1"/>
          <w:sz w:val="24"/>
          <w:szCs w:val="24"/>
          <w:rtl/>
          <w:rPrChange w:id="6670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  <w:rtl/>
            </w:rPr>
          </w:rPrChange>
        </w:rPr>
        <w:t>בעל חנות</w:t>
      </w:r>
      <w:r w:rsidR="5DAD0E0A" w:rsidRPr="00AE4B49">
        <w:rPr>
          <w:rFonts w:asciiTheme="majorBidi" w:eastAsia="Calibri" w:hAnsiTheme="majorBidi" w:cstheme="majorBidi"/>
          <w:color w:val="000000" w:themeColor="text1"/>
          <w:sz w:val="24"/>
          <w:szCs w:val="24"/>
          <w:rtl/>
          <w:rPrChange w:id="6671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  <w:rtl/>
            </w:rPr>
          </w:rPrChange>
        </w:rPr>
        <w:t>, מערכת</w:t>
      </w:r>
      <w:r w:rsidRPr="00AE4B49">
        <w:rPr>
          <w:rFonts w:asciiTheme="majorBidi" w:eastAsia="Calibri" w:hAnsiTheme="majorBidi" w:cstheme="majorBidi"/>
          <w:color w:val="000000" w:themeColor="text1"/>
          <w:sz w:val="24"/>
          <w:szCs w:val="24"/>
          <w:rtl/>
          <w:rPrChange w:id="6672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  <w:rtl/>
            </w:rPr>
          </w:rPrChange>
        </w:rPr>
        <w:t>.</w:t>
      </w:r>
      <w:r w:rsidRPr="00AE4B49">
        <w:rPr>
          <w:rFonts w:asciiTheme="majorBidi" w:hAnsiTheme="majorBidi" w:cstheme="majorBidi"/>
          <w:rPrChange w:id="6673" w:author="yara ahmad" w:date="2021-04-18T08:34:00Z">
            <w:rPr/>
          </w:rPrChange>
        </w:rPr>
        <w:br/>
      </w:r>
      <w:r w:rsidRPr="00AE4B49">
        <w:rPr>
          <w:rFonts w:asciiTheme="majorBidi" w:eastAsia="Calibri" w:hAnsiTheme="majorBidi" w:cstheme="majorBidi"/>
          <w:color w:val="000000" w:themeColor="text1"/>
          <w:sz w:val="24"/>
          <w:szCs w:val="24"/>
          <w:rtl/>
          <w:rPrChange w:id="6674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  <w:rtl/>
            </w:rPr>
          </w:rPrChange>
        </w:rPr>
        <w:t>תנאי קדם</w:t>
      </w:r>
      <w:r w:rsidR="0AE23233" w:rsidRPr="00AE4B49">
        <w:rPr>
          <w:rFonts w:asciiTheme="majorBidi" w:eastAsia="Calibri" w:hAnsiTheme="majorBidi" w:cstheme="majorBidi"/>
          <w:color w:val="000000" w:themeColor="text1"/>
          <w:sz w:val="24"/>
          <w:szCs w:val="24"/>
          <w:rtl/>
          <w:rPrChange w:id="6675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  <w:rtl/>
            </w:rPr>
          </w:rPrChange>
        </w:rPr>
        <w:t>:</w:t>
      </w:r>
      <w:r w:rsidR="2EF2CC59" w:rsidRPr="00AE4B49">
        <w:rPr>
          <w:rFonts w:asciiTheme="majorBidi" w:eastAsia="Calibri" w:hAnsiTheme="majorBidi" w:cstheme="majorBidi"/>
          <w:color w:val="000000" w:themeColor="text1"/>
          <w:sz w:val="24"/>
          <w:szCs w:val="24"/>
          <w:rtl/>
          <w:rPrChange w:id="6676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  <w:rtl/>
            </w:rPr>
          </w:rPrChange>
        </w:rPr>
        <w:t xml:space="preserve"> 1.משתמש חייב להיות מחובר כבעל חנות</w:t>
      </w:r>
      <w:r w:rsidR="2EF2CC59" w:rsidRPr="00AE4B49">
        <w:rPr>
          <w:rFonts w:asciiTheme="majorBidi" w:eastAsia="Calibri" w:hAnsiTheme="majorBidi" w:cstheme="majorBidi"/>
          <w:color w:val="000000" w:themeColor="text1"/>
          <w:sz w:val="24"/>
          <w:szCs w:val="24"/>
          <w:rPrChange w:id="6677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</w:rPr>
          </w:rPrChange>
        </w:rPr>
        <w:t xml:space="preserve"> </w:t>
      </w:r>
    </w:p>
    <w:p w14:paraId="573DF4F4" w14:textId="1F75D141" w:rsidR="3577B864" w:rsidRPr="00AE4B49" w:rsidRDefault="3577B864" w:rsidP="14BA959A">
      <w:pPr>
        <w:pStyle w:val="ListParagraph"/>
        <w:numPr>
          <w:ilvl w:val="0"/>
          <w:numId w:val="35"/>
        </w:numPr>
        <w:rPr>
          <w:rFonts w:asciiTheme="majorBidi" w:eastAsiaTheme="minorEastAsia" w:hAnsiTheme="majorBidi" w:cstheme="majorBidi"/>
          <w:color w:val="000000" w:themeColor="text1"/>
          <w:sz w:val="24"/>
          <w:szCs w:val="24"/>
          <w:rPrChange w:id="6678" w:author="yara ahmad" w:date="2021-04-18T08:34:00Z">
            <w:rPr>
              <w:rFonts w:eastAsiaTheme="minorEastAsia"/>
              <w:color w:val="000000" w:themeColor="text1"/>
              <w:sz w:val="24"/>
              <w:szCs w:val="24"/>
            </w:rPr>
          </w:rPrChange>
        </w:rPr>
      </w:pPr>
      <w:r w:rsidRPr="00AE4B49">
        <w:rPr>
          <w:rFonts w:asciiTheme="majorBidi" w:eastAsia="Calibri" w:hAnsiTheme="majorBidi" w:cstheme="majorBidi"/>
          <w:color w:val="000000" w:themeColor="text1"/>
          <w:sz w:val="24"/>
          <w:szCs w:val="24"/>
          <w:rtl/>
          <w:rPrChange w:id="6679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  <w:rtl/>
            </w:rPr>
          </w:rPrChange>
        </w:rPr>
        <w:t>משתמש חייב להיות מחובר כבעל חנות של החנות שאליה הוא מנסה לבצע את הפעולה</w:t>
      </w:r>
      <w:r w:rsidRPr="00AE4B49">
        <w:rPr>
          <w:rFonts w:asciiTheme="majorBidi" w:eastAsia="Calibri" w:hAnsiTheme="majorBidi" w:cstheme="majorBidi"/>
          <w:color w:val="000000" w:themeColor="text1"/>
          <w:sz w:val="24"/>
          <w:szCs w:val="24"/>
          <w:rPrChange w:id="6680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</w:rPr>
          </w:rPrChange>
        </w:rPr>
        <w:t>.</w:t>
      </w:r>
    </w:p>
    <w:p w14:paraId="36618ED0" w14:textId="491809FB" w:rsidR="687FA314" w:rsidRPr="00AE4B49" w:rsidRDefault="687FA314" w:rsidP="7219525F">
      <w:pPr>
        <w:rPr>
          <w:rFonts w:asciiTheme="majorBidi" w:hAnsiTheme="majorBidi" w:cstheme="majorBidi"/>
          <w:rPrChange w:id="6681" w:author="yara ahmad" w:date="2021-04-18T08:34:00Z">
            <w:rPr/>
          </w:rPrChange>
        </w:rPr>
      </w:pPr>
      <w:r w:rsidRPr="00AE4B49">
        <w:rPr>
          <w:rFonts w:asciiTheme="majorBidi" w:eastAsia="Calibri" w:hAnsiTheme="majorBidi" w:cstheme="majorBidi"/>
          <w:color w:val="000000" w:themeColor="text1"/>
          <w:sz w:val="24"/>
          <w:szCs w:val="24"/>
          <w:u w:val="single"/>
          <w:rtl/>
          <w:rPrChange w:id="6682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  <w:u w:val="single"/>
              <w:rtl/>
            </w:rPr>
          </w:rPrChange>
        </w:rPr>
        <w:t>תנאי בתר</w:t>
      </w:r>
      <w:r w:rsidRPr="00AE4B49">
        <w:rPr>
          <w:rFonts w:asciiTheme="majorBidi" w:eastAsia="Calibri" w:hAnsiTheme="majorBidi" w:cstheme="majorBidi"/>
          <w:color w:val="000000" w:themeColor="text1"/>
          <w:sz w:val="24"/>
          <w:szCs w:val="24"/>
          <w:u w:val="single"/>
          <w:rPrChange w:id="6683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  <w:u w:val="single"/>
            </w:rPr>
          </w:rPrChange>
        </w:rPr>
        <w:t xml:space="preserve"> -</w:t>
      </w:r>
    </w:p>
    <w:p w14:paraId="6CD51F6D" w14:textId="1EBAA070" w:rsidR="687FA314" w:rsidRPr="00AE4B49" w:rsidRDefault="687FA314" w:rsidP="14BA959A">
      <w:pPr>
        <w:pStyle w:val="ListParagraph"/>
        <w:numPr>
          <w:ilvl w:val="0"/>
          <w:numId w:val="35"/>
        </w:numPr>
        <w:rPr>
          <w:rFonts w:asciiTheme="majorBidi" w:eastAsiaTheme="minorEastAsia" w:hAnsiTheme="majorBidi" w:cstheme="majorBidi"/>
          <w:color w:val="000000" w:themeColor="text1"/>
          <w:sz w:val="24"/>
          <w:szCs w:val="24"/>
          <w:rPrChange w:id="6684" w:author="yara ahmad" w:date="2021-04-18T08:34:00Z">
            <w:rPr>
              <w:rFonts w:eastAsiaTheme="minorEastAsia"/>
              <w:color w:val="000000" w:themeColor="text1"/>
              <w:sz w:val="24"/>
              <w:szCs w:val="24"/>
            </w:rPr>
          </w:rPrChange>
        </w:rPr>
      </w:pPr>
      <w:r w:rsidRPr="00AE4B49">
        <w:rPr>
          <w:rFonts w:asciiTheme="majorBidi" w:eastAsia="Calibri" w:hAnsiTheme="majorBidi" w:cstheme="majorBidi"/>
          <w:color w:val="000000" w:themeColor="text1"/>
          <w:sz w:val="24"/>
          <w:szCs w:val="24"/>
          <w:rPrChange w:id="6685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</w:rPr>
          </w:rPrChange>
        </w:rPr>
        <w:t xml:space="preserve"> </w:t>
      </w:r>
      <w:r w:rsidRPr="00AE4B49">
        <w:rPr>
          <w:rFonts w:asciiTheme="majorBidi" w:eastAsia="Calibri" w:hAnsiTheme="majorBidi" w:cstheme="majorBidi"/>
          <w:color w:val="000000" w:themeColor="text1"/>
          <w:sz w:val="24"/>
          <w:szCs w:val="24"/>
          <w:rtl/>
          <w:rPrChange w:id="6686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  <w:rtl/>
            </w:rPr>
          </w:rPrChange>
        </w:rPr>
        <w:t>המוצר נוסף ל</w:t>
      </w:r>
      <w:r w:rsidR="4E575799" w:rsidRPr="00AE4B49">
        <w:rPr>
          <w:rFonts w:asciiTheme="majorBidi" w:eastAsia="Calibri" w:hAnsiTheme="majorBidi" w:cstheme="majorBidi"/>
          <w:color w:val="000000" w:themeColor="text1"/>
          <w:sz w:val="24"/>
          <w:szCs w:val="24"/>
          <w:rtl/>
          <w:rPrChange w:id="6687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  <w:rtl/>
            </w:rPr>
          </w:rPrChange>
        </w:rPr>
        <w:t>תפריט</w:t>
      </w:r>
      <w:r w:rsidRPr="00AE4B49">
        <w:rPr>
          <w:rFonts w:asciiTheme="majorBidi" w:eastAsia="Calibri" w:hAnsiTheme="majorBidi" w:cstheme="majorBidi"/>
          <w:color w:val="000000" w:themeColor="text1"/>
          <w:sz w:val="24"/>
          <w:szCs w:val="24"/>
          <w:rtl/>
          <w:rPrChange w:id="6688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  <w:rtl/>
            </w:rPr>
          </w:rPrChange>
        </w:rPr>
        <w:t xml:space="preserve"> של החנות</w:t>
      </w:r>
      <w:r w:rsidRPr="00AE4B49">
        <w:rPr>
          <w:rFonts w:asciiTheme="majorBidi" w:eastAsia="Calibri" w:hAnsiTheme="majorBidi" w:cstheme="majorBidi"/>
          <w:color w:val="000000" w:themeColor="text1"/>
          <w:sz w:val="24"/>
          <w:szCs w:val="24"/>
          <w:rPrChange w:id="6689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</w:rPr>
          </w:rPrChange>
        </w:rPr>
        <w:t>.</w:t>
      </w:r>
    </w:p>
    <w:p w14:paraId="652A7AD3" w14:textId="566223D3" w:rsidR="687FA314" w:rsidRPr="00AE4B49" w:rsidRDefault="687FA314" w:rsidP="7219525F">
      <w:pPr>
        <w:rPr>
          <w:rFonts w:asciiTheme="majorBidi" w:hAnsiTheme="majorBidi" w:cstheme="majorBidi"/>
          <w:rPrChange w:id="6690" w:author="yara ahmad" w:date="2021-04-18T08:34:00Z">
            <w:rPr/>
          </w:rPrChange>
        </w:rPr>
      </w:pPr>
      <w:r w:rsidRPr="00AE4B49">
        <w:rPr>
          <w:rFonts w:asciiTheme="majorBidi" w:eastAsia="Calibri" w:hAnsiTheme="majorBidi" w:cstheme="majorBidi"/>
          <w:color w:val="000000" w:themeColor="text1"/>
          <w:sz w:val="24"/>
          <w:szCs w:val="24"/>
          <w:u w:val="single"/>
          <w:rtl/>
          <w:rPrChange w:id="6691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  <w:u w:val="single"/>
              <w:rtl/>
            </w:rPr>
          </w:rPrChange>
        </w:rPr>
        <w:t>פרמטרים-</w:t>
      </w:r>
      <w:r w:rsidRPr="00AE4B49">
        <w:rPr>
          <w:rFonts w:asciiTheme="majorBidi" w:eastAsia="Calibri" w:hAnsiTheme="majorBidi" w:cstheme="majorBidi"/>
          <w:color w:val="000000" w:themeColor="text1"/>
          <w:sz w:val="24"/>
          <w:szCs w:val="24"/>
          <w:rtl/>
          <w:rPrChange w:id="6692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  <w:rtl/>
            </w:rPr>
          </w:rPrChange>
        </w:rPr>
        <w:t xml:space="preserve"> </w:t>
      </w:r>
      <w:r w:rsidR="0260556D" w:rsidRPr="00AE4B49">
        <w:rPr>
          <w:rFonts w:asciiTheme="majorBidi" w:eastAsia="Calibri" w:hAnsiTheme="majorBidi" w:cstheme="majorBidi"/>
          <w:color w:val="000000" w:themeColor="text1"/>
          <w:sz w:val="24"/>
          <w:szCs w:val="24"/>
          <w:rtl/>
          <w:rPrChange w:id="6693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  <w:rtl/>
            </w:rPr>
          </w:rPrChange>
        </w:rPr>
        <w:t xml:space="preserve">שם </w:t>
      </w:r>
      <w:r w:rsidRPr="00AE4B49">
        <w:rPr>
          <w:rFonts w:asciiTheme="majorBidi" w:eastAsia="Calibri" w:hAnsiTheme="majorBidi" w:cstheme="majorBidi"/>
          <w:color w:val="000000" w:themeColor="text1"/>
          <w:sz w:val="24"/>
          <w:szCs w:val="24"/>
          <w:rtl/>
          <w:rPrChange w:id="6694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  <w:rtl/>
            </w:rPr>
          </w:rPrChange>
        </w:rPr>
        <w:t>משתמש, שם חנות, שם מוצר, מחיר בסיס, כמות</w:t>
      </w:r>
      <w:r w:rsidRPr="00AE4B49">
        <w:rPr>
          <w:rFonts w:asciiTheme="majorBidi" w:eastAsia="Calibri" w:hAnsiTheme="majorBidi" w:cstheme="majorBidi"/>
          <w:color w:val="000000" w:themeColor="text1"/>
          <w:sz w:val="24"/>
          <w:szCs w:val="24"/>
          <w:rPrChange w:id="6695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</w:rPr>
          </w:rPrChange>
        </w:rPr>
        <w:t>.</w:t>
      </w:r>
    </w:p>
    <w:p w14:paraId="59F874C0" w14:textId="5953F75E" w:rsidR="687FA314" w:rsidRPr="00AE4B49" w:rsidRDefault="687FA314" w:rsidP="7219525F">
      <w:pPr>
        <w:rPr>
          <w:rFonts w:asciiTheme="majorBidi" w:hAnsiTheme="majorBidi" w:cstheme="majorBidi"/>
          <w:rPrChange w:id="6696" w:author="yara ahmad" w:date="2021-04-18T08:34:00Z">
            <w:rPr/>
          </w:rPrChange>
        </w:rPr>
      </w:pPr>
      <w:r w:rsidRPr="00AE4B49">
        <w:rPr>
          <w:rFonts w:asciiTheme="majorBidi" w:eastAsia="Calibri" w:hAnsiTheme="majorBidi" w:cstheme="majorBidi"/>
          <w:i/>
          <w:iCs/>
          <w:color w:val="000000" w:themeColor="text1"/>
          <w:sz w:val="24"/>
          <w:szCs w:val="24"/>
          <w:u w:val="single"/>
          <w:rtl/>
          <w:rPrChange w:id="6697" w:author="yara ahmad" w:date="2021-04-18T08:34:00Z">
            <w:rPr>
              <w:rFonts w:ascii="Calibri" w:eastAsia="Calibri" w:hAnsi="Calibri" w:cs="Calibri"/>
              <w:i/>
              <w:iCs/>
              <w:color w:val="000000" w:themeColor="text1"/>
              <w:sz w:val="24"/>
              <w:szCs w:val="24"/>
              <w:u w:val="single"/>
              <w:rtl/>
            </w:rPr>
          </w:rPrChange>
        </w:rPr>
        <w:t>תהליך התרחיש</w:t>
      </w:r>
      <w:r w:rsidRPr="00AE4B49">
        <w:rPr>
          <w:rFonts w:asciiTheme="majorBidi" w:eastAsia="Calibri" w:hAnsiTheme="majorBidi" w:cstheme="majorBidi"/>
          <w:i/>
          <w:iCs/>
          <w:color w:val="000000" w:themeColor="text1"/>
          <w:sz w:val="24"/>
          <w:szCs w:val="24"/>
          <w:u w:val="single"/>
          <w:rPrChange w:id="6698" w:author="yara ahmad" w:date="2021-04-18T08:34:00Z">
            <w:rPr>
              <w:rFonts w:ascii="Calibri" w:eastAsia="Calibri" w:hAnsi="Calibri" w:cs="Calibri"/>
              <w:i/>
              <w:iCs/>
              <w:color w:val="000000" w:themeColor="text1"/>
              <w:sz w:val="24"/>
              <w:szCs w:val="24"/>
              <w:u w:val="single"/>
            </w:rPr>
          </w:rPrChange>
        </w:rPr>
        <w:t>:</w:t>
      </w:r>
    </w:p>
    <w:p w14:paraId="4C0EFBC4" w14:textId="1F378E24" w:rsidR="687FA314" w:rsidRPr="00AE4B49" w:rsidRDefault="687FA314" w:rsidP="55183910">
      <w:pPr>
        <w:pStyle w:val="ListParagraph"/>
        <w:numPr>
          <w:ilvl w:val="0"/>
          <w:numId w:val="34"/>
        </w:numPr>
        <w:rPr>
          <w:rFonts w:asciiTheme="majorBidi" w:eastAsiaTheme="minorEastAsia" w:hAnsiTheme="majorBidi" w:cstheme="majorBidi"/>
          <w:color w:val="000000" w:themeColor="text1"/>
          <w:sz w:val="24"/>
          <w:szCs w:val="24"/>
          <w:rPrChange w:id="6699" w:author="yara ahmad" w:date="2021-04-18T08:34:00Z">
            <w:rPr>
              <w:rFonts w:eastAsiaTheme="minorEastAsia"/>
              <w:color w:val="000000" w:themeColor="text1"/>
              <w:sz w:val="24"/>
              <w:szCs w:val="24"/>
            </w:rPr>
          </w:rPrChange>
        </w:rPr>
      </w:pPr>
      <w:r w:rsidRPr="00AE4B49">
        <w:rPr>
          <w:rFonts w:asciiTheme="majorBidi" w:eastAsia="Calibri" w:hAnsiTheme="majorBidi" w:cstheme="majorBidi"/>
          <w:color w:val="000000" w:themeColor="text1"/>
          <w:sz w:val="24"/>
          <w:szCs w:val="24"/>
          <w:rtl/>
          <w:rPrChange w:id="6700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  <w:rtl/>
            </w:rPr>
          </w:rPrChange>
        </w:rPr>
        <w:t>בעל חנות: מבקש להוסיף מוצר במערכת</w:t>
      </w:r>
      <w:r w:rsidRPr="00AE4B49">
        <w:rPr>
          <w:rFonts w:asciiTheme="majorBidi" w:eastAsia="Calibri" w:hAnsiTheme="majorBidi" w:cstheme="majorBidi"/>
          <w:color w:val="000000" w:themeColor="text1"/>
          <w:sz w:val="24"/>
          <w:szCs w:val="24"/>
          <w:rPrChange w:id="6701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</w:rPr>
          </w:rPrChange>
        </w:rPr>
        <w:t>.</w:t>
      </w:r>
    </w:p>
    <w:p w14:paraId="5A20B361" w14:textId="18578D8A" w:rsidR="687FA314" w:rsidRPr="00AE4B49" w:rsidRDefault="687FA314" w:rsidP="55183910">
      <w:pPr>
        <w:pStyle w:val="ListParagraph"/>
        <w:numPr>
          <w:ilvl w:val="0"/>
          <w:numId w:val="34"/>
        </w:numPr>
        <w:rPr>
          <w:ins w:id="6702" w:author="shadi obeed" w:date="2021-04-17T22:59:00Z"/>
          <w:rFonts w:asciiTheme="majorBidi" w:eastAsiaTheme="minorEastAsia" w:hAnsiTheme="majorBidi" w:cstheme="majorBidi"/>
          <w:color w:val="000000" w:themeColor="text1"/>
          <w:sz w:val="24"/>
          <w:szCs w:val="24"/>
          <w:rPrChange w:id="6703" w:author="yara ahmad" w:date="2021-04-18T08:34:00Z">
            <w:rPr>
              <w:ins w:id="6704" w:author="shadi obeed" w:date="2021-04-17T22:59:00Z"/>
              <w:rFonts w:eastAsiaTheme="minorEastAsia"/>
              <w:color w:val="000000" w:themeColor="text1"/>
              <w:sz w:val="24"/>
              <w:szCs w:val="24"/>
            </w:rPr>
          </w:rPrChange>
        </w:rPr>
      </w:pPr>
      <w:r w:rsidRPr="00AE4B49">
        <w:rPr>
          <w:rFonts w:asciiTheme="majorBidi" w:eastAsia="Calibri" w:hAnsiTheme="majorBidi" w:cstheme="majorBidi"/>
          <w:color w:val="000000" w:themeColor="text1"/>
          <w:sz w:val="24"/>
          <w:szCs w:val="24"/>
          <w:rtl/>
          <w:rPrChange w:id="6705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  <w:rtl/>
            </w:rPr>
          </w:rPrChange>
        </w:rPr>
        <w:t xml:space="preserve">מערכת: </w:t>
      </w:r>
      <w:r w:rsidR="0088AAD2" w:rsidRPr="00AE4B49">
        <w:rPr>
          <w:rFonts w:asciiTheme="majorBidi" w:eastAsia="Calibri" w:hAnsiTheme="majorBidi" w:cstheme="majorBidi"/>
          <w:color w:val="000000" w:themeColor="text1"/>
          <w:sz w:val="24"/>
          <w:szCs w:val="24"/>
          <w:rtl/>
          <w:rPrChange w:id="6706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  <w:rtl/>
            </w:rPr>
          </w:rPrChange>
        </w:rPr>
        <w:t>מחפשת במערכת האספקה את המוצר המתאים</w:t>
      </w:r>
      <w:r w:rsidR="0088AAD2" w:rsidRPr="00AE4B49">
        <w:rPr>
          <w:rFonts w:asciiTheme="majorBidi" w:eastAsia="Calibri" w:hAnsiTheme="majorBidi" w:cstheme="majorBidi"/>
          <w:color w:val="000000" w:themeColor="text1"/>
          <w:sz w:val="24"/>
          <w:szCs w:val="24"/>
          <w:rPrChange w:id="6707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</w:rPr>
          </w:rPrChange>
        </w:rPr>
        <w:t xml:space="preserve"> </w:t>
      </w:r>
      <w:r w:rsidR="6B2E5D86" w:rsidRPr="00AE4B49">
        <w:rPr>
          <w:rFonts w:asciiTheme="majorBidi" w:eastAsia="Calibri" w:hAnsiTheme="majorBidi" w:cstheme="majorBidi"/>
          <w:color w:val="000000" w:themeColor="text1"/>
          <w:sz w:val="24"/>
          <w:szCs w:val="24"/>
          <w:rPrChange w:id="6708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</w:rPr>
          </w:rPrChange>
        </w:rPr>
        <w:t>.</w:t>
      </w:r>
      <w:r w:rsidRPr="00AE4B49">
        <w:rPr>
          <w:rFonts w:asciiTheme="majorBidi" w:eastAsia="Calibri" w:hAnsiTheme="majorBidi" w:cstheme="majorBidi"/>
          <w:color w:val="000000" w:themeColor="text1"/>
          <w:sz w:val="24"/>
          <w:szCs w:val="24"/>
          <w:rPrChange w:id="6709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</w:rPr>
          </w:rPrChange>
        </w:rPr>
        <w:t xml:space="preserve"> </w:t>
      </w:r>
    </w:p>
    <w:p w14:paraId="71DD962F" w14:textId="06461A6F" w:rsidR="00BF5F59" w:rsidRPr="00AE4B49" w:rsidRDefault="00BF5F59">
      <w:pPr>
        <w:ind w:left="360"/>
        <w:rPr>
          <w:rFonts w:asciiTheme="majorBidi" w:eastAsiaTheme="minorEastAsia" w:hAnsiTheme="majorBidi" w:cstheme="majorBidi"/>
          <w:color w:val="000000" w:themeColor="text1"/>
          <w:sz w:val="24"/>
          <w:szCs w:val="24"/>
          <w:rPrChange w:id="6710" w:author="yara ahmad" w:date="2021-04-18T08:34:00Z">
            <w:rPr/>
          </w:rPrChange>
        </w:rPr>
        <w:pPrChange w:id="6711" w:author="shadi obeed" w:date="2021-04-17T22:59:00Z">
          <w:pPr>
            <w:pStyle w:val="ListParagraph"/>
            <w:numPr>
              <w:numId w:val="34"/>
            </w:numPr>
            <w:ind w:hanging="360"/>
          </w:pPr>
        </w:pPrChange>
      </w:pPr>
      <w:ins w:id="6712" w:author="shadi obeed" w:date="2021-04-17T22:59:00Z">
        <w:r w:rsidRPr="00AE4B49">
          <w:rPr>
            <w:rFonts w:asciiTheme="majorBidi" w:eastAsiaTheme="minorEastAsia" w:hAnsiTheme="majorBidi" w:cstheme="majorBidi" w:hint="eastAsia"/>
            <w:color w:val="000000" w:themeColor="text1"/>
            <w:sz w:val="24"/>
            <w:szCs w:val="24"/>
            <w:u w:val="single"/>
            <w:rtl/>
            <w:rPrChange w:id="6713" w:author="yara ahmad" w:date="2021-04-18T08:34:00Z">
              <w:rPr>
                <w:rFonts w:eastAsiaTheme="minorEastAsia" w:hint="eastAsia"/>
                <w:color w:val="000000" w:themeColor="text1"/>
                <w:sz w:val="24"/>
                <w:szCs w:val="24"/>
                <w:rtl/>
              </w:rPr>
            </w:rPrChange>
          </w:rPr>
          <w:t>תרחיש</w:t>
        </w:r>
        <w:r w:rsidRPr="00AE4B49">
          <w:rPr>
            <w:rFonts w:asciiTheme="majorBidi" w:eastAsiaTheme="minorEastAsia" w:hAnsiTheme="majorBidi" w:cstheme="majorBidi"/>
            <w:color w:val="000000" w:themeColor="text1"/>
            <w:sz w:val="24"/>
            <w:szCs w:val="24"/>
            <w:u w:val="single"/>
            <w:rtl/>
            <w:rPrChange w:id="6714" w:author="yara ahmad" w:date="2021-04-18T08:34:00Z">
              <w:rPr>
                <w:rFonts w:eastAsiaTheme="minorEastAsia"/>
                <w:color w:val="000000" w:themeColor="text1"/>
                <w:sz w:val="24"/>
                <w:szCs w:val="24"/>
                <w:rtl/>
              </w:rPr>
            </w:rPrChange>
          </w:rPr>
          <w:t xml:space="preserve"> </w:t>
        </w:r>
        <w:r w:rsidRPr="00AE4B49">
          <w:rPr>
            <w:rFonts w:asciiTheme="majorBidi" w:eastAsiaTheme="minorEastAsia" w:hAnsiTheme="majorBidi" w:cstheme="majorBidi" w:hint="eastAsia"/>
            <w:color w:val="000000" w:themeColor="text1"/>
            <w:sz w:val="24"/>
            <w:szCs w:val="24"/>
            <w:u w:val="single"/>
            <w:rtl/>
            <w:rPrChange w:id="6715" w:author="yara ahmad" w:date="2021-04-18T08:34:00Z">
              <w:rPr>
                <w:rFonts w:eastAsiaTheme="minorEastAsia" w:hint="eastAsia"/>
                <w:color w:val="000000" w:themeColor="text1"/>
                <w:sz w:val="24"/>
                <w:szCs w:val="24"/>
                <w:rtl/>
              </w:rPr>
            </w:rPrChange>
          </w:rPr>
          <w:t>חילופי</w:t>
        </w:r>
        <w:r w:rsidRPr="00AE4B49">
          <w:rPr>
            <w:rFonts w:asciiTheme="majorBidi" w:eastAsiaTheme="minorEastAsia" w:hAnsiTheme="majorBidi" w:cstheme="majorBidi"/>
            <w:color w:val="000000" w:themeColor="text1"/>
            <w:sz w:val="24"/>
            <w:szCs w:val="24"/>
            <w:rtl/>
            <w:rPrChange w:id="6716" w:author="yara ahmad" w:date="2021-04-18T08:34:00Z">
              <w:rPr>
                <w:rFonts w:eastAsiaTheme="minorEastAsia"/>
                <w:color w:val="000000" w:themeColor="text1"/>
                <w:sz w:val="24"/>
                <w:szCs w:val="24"/>
                <w:rtl/>
              </w:rPr>
            </w:rPrChange>
          </w:rPr>
          <w:t xml:space="preserve"> : </w:t>
        </w:r>
        <w:r w:rsidRPr="00AE4B49">
          <w:rPr>
            <w:rFonts w:asciiTheme="majorBidi" w:eastAsiaTheme="minorEastAsia" w:hAnsiTheme="majorBidi" w:cstheme="majorBidi" w:hint="eastAsia"/>
            <w:color w:val="000000" w:themeColor="text1"/>
            <w:sz w:val="24"/>
            <w:szCs w:val="24"/>
            <w:rtl/>
            <w:rPrChange w:id="6717" w:author="yara ahmad" w:date="2021-04-18T08:34:00Z">
              <w:rPr>
                <w:rFonts w:eastAsiaTheme="minorEastAsia" w:hint="eastAsia"/>
                <w:color w:val="000000" w:themeColor="text1"/>
                <w:sz w:val="24"/>
                <w:szCs w:val="24"/>
                <w:rtl/>
              </w:rPr>
            </w:rPrChange>
          </w:rPr>
          <w:t>אין</w:t>
        </w:r>
        <w:r w:rsidRPr="00AE4B49">
          <w:rPr>
            <w:rFonts w:asciiTheme="majorBidi" w:eastAsiaTheme="minorEastAsia" w:hAnsiTheme="majorBidi" w:cstheme="majorBidi"/>
            <w:color w:val="000000" w:themeColor="text1"/>
            <w:sz w:val="24"/>
            <w:szCs w:val="24"/>
            <w:rtl/>
            <w:rPrChange w:id="6718" w:author="yara ahmad" w:date="2021-04-18T08:34:00Z">
              <w:rPr>
                <w:rFonts w:eastAsiaTheme="minorEastAsia"/>
                <w:color w:val="000000" w:themeColor="text1"/>
                <w:sz w:val="24"/>
                <w:szCs w:val="24"/>
                <w:rtl/>
              </w:rPr>
            </w:rPrChange>
          </w:rPr>
          <w:t>.</w:t>
        </w:r>
      </w:ins>
    </w:p>
    <w:p w14:paraId="53510409" w14:textId="552DBDAF" w:rsidR="687FA314" w:rsidRPr="00AE4B49" w:rsidRDefault="687FA314" w:rsidP="55183910">
      <w:pPr>
        <w:pStyle w:val="ListParagraph"/>
        <w:numPr>
          <w:ilvl w:val="0"/>
          <w:numId w:val="34"/>
        </w:numPr>
        <w:rPr>
          <w:rFonts w:asciiTheme="majorBidi" w:eastAsiaTheme="minorEastAsia" w:hAnsiTheme="majorBidi" w:cstheme="majorBidi"/>
          <w:color w:val="000000" w:themeColor="text1"/>
          <w:sz w:val="24"/>
          <w:szCs w:val="24"/>
          <w:rPrChange w:id="6719" w:author="yara ahmad" w:date="2021-04-18T08:34:00Z">
            <w:rPr>
              <w:rFonts w:eastAsiaTheme="minorEastAsia"/>
              <w:color w:val="000000" w:themeColor="text1"/>
              <w:sz w:val="24"/>
              <w:szCs w:val="24"/>
            </w:rPr>
          </w:rPrChange>
        </w:rPr>
      </w:pPr>
      <w:r w:rsidRPr="00AE4B49">
        <w:rPr>
          <w:rFonts w:asciiTheme="majorBidi" w:eastAsia="Calibri" w:hAnsiTheme="majorBidi" w:cstheme="majorBidi"/>
          <w:color w:val="000000" w:themeColor="text1"/>
          <w:sz w:val="24"/>
          <w:szCs w:val="24"/>
          <w:rtl/>
          <w:rPrChange w:id="6720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  <w:rtl/>
            </w:rPr>
          </w:rPrChange>
        </w:rPr>
        <w:t>מערכת: במידה והמוצר היה קיים, מוסיף את המוצר</w:t>
      </w:r>
      <w:r w:rsidR="08A442ED" w:rsidRPr="00AE4B49">
        <w:rPr>
          <w:rFonts w:asciiTheme="majorBidi" w:eastAsia="Calibri" w:hAnsiTheme="majorBidi" w:cstheme="majorBidi"/>
          <w:color w:val="000000" w:themeColor="text1"/>
          <w:sz w:val="24"/>
          <w:szCs w:val="24"/>
          <w:rtl/>
          <w:rPrChange w:id="6721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  <w:rtl/>
            </w:rPr>
          </w:rPrChange>
        </w:rPr>
        <w:t xml:space="preserve"> עם הכמות שלו</w:t>
      </w:r>
      <w:r w:rsidRPr="00AE4B49">
        <w:rPr>
          <w:rFonts w:asciiTheme="majorBidi" w:eastAsia="Calibri" w:hAnsiTheme="majorBidi" w:cstheme="majorBidi"/>
          <w:color w:val="000000" w:themeColor="text1"/>
          <w:sz w:val="24"/>
          <w:szCs w:val="24"/>
          <w:rtl/>
          <w:rPrChange w:id="6722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  <w:rtl/>
            </w:rPr>
          </w:rPrChange>
        </w:rPr>
        <w:t xml:space="preserve"> למאגר החנות</w:t>
      </w:r>
      <w:r w:rsidR="7D804D27" w:rsidRPr="00AE4B49">
        <w:rPr>
          <w:rFonts w:asciiTheme="majorBidi" w:eastAsia="Calibri" w:hAnsiTheme="majorBidi" w:cstheme="majorBidi"/>
          <w:color w:val="000000" w:themeColor="text1"/>
          <w:sz w:val="24"/>
          <w:szCs w:val="24"/>
          <w:rtl/>
          <w:rPrChange w:id="6723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  <w:rtl/>
            </w:rPr>
          </w:rPrChange>
        </w:rPr>
        <w:t>, אחרת מוסיפה מופע חדש של המוצר</w:t>
      </w:r>
      <w:r w:rsidR="7D804D27" w:rsidRPr="00AE4B49">
        <w:rPr>
          <w:rFonts w:asciiTheme="majorBidi" w:eastAsia="Calibri" w:hAnsiTheme="majorBidi" w:cstheme="majorBidi"/>
          <w:color w:val="000000" w:themeColor="text1"/>
          <w:sz w:val="24"/>
          <w:szCs w:val="24"/>
          <w:rPrChange w:id="6724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</w:rPr>
          </w:rPrChange>
        </w:rPr>
        <w:t>.</w:t>
      </w:r>
    </w:p>
    <w:p w14:paraId="1E94DA1F" w14:textId="79FE2288" w:rsidR="687FA314" w:rsidRPr="00AE4B49" w:rsidRDefault="687FA314" w:rsidP="55183910">
      <w:pPr>
        <w:pStyle w:val="ListParagraph"/>
        <w:numPr>
          <w:ilvl w:val="0"/>
          <w:numId w:val="34"/>
        </w:numPr>
        <w:rPr>
          <w:rFonts w:asciiTheme="majorBidi" w:eastAsiaTheme="minorEastAsia" w:hAnsiTheme="majorBidi" w:cstheme="majorBidi"/>
          <w:color w:val="000000" w:themeColor="text1"/>
          <w:sz w:val="24"/>
          <w:szCs w:val="24"/>
          <w:rPrChange w:id="6725" w:author="yara ahmad" w:date="2021-04-18T08:34:00Z">
            <w:rPr>
              <w:rFonts w:eastAsiaTheme="minorEastAsia"/>
              <w:color w:val="000000" w:themeColor="text1"/>
              <w:sz w:val="24"/>
              <w:szCs w:val="24"/>
            </w:rPr>
          </w:rPrChange>
        </w:rPr>
      </w:pPr>
      <w:r w:rsidRPr="00AE4B49">
        <w:rPr>
          <w:rFonts w:asciiTheme="majorBidi" w:eastAsia="Calibri" w:hAnsiTheme="majorBidi" w:cstheme="majorBidi"/>
          <w:color w:val="000000" w:themeColor="text1"/>
          <w:sz w:val="24"/>
          <w:szCs w:val="24"/>
          <w:rtl/>
          <w:rPrChange w:id="6726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  <w:rtl/>
            </w:rPr>
          </w:rPrChange>
        </w:rPr>
        <w:t>מערכת: מחזיר עדכון לגבי הצלחת</w:t>
      </w:r>
      <w:r w:rsidR="7D59678B" w:rsidRPr="00AE4B49">
        <w:rPr>
          <w:rFonts w:asciiTheme="majorBidi" w:eastAsia="Calibri" w:hAnsiTheme="majorBidi" w:cstheme="majorBidi"/>
          <w:color w:val="000000" w:themeColor="text1"/>
          <w:sz w:val="24"/>
          <w:szCs w:val="24"/>
          <w:rPrChange w:id="6727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</w:rPr>
          </w:rPrChange>
        </w:rPr>
        <w:t>.</w:t>
      </w:r>
    </w:p>
    <w:p w14:paraId="055836D5" w14:textId="7927209F" w:rsidR="0031D953" w:rsidRPr="00AE4B49" w:rsidRDefault="0031D953" w:rsidP="55183910">
      <w:pPr>
        <w:rPr>
          <w:rFonts w:asciiTheme="majorBidi" w:eastAsia="Calibri" w:hAnsiTheme="majorBidi" w:cstheme="majorBidi"/>
          <w:color w:val="000000" w:themeColor="text1"/>
          <w:sz w:val="24"/>
          <w:szCs w:val="24"/>
          <w:u w:val="single"/>
          <w:rPrChange w:id="6728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  <w:u w:val="single"/>
            </w:rPr>
          </w:rPrChange>
        </w:rPr>
      </w:pPr>
      <w:r w:rsidRPr="00AE4B49">
        <w:rPr>
          <w:rFonts w:asciiTheme="majorBidi" w:eastAsia="Calibri" w:hAnsiTheme="majorBidi" w:cstheme="majorBidi"/>
          <w:color w:val="000000" w:themeColor="text1"/>
          <w:sz w:val="24"/>
          <w:szCs w:val="24"/>
          <w:u w:val="single"/>
          <w:rtl/>
          <w:rPrChange w:id="6729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  <w:u w:val="single"/>
              <w:rtl/>
            </w:rPr>
          </w:rPrChange>
        </w:rPr>
        <w:t>טסטים</w:t>
      </w:r>
      <w:r w:rsidRPr="00AE4B49">
        <w:rPr>
          <w:rFonts w:asciiTheme="majorBidi" w:eastAsia="Calibri" w:hAnsiTheme="majorBidi" w:cstheme="majorBidi"/>
          <w:color w:val="000000" w:themeColor="text1"/>
          <w:sz w:val="24"/>
          <w:szCs w:val="24"/>
          <w:u w:val="single"/>
          <w:rPrChange w:id="6730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  <w:u w:val="single"/>
            </w:rPr>
          </w:rPrChange>
        </w:rPr>
        <w:t>:</w:t>
      </w:r>
    </w:p>
    <w:p w14:paraId="2900F1F7" w14:textId="78B2FCCB" w:rsidR="4EF83F8B" w:rsidRPr="00AE4B49" w:rsidRDefault="4EF83F8B" w:rsidP="55183910">
      <w:pPr>
        <w:rPr>
          <w:rFonts w:asciiTheme="majorBidi" w:eastAsia="Calibri" w:hAnsiTheme="majorBidi" w:cstheme="majorBidi"/>
          <w:color w:val="000000" w:themeColor="text1"/>
          <w:sz w:val="24"/>
          <w:szCs w:val="24"/>
          <w:u w:val="single"/>
          <w:rPrChange w:id="6731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  <w:u w:val="single"/>
            </w:rPr>
          </w:rPrChange>
        </w:rPr>
      </w:pPr>
      <w:r w:rsidRPr="00AE4B49">
        <w:rPr>
          <w:rFonts w:asciiTheme="majorBidi" w:eastAsia="Calibri" w:hAnsiTheme="majorBidi" w:cstheme="majorBidi"/>
          <w:color w:val="000000" w:themeColor="text1"/>
          <w:sz w:val="24"/>
          <w:szCs w:val="24"/>
          <w:rtl/>
          <w:rPrChange w:id="6732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  <w:rtl/>
            </w:rPr>
          </w:rPrChange>
        </w:rPr>
        <w:lastRenderedPageBreak/>
        <w:t>הוספת</w:t>
      </w:r>
      <w:r w:rsidR="20B66CED" w:rsidRPr="00AE4B49">
        <w:rPr>
          <w:rFonts w:asciiTheme="majorBidi" w:eastAsia="Calibri" w:hAnsiTheme="majorBidi" w:cstheme="majorBidi"/>
          <w:color w:val="000000" w:themeColor="text1"/>
          <w:sz w:val="24"/>
          <w:szCs w:val="24"/>
          <w:rtl/>
          <w:rPrChange w:id="6733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  <w:rtl/>
            </w:rPr>
          </w:rPrChange>
        </w:rPr>
        <w:t xml:space="preserve"> מוצר לחנות שלא קיים</w:t>
      </w:r>
      <w:r w:rsidR="688F8EAB" w:rsidRPr="00AE4B49">
        <w:rPr>
          <w:rFonts w:asciiTheme="majorBidi" w:eastAsia="Calibri" w:hAnsiTheme="majorBidi" w:cstheme="majorBidi"/>
          <w:color w:val="000000" w:themeColor="text1"/>
          <w:sz w:val="24"/>
          <w:szCs w:val="24"/>
          <w:rtl/>
          <w:rPrChange w:id="6734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  <w:rtl/>
            </w:rPr>
          </w:rPrChange>
        </w:rPr>
        <w:t xml:space="preserve"> באופן תקין</w:t>
      </w:r>
      <w:r w:rsidR="20B66CED" w:rsidRPr="00AE4B49">
        <w:rPr>
          <w:rFonts w:asciiTheme="majorBidi" w:eastAsia="Calibri" w:hAnsiTheme="majorBidi" w:cstheme="majorBidi"/>
          <w:color w:val="000000" w:themeColor="text1"/>
          <w:sz w:val="24"/>
          <w:szCs w:val="24"/>
          <w:rPrChange w:id="6735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</w:rPr>
          </w:rPrChange>
        </w:rPr>
        <w:t>.</w:t>
      </w:r>
    </w:p>
    <w:p w14:paraId="67E129F1" w14:textId="375E3CC3" w:rsidR="3BAC837C" w:rsidRPr="00AE4B49" w:rsidRDefault="3BAC837C" w:rsidP="55183910">
      <w:pPr>
        <w:rPr>
          <w:rFonts w:asciiTheme="majorBidi" w:eastAsia="Calibri" w:hAnsiTheme="majorBidi" w:cstheme="majorBidi"/>
          <w:color w:val="000000" w:themeColor="text1"/>
          <w:sz w:val="24"/>
          <w:szCs w:val="24"/>
          <w:u w:val="single"/>
          <w:rPrChange w:id="6736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  <w:u w:val="single"/>
            </w:rPr>
          </w:rPrChange>
        </w:rPr>
      </w:pPr>
      <w:r w:rsidRPr="00AE4B49">
        <w:rPr>
          <w:rFonts w:asciiTheme="majorBidi" w:eastAsia="Calibri" w:hAnsiTheme="majorBidi" w:cstheme="majorBidi"/>
          <w:color w:val="000000" w:themeColor="text1"/>
          <w:sz w:val="24"/>
          <w:szCs w:val="24"/>
          <w:rtl/>
          <w:rPrChange w:id="6737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  <w:rtl/>
            </w:rPr>
          </w:rPrChange>
        </w:rPr>
        <w:t>הוספת מוצר לחנות שקיים כבר באופן תקין</w:t>
      </w:r>
      <w:r w:rsidRPr="00AE4B49">
        <w:rPr>
          <w:rFonts w:asciiTheme="majorBidi" w:eastAsia="Calibri" w:hAnsiTheme="majorBidi" w:cstheme="majorBidi"/>
          <w:color w:val="000000" w:themeColor="text1"/>
          <w:sz w:val="24"/>
          <w:szCs w:val="24"/>
          <w:rPrChange w:id="6738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</w:rPr>
          </w:rPrChange>
        </w:rPr>
        <w:t>.</w:t>
      </w:r>
    </w:p>
    <w:p w14:paraId="4309AA2E" w14:textId="169D9640" w:rsidR="3BAC837C" w:rsidRPr="00AE4B49" w:rsidRDefault="3BAC837C" w:rsidP="55183910">
      <w:pPr>
        <w:rPr>
          <w:rFonts w:asciiTheme="majorBidi" w:eastAsia="Arial" w:hAnsiTheme="majorBidi" w:cstheme="majorBidi"/>
          <w:color w:val="000000" w:themeColor="text1"/>
          <w:rPrChange w:id="6739" w:author="yara ahmad" w:date="2021-04-18T08:34:00Z">
            <w:rPr>
              <w:rFonts w:ascii="Arial" w:eastAsia="Arial" w:hAnsi="Arial" w:cs="Arial"/>
              <w:color w:val="000000" w:themeColor="text1"/>
            </w:rPr>
          </w:rPrChange>
        </w:rPr>
      </w:pPr>
      <w:r w:rsidRPr="00AE4B49">
        <w:rPr>
          <w:rFonts w:asciiTheme="majorBidi" w:eastAsia="Arial" w:hAnsiTheme="majorBidi" w:cstheme="majorBidi"/>
          <w:color w:val="000000" w:themeColor="text1"/>
          <w:rtl/>
          <w:rPrChange w:id="6740" w:author="yara ahmad" w:date="2021-04-18T08:34:00Z">
            <w:rPr>
              <w:rFonts w:ascii="Arial" w:eastAsia="Arial" w:hAnsi="Arial" w:cs="Arial"/>
              <w:color w:val="000000" w:themeColor="text1"/>
              <w:rtl/>
            </w:rPr>
          </w:rPrChange>
        </w:rPr>
        <w:t>הוספת מוצר לחנות עם כמות 0</w:t>
      </w:r>
      <w:r w:rsidRPr="00AE4B49">
        <w:rPr>
          <w:rFonts w:asciiTheme="majorBidi" w:eastAsia="Arial" w:hAnsiTheme="majorBidi" w:cstheme="majorBidi"/>
          <w:color w:val="000000" w:themeColor="text1"/>
          <w:rPrChange w:id="6741" w:author="yara ahmad" w:date="2021-04-18T08:34:00Z">
            <w:rPr>
              <w:rFonts w:ascii="Arial" w:eastAsia="Arial" w:hAnsi="Arial" w:cs="Arial"/>
              <w:color w:val="000000" w:themeColor="text1"/>
            </w:rPr>
          </w:rPrChange>
        </w:rPr>
        <w:t>.</w:t>
      </w:r>
    </w:p>
    <w:p w14:paraId="4DBE79DD" w14:textId="63C95796" w:rsidR="55183910" w:rsidRPr="00AE4B49" w:rsidRDefault="00B031AC" w:rsidP="55183910">
      <w:pPr>
        <w:rPr>
          <w:rFonts w:asciiTheme="majorBidi" w:eastAsia="Calibri" w:hAnsiTheme="majorBidi" w:cstheme="majorBidi"/>
          <w:color w:val="000000" w:themeColor="text1"/>
          <w:sz w:val="24"/>
          <w:szCs w:val="24"/>
          <w:rPrChange w:id="6742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</w:rPr>
          </w:rPrChange>
        </w:rPr>
      </w:pPr>
      <w:r w:rsidRPr="00AE4B49">
        <w:rPr>
          <w:rFonts w:asciiTheme="majorBidi" w:hAnsiTheme="majorBidi" w:cstheme="majorBidi"/>
          <w:noProof/>
          <w:rPrChange w:id="6743" w:author="yara ahmad" w:date="2021-04-18T08:34:00Z">
            <w:rPr>
              <w:noProof/>
            </w:rPr>
          </w:rPrChange>
        </w:rPr>
        <w:drawing>
          <wp:anchor distT="0" distB="0" distL="114300" distR="114300" simplePos="0" relativeHeight="251673600" behindDoc="0" locked="0" layoutInCell="1" allowOverlap="1" wp14:anchorId="372A26ED" wp14:editId="7696E7D1">
            <wp:simplePos x="0" y="0"/>
            <wp:positionH relativeFrom="column">
              <wp:posOffset>395605</wp:posOffset>
            </wp:positionH>
            <wp:positionV relativeFrom="paragraph">
              <wp:posOffset>137160</wp:posOffset>
            </wp:positionV>
            <wp:extent cx="5219065" cy="3246120"/>
            <wp:effectExtent l="0" t="0" r="635" b="0"/>
            <wp:wrapSquare wrapText="bothSides"/>
            <wp:docPr id="1413146857" name="Picture 14131468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9065" cy="3246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EAB6AEF" w14:textId="35801BCA" w:rsidR="2E136B27" w:rsidRPr="00AE4B49" w:rsidRDefault="2E136B27" w:rsidP="14BA959A">
      <w:pPr>
        <w:rPr>
          <w:rFonts w:asciiTheme="majorBidi" w:hAnsiTheme="majorBidi" w:cstheme="majorBidi"/>
          <w:rPrChange w:id="6744" w:author="yara ahmad" w:date="2021-04-18T08:34:00Z">
            <w:rPr/>
          </w:rPrChange>
        </w:rPr>
      </w:pPr>
    </w:p>
    <w:p w14:paraId="1AA18EE6" w14:textId="1860F547" w:rsidR="023C1F63" w:rsidRPr="00AE4B49" w:rsidRDefault="023C1F63" w:rsidP="7219525F">
      <w:pPr>
        <w:rPr>
          <w:rFonts w:asciiTheme="majorBidi" w:eastAsia="Calibri" w:hAnsiTheme="majorBidi" w:cstheme="majorBidi"/>
          <w:sz w:val="24"/>
          <w:szCs w:val="24"/>
          <w:u w:val="single"/>
          <w:rPrChange w:id="6745" w:author="yara ahmad" w:date="2021-04-18T08:34:00Z">
            <w:rPr>
              <w:rFonts w:ascii="Calibri" w:eastAsia="Calibri" w:hAnsi="Calibri" w:cs="Calibri"/>
              <w:sz w:val="24"/>
              <w:szCs w:val="24"/>
              <w:u w:val="single"/>
            </w:rPr>
          </w:rPrChange>
        </w:rPr>
      </w:pPr>
      <w:r w:rsidRPr="00AE4B49">
        <w:rPr>
          <w:rFonts w:asciiTheme="majorBidi" w:eastAsia="Calibri" w:hAnsiTheme="majorBidi" w:cstheme="majorBidi"/>
          <w:sz w:val="24"/>
          <w:szCs w:val="24"/>
          <w:u w:val="single"/>
          <w:rPrChange w:id="6746" w:author="yara ahmad" w:date="2021-04-18T08:34:00Z">
            <w:rPr>
              <w:rFonts w:ascii="Calibri" w:eastAsia="Calibri" w:hAnsi="Calibri" w:cs="Calibri"/>
              <w:sz w:val="24"/>
              <w:szCs w:val="24"/>
              <w:u w:val="single"/>
            </w:rPr>
          </w:rPrChange>
        </w:rPr>
        <w:t xml:space="preserve">4.1.2) </w:t>
      </w:r>
      <w:r w:rsidRPr="00AE4B49">
        <w:rPr>
          <w:rFonts w:asciiTheme="majorBidi" w:eastAsia="Calibri" w:hAnsiTheme="majorBidi" w:cstheme="majorBidi"/>
          <w:sz w:val="24"/>
          <w:szCs w:val="24"/>
          <w:u w:val="single"/>
          <w:rtl/>
          <w:rPrChange w:id="6747" w:author="yara ahmad" w:date="2021-04-18T08:34:00Z">
            <w:rPr>
              <w:rFonts w:ascii="Calibri" w:eastAsia="Calibri" w:hAnsi="Calibri" w:cs="Calibri"/>
              <w:sz w:val="24"/>
              <w:szCs w:val="24"/>
              <w:u w:val="single"/>
              <w:rtl/>
            </w:rPr>
          </w:rPrChange>
        </w:rPr>
        <w:t>עדכון פרטי מוצר</w:t>
      </w:r>
      <w:r w:rsidRPr="00AE4B49">
        <w:rPr>
          <w:rFonts w:asciiTheme="majorBidi" w:eastAsia="Calibri" w:hAnsiTheme="majorBidi" w:cstheme="majorBidi"/>
          <w:sz w:val="24"/>
          <w:szCs w:val="24"/>
          <w:u w:val="single"/>
          <w:rPrChange w:id="6748" w:author="yara ahmad" w:date="2021-04-18T08:34:00Z">
            <w:rPr>
              <w:rFonts w:ascii="Calibri" w:eastAsia="Calibri" w:hAnsi="Calibri" w:cs="Calibri"/>
              <w:sz w:val="24"/>
              <w:szCs w:val="24"/>
              <w:u w:val="single"/>
            </w:rPr>
          </w:rPrChange>
        </w:rPr>
        <w:t>:</w:t>
      </w:r>
    </w:p>
    <w:p w14:paraId="6989F2CA" w14:textId="624E89C5" w:rsidR="023C1F63" w:rsidRPr="00AE4B49" w:rsidRDefault="023C1F63" w:rsidP="7219525F">
      <w:pPr>
        <w:rPr>
          <w:rFonts w:asciiTheme="majorBidi" w:hAnsiTheme="majorBidi" w:cstheme="majorBidi"/>
          <w:rPrChange w:id="6749" w:author="yara ahmad" w:date="2021-04-18T08:34:00Z">
            <w:rPr/>
          </w:rPrChange>
        </w:rPr>
      </w:pPr>
      <w:r w:rsidRPr="00AE4B49">
        <w:rPr>
          <w:rFonts w:asciiTheme="majorBidi" w:eastAsia="Calibri" w:hAnsiTheme="majorBidi" w:cstheme="majorBidi"/>
          <w:color w:val="000000" w:themeColor="text1"/>
          <w:sz w:val="24"/>
          <w:szCs w:val="24"/>
          <w:u w:val="single"/>
          <w:rtl/>
          <w:rPrChange w:id="6750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  <w:u w:val="single"/>
              <w:rtl/>
            </w:rPr>
          </w:rPrChange>
        </w:rPr>
        <w:t>שחקנים</w:t>
      </w:r>
      <w:r w:rsidRPr="00AE4B49">
        <w:rPr>
          <w:rFonts w:asciiTheme="majorBidi" w:eastAsia="Calibri" w:hAnsiTheme="majorBidi" w:cstheme="majorBidi"/>
          <w:color w:val="000000" w:themeColor="text1"/>
          <w:sz w:val="24"/>
          <w:szCs w:val="24"/>
          <w:rtl/>
          <w:rPrChange w:id="6751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  <w:rtl/>
            </w:rPr>
          </w:rPrChange>
        </w:rPr>
        <w:t>:</w:t>
      </w:r>
      <w:r w:rsidRPr="00AE4B49">
        <w:rPr>
          <w:rFonts w:asciiTheme="majorBidi" w:hAnsiTheme="majorBidi" w:cstheme="majorBidi"/>
          <w:rPrChange w:id="6752" w:author="yara ahmad" w:date="2021-04-18T08:34:00Z">
            <w:rPr/>
          </w:rPrChange>
        </w:rPr>
        <w:br/>
      </w:r>
      <w:r w:rsidRPr="00AE4B49">
        <w:rPr>
          <w:rFonts w:asciiTheme="majorBidi" w:eastAsia="Calibri" w:hAnsiTheme="majorBidi" w:cstheme="majorBidi"/>
          <w:color w:val="000000" w:themeColor="text1"/>
          <w:sz w:val="24"/>
          <w:szCs w:val="24"/>
          <w:rtl/>
          <w:rPrChange w:id="6753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  <w:rtl/>
            </w:rPr>
          </w:rPrChange>
        </w:rPr>
        <w:t>בעל חנות,</w:t>
      </w:r>
      <w:r w:rsidR="0F371E43" w:rsidRPr="00AE4B49">
        <w:rPr>
          <w:rFonts w:asciiTheme="majorBidi" w:eastAsia="Calibri" w:hAnsiTheme="majorBidi" w:cstheme="majorBidi"/>
          <w:color w:val="000000" w:themeColor="text1"/>
          <w:sz w:val="24"/>
          <w:szCs w:val="24"/>
          <w:rtl/>
          <w:rPrChange w:id="6754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  <w:rtl/>
            </w:rPr>
          </w:rPrChange>
        </w:rPr>
        <w:t xml:space="preserve"> </w:t>
      </w:r>
      <w:r w:rsidRPr="00AE4B49">
        <w:rPr>
          <w:rFonts w:asciiTheme="majorBidi" w:eastAsia="Calibri" w:hAnsiTheme="majorBidi" w:cstheme="majorBidi"/>
          <w:color w:val="000000" w:themeColor="text1"/>
          <w:sz w:val="24"/>
          <w:szCs w:val="24"/>
          <w:rtl/>
          <w:rPrChange w:id="6755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  <w:rtl/>
            </w:rPr>
          </w:rPrChange>
        </w:rPr>
        <w:t>מערכת.</w:t>
      </w:r>
      <w:r w:rsidRPr="00AE4B49">
        <w:rPr>
          <w:rFonts w:asciiTheme="majorBidi" w:hAnsiTheme="majorBidi" w:cstheme="majorBidi"/>
          <w:rPrChange w:id="6756" w:author="yara ahmad" w:date="2021-04-18T08:34:00Z">
            <w:rPr/>
          </w:rPrChange>
        </w:rPr>
        <w:br/>
      </w:r>
      <w:r w:rsidRPr="00AE4B49">
        <w:rPr>
          <w:rFonts w:asciiTheme="majorBidi" w:eastAsia="Calibri" w:hAnsiTheme="majorBidi" w:cstheme="majorBidi"/>
          <w:color w:val="000000" w:themeColor="text1"/>
          <w:sz w:val="24"/>
          <w:szCs w:val="24"/>
          <w:rtl/>
          <w:rPrChange w:id="6757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  <w:rtl/>
            </w:rPr>
          </w:rPrChange>
        </w:rPr>
        <w:t>תנאי קדם</w:t>
      </w:r>
      <w:r w:rsidRPr="00AE4B49">
        <w:rPr>
          <w:rFonts w:asciiTheme="majorBidi" w:eastAsia="Calibri" w:hAnsiTheme="majorBidi" w:cstheme="majorBidi"/>
          <w:color w:val="000000" w:themeColor="text1"/>
          <w:sz w:val="24"/>
          <w:szCs w:val="24"/>
          <w:rPrChange w:id="6758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</w:rPr>
          </w:rPrChange>
        </w:rPr>
        <w:t>:</w:t>
      </w:r>
    </w:p>
    <w:p w14:paraId="23E6D8C1" w14:textId="2949FA96" w:rsidR="08C2ECBD" w:rsidRPr="00AE4B49" w:rsidRDefault="08C2ECBD" w:rsidP="14BA959A">
      <w:pPr>
        <w:pStyle w:val="ListParagraph"/>
        <w:numPr>
          <w:ilvl w:val="0"/>
          <w:numId w:val="30"/>
        </w:numPr>
        <w:rPr>
          <w:rFonts w:asciiTheme="majorBidi" w:eastAsiaTheme="minorEastAsia" w:hAnsiTheme="majorBidi" w:cstheme="majorBidi"/>
          <w:color w:val="000000" w:themeColor="text1"/>
          <w:sz w:val="24"/>
          <w:szCs w:val="24"/>
          <w:rPrChange w:id="6759" w:author="yara ahmad" w:date="2021-04-18T08:34:00Z">
            <w:rPr>
              <w:rFonts w:eastAsiaTheme="minorEastAsia"/>
              <w:color w:val="000000" w:themeColor="text1"/>
              <w:sz w:val="24"/>
              <w:szCs w:val="24"/>
            </w:rPr>
          </w:rPrChange>
        </w:rPr>
      </w:pPr>
      <w:r w:rsidRPr="00AE4B49">
        <w:rPr>
          <w:rFonts w:asciiTheme="majorBidi" w:eastAsia="Calibri" w:hAnsiTheme="majorBidi" w:cstheme="majorBidi"/>
          <w:color w:val="000000" w:themeColor="text1"/>
          <w:sz w:val="24"/>
          <w:szCs w:val="24"/>
          <w:rtl/>
          <w:rPrChange w:id="6760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  <w:rtl/>
            </w:rPr>
          </w:rPrChange>
        </w:rPr>
        <w:t>משתמש חייב להיות מחובר כבעל חנות של החנות שאליה הוא מנסה לבצע את הפעולה</w:t>
      </w:r>
      <w:r w:rsidRPr="00AE4B49">
        <w:rPr>
          <w:rFonts w:asciiTheme="majorBidi" w:eastAsia="Calibri" w:hAnsiTheme="majorBidi" w:cstheme="majorBidi"/>
          <w:color w:val="000000" w:themeColor="text1"/>
          <w:sz w:val="24"/>
          <w:szCs w:val="24"/>
          <w:rPrChange w:id="6761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</w:rPr>
          </w:rPrChange>
        </w:rPr>
        <w:t>.</w:t>
      </w:r>
    </w:p>
    <w:p w14:paraId="0E932F47" w14:textId="491809FB" w:rsidR="023C1F63" w:rsidRPr="00AE4B49" w:rsidRDefault="023C1F63" w:rsidP="7219525F">
      <w:pPr>
        <w:rPr>
          <w:rFonts w:asciiTheme="majorBidi" w:hAnsiTheme="majorBidi" w:cstheme="majorBidi"/>
          <w:rPrChange w:id="6762" w:author="yara ahmad" w:date="2021-04-18T08:34:00Z">
            <w:rPr/>
          </w:rPrChange>
        </w:rPr>
      </w:pPr>
      <w:r w:rsidRPr="00AE4B49">
        <w:rPr>
          <w:rFonts w:asciiTheme="majorBidi" w:eastAsia="Calibri" w:hAnsiTheme="majorBidi" w:cstheme="majorBidi"/>
          <w:color w:val="000000" w:themeColor="text1"/>
          <w:sz w:val="24"/>
          <w:szCs w:val="24"/>
          <w:u w:val="single"/>
          <w:rtl/>
          <w:rPrChange w:id="6763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  <w:u w:val="single"/>
              <w:rtl/>
            </w:rPr>
          </w:rPrChange>
        </w:rPr>
        <w:t>תנאי בתר</w:t>
      </w:r>
      <w:r w:rsidRPr="00AE4B49">
        <w:rPr>
          <w:rFonts w:asciiTheme="majorBidi" w:eastAsia="Calibri" w:hAnsiTheme="majorBidi" w:cstheme="majorBidi"/>
          <w:color w:val="000000" w:themeColor="text1"/>
          <w:sz w:val="24"/>
          <w:szCs w:val="24"/>
          <w:u w:val="single"/>
          <w:rPrChange w:id="6764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  <w:u w:val="single"/>
            </w:rPr>
          </w:rPrChange>
        </w:rPr>
        <w:t xml:space="preserve"> -</w:t>
      </w:r>
    </w:p>
    <w:p w14:paraId="50F69C41" w14:textId="794D1C55" w:rsidR="023C1F63" w:rsidRPr="00AE4B49" w:rsidRDefault="023C1F63" w:rsidP="14BA959A">
      <w:pPr>
        <w:pStyle w:val="ListParagraph"/>
        <w:numPr>
          <w:ilvl w:val="0"/>
          <w:numId w:val="29"/>
        </w:numPr>
        <w:rPr>
          <w:rFonts w:asciiTheme="majorBidi" w:eastAsiaTheme="minorEastAsia" w:hAnsiTheme="majorBidi" w:cstheme="majorBidi"/>
          <w:color w:val="000000" w:themeColor="text1"/>
          <w:sz w:val="24"/>
          <w:szCs w:val="24"/>
          <w:rPrChange w:id="6765" w:author="yara ahmad" w:date="2021-04-18T08:34:00Z">
            <w:rPr>
              <w:rFonts w:eastAsiaTheme="minorEastAsia"/>
              <w:color w:val="000000" w:themeColor="text1"/>
              <w:sz w:val="24"/>
              <w:szCs w:val="24"/>
            </w:rPr>
          </w:rPrChange>
        </w:rPr>
      </w:pPr>
      <w:r w:rsidRPr="00AE4B49">
        <w:rPr>
          <w:rFonts w:asciiTheme="majorBidi" w:eastAsia="Calibri" w:hAnsiTheme="majorBidi" w:cstheme="majorBidi"/>
          <w:color w:val="000000" w:themeColor="text1"/>
          <w:sz w:val="24"/>
          <w:szCs w:val="24"/>
          <w:rtl/>
          <w:rPrChange w:id="6766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  <w:rtl/>
            </w:rPr>
          </w:rPrChange>
        </w:rPr>
        <w:t>המוצר עודכן במחסן ובתפריט של החנות</w:t>
      </w:r>
      <w:r w:rsidRPr="00AE4B49">
        <w:rPr>
          <w:rFonts w:asciiTheme="majorBidi" w:eastAsia="Calibri" w:hAnsiTheme="majorBidi" w:cstheme="majorBidi"/>
          <w:color w:val="000000" w:themeColor="text1"/>
          <w:sz w:val="24"/>
          <w:szCs w:val="24"/>
          <w:rPrChange w:id="6767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</w:rPr>
          </w:rPrChange>
        </w:rPr>
        <w:t>.</w:t>
      </w:r>
    </w:p>
    <w:p w14:paraId="75A056BB" w14:textId="6A8A5AC8" w:rsidR="023C1F63" w:rsidRPr="00AE4B49" w:rsidRDefault="023C1F63" w:rsidP="7219525F">
      <w:pPr>
        <w:rPr>
          <w:rFonts w:asciiTheme="majorBidi" w:eastAsia="Calibri" w:hAnsiTheme="majorBidi" w:cstheme="majorBidi"/>
          <w:color w:val="000000" w:themeColor="text1"/>
          <w:sz w:val="24"/>
          <w:szCs w:val="24"/>
          <w:rPrChange w:id="6768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</w:rPr>
          </w:rPrChange>
        </w:rPr>
      </w:pPr>
      <w:r w:rsidRPr="00AE4B49">
        <w:rPr>
          <w:rFonts w:asciiTheme="majorBidi" w:eastAsia="Calibri" w:hAnsiTheme="majorBidi" w:cstheme="majorBidi"/>
          <w:color w:val="000000" w:themeColor="text1"/>
          <w:sz w:val="24"/>
          <w:szCs w:val="24"/>
          <w:u w:val="single"/>
          <w:rtl/>
          <w:rPrChange w:id="6769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  <w:u w:val="single"/>
              <w:rtl/>
            </w:rPr>
          </w:rPrChange>
        </w:rPr>
        <w:t>פרמטרים-</w:t>
      </w:r>
      <w:r w:rsidRPr="00AE4B49">
        <w:rPr>
          <w:rFonts w:asciiTheme="majorBidi" w:eastAsia="Calibri" w:hAnsiTheme="majorBidi" w:cstheme="majorBidi"/>
          <w:color w:val="000000" w:themeColor="text1"/>
          <w:sz w:val="24"/>
          <w:szCs w:val="24"/>
          <w:rtl/>
          <w:rPrChange w:id="6770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  <w:rtl/>
            </w:rPr>
          </w:rPrChange>
        </w:rPr>
        <w:t xml:space="preserve"> שם משתמש, שם חנות, שם מוצר, מחיר </w:t>
      </w:r>
      <w:r w:rsidR="62418BFC" w:rsidRPr="00AE4B49">
        <w:rPr>
          <w:rFonts w:asciiTheme="majorBidi" w:eastAsia="Calibri" w:hAnsiTheme="majorBidi" w:cstheme="majorBidi"/>
          <w:color w:val="000000" w:themeColor="text1"/>
          <w:sz w:val="24"/>
          <w:szCs w:val="24"/>
          <w:rtl/>
          <w:rPrChange w:id="6771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  <w:rtl/>
            </w:rPr>
          </w:rPrChange>
        </w:rPr>
        <w:t>חדש</w:t>
      </w:r>
      <w:r w:rsidRPr="00AE4B49">
        <w:rPr>
          <w:rFonts w:asciiTheme="majorBidi" w:eastAsia="Calibri" w:hAnsiTheme="majorBidi" w:cstheme="majorBidi"/>
          <w:color w:val="000000" w:themeColor="text1"/>
          <w:sz w:val="24"/>
          <w:szCs w:val="24"/>
          <w:rtl/>
          <w:rPrChange w:id="6772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  <w:rtl/>
            </w:rPr>
          </w:rPrChange>
        </w:rPr>
        <w:t>, כמות</w:t>
      </w:r>
      <w:r w:rsidR="6BBB84E6" w:rsidRPr="00AE4B49">
        <w:rPr>
          <w:rFonts w:asciiTheme="majorBidi" w:eastAsia="Calibri" w:hAnsiTheme="majorBidi" w:cstheme="majorBidi"/>
          <w:color w:val="000000" w:themeColor="text1"/>
          <w:sz w:val="24"/>
          <w:szCs w:val="24"/>
          <w:rtl/>
          <w:rPrChange w:id="6773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  <w:rtl/>
            </w:rPr>
          </w:rPrChange>
        </w:rPr>
        <w:t xml:space="preserve"> חדשה</w:t>
      </w:r>
      <w:r w:rsidRPr="00AE4B49">
        <w:rPr>
          <w:rFonts w:asciiTheme="majorBidi" w:eastAsia="Calibri" w:hAnsiTheme="majorBidi" w:cstheme="majorBidi"/>
          <w:color w:val="000000" w:themeColor="text1"/>
          <w:sz w:val="24"/>
          <w:szCs w:val="24"/>
          <w:rPrChange w:id="6774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</w:rPr>
          </w:rPrChange>
        </w:rPr>
        <w:t>.</w:t>
      </w:r>
    </w:p>
    <w:p w14:paraId="22A7FAE9" w14:textId="5953F75E" w:rsidR="023C1F63" w:rsidRPr="00AE4B49" w:rsidRDefault="023C1F63" w:rsidP="7219525F">
      <w:pPr>
        <w:rPr>
          <w:rFonts w:asciiTheme="majorBidi" w:hAnsiTheme="majorBidi" w:cstheme="majorBidi"/>
          <w:rPrChange w:id="6775" w:author="yara ahmad" w:date="2021-04-18T08:34:00Z">
            <w:rPr/>
          </w:rPrChange>
        </w:rPr>
      </w:pPr>
      <w:r w:rsidRPr="00AE4B49">
        <w:rPr>
          <w:rFonts w:asciiTheme="majorBidi" w:eastAsia="Calibri" w:hAnsiTheme="majorBidi" w:cstheme="majorBidi"/>
          <w:i/>
          <w:iCs/>
          <w:color w:val="000000" w:themeColor="text1"/>
          <w:sz w:val="24"/>
          <w:szCs w:val="24"/>
          <w:u w:val="single"/>
          <w:rtl/>
          <w:rPrChange w:id="6776" w:author="yara ahmad" w:date="2021-04-18T08:34:00Z">
            <w:rPr>
              <w:rFonts w:ascii="Calibri" w:eastAsia="Calibri" w:hAnsi="Calibri" w:cs="Calibri"/>
              <w:i/>
              <w:iCs/>
              <w:color w:val="000000" w:themeColor="text1"/>
              <w:sz w:val="24"/>
              <w:szCs w:val="24"/>
              <w:u w:val="single"/>
              <w:rtl/>
            </w:rPr>
          </w:rPrChange>
        </w:rPr>
        <w:t>תהליך התרחיש</w:t>
      </w:r>
      <w:r w:rsidRPr="00AE4B49">
        <w:rPr>
          <w:rFonts w:asciiTheme="majorBidi" w:eastAsia="Calibri" w:hAnsiTheme="majorBidi" w:cstheme="majorBidi"/>
          <w:i/>
          <w:iCs/>
          <w:color w:val="000000" w:themeColor="text1"/>
          <w:sz w:val="24"/>
          <w:szCs w:val="24"/>
          <w:u w:val="single"/>
          <w:rPrChange w:id="6777" w:author="yara ahmad" w:date="2021-04-18T08:34:00Z">
            <w:rPr>
              <w:rFonts w:ascii="Calibri" w:eastAsia="Calibri" w:hAnsi="Calibri" w:cs="Calibri"/>
              <w:i/>
              <w:iCs/>
              <w:color w:val="000000" w:themeColor="text1"/>
              <w:sz w:val="24"/>
              <w:szCs w:val="24"/>
              <w:u w:val="single"/>
            </w:rPr>
          </w:rPrChange>
        </w:rPr>
        <w:t>:</w:t>
      </w:r>
    </w:p>
    <w:p w14:paraId="5E4FAC45" w14:textId="14543A9C" w:rsidR="023C1F63" w:rsidRPr="00AE4B49" w:rsidRDefault="023C1F63" w:rsidP="7219525F">
      <w:pPr>
        <w:pStyle w:val="ListParagraph"/>
        <w:numPr>
          <w:ilvl w:val="0"/>
          <w:numId w:val="28"/>
        </w:numPr>
        <w:rPr>
          <w:rFonts w:asciiTheme="majorBidi" w:eastAsiaTheme="minorEastAsia" w:hAnsiTheme="majorBidi" w:cstheme="majorBidi"/>
          <w:color w:val="000000" w:themeColor="text1"/>
          <w:sz w:val="24"/>
          <w:szCs w:val="24"/>
          <w:rPrChange w:id="6778" w:author="yara ahmad" w:date="2021-04-18T08:34:00Z">
            <w:rPr>
              <w:rFonts w:eastAsiaTheme="minorEastAsia"/>
              <w:color w:val="000000" w:themeColor="text1"/>
              <w:sz w:val="24"/>
              <w:szCs w:val="24"/>
            </w:rPr>
          </w:rPrChange>
        </w:rPr>
      </w:pPr>
      <w:r w:rsidRPr="00AE4B49">
        <w:rPr>
          <w:rFonts w:asciiTheme="majorBidi" w:eastAsia="Calibri" w:hAnsiTheme="majorBidi" w:cstheme="majorBidi"/>
          <w:color w:val="000000" w:themeColor="text1"/>
          <w:sz w:val="24"/>
          <w:szCs w:val="24"/>
          <w:rtl/>
          <w:rPrChange w:id="6779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  <w:rtl/>
            </w:rPr>
          </w:rPrChange>
        </w:rPr>
        <w:t>בעל חנות: מבקש להוסיף מוצר במערכת</w:t>
      </w:r>
      <w:r w:rsidRPr="00AE4B49">
        <w:rPr>
          <w:rFonts w:asciiTheme="majorBidi" w:eastAsia="Calibri" w:hAnsiTheme="majorBidi" w:cstheme="majorBidi"/>
          <w:color w:val="000000" w:themeColor="text1"/>
          <w:sz w:val="24"/>
          <w:szCs w:val="24"/>
          <w:rPrChange w:id="6780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</w:rPr>
          </w:rPrChange>
        </w:rPr>
        <w:t>.</w:t>
      </w:r>
    </w:p>
    <w:p w14:paraId="69514674" w14:textId="756B44B1" w:rsidR="023C1F63" w:rsidRPr="00AE4B49" w:rsidRDefault="023C1F63" w:rsidP="7219525F">
      <w:pPr>
        <w:pStyle w:val="ListParagraph"/>
        <w:numPr>
          <w:ilvl w:val="0"/>
          <w:numId w:val="28"/>
        </w:numPr>
        <w:spacing w:after="0"/>
        <w:rPr>
          <w:rFonts w:asciiTheme="majorBidi" w:eastAsiaTheme="minorEastAsia" w:hAnsiTheme="majorBidi" w:cstheme="majorBidi"/>
          <w:color w:val="000000" w:themeColor="text1"/>
          <w:sz w:val="24"/>
          <w:szCs w:val="24"/>
          <w:rPrChange w:id="6781" w:author="yara ahmad" w:date="2021-04-18T08:34:00Z">
            <w:rPr>
              <w:rFonts w:eastAsiaTheme="minorEastAsia"/>
              <w:color w:val="000000" w:themeColor="text1"/>
              <w:sz w:val="24"/>
              <w:szCs w:val="24"/>
            </w:rPr>
          </w:rPrChange>
        </w:rPr>
      </w:pPr>
      <w:r w:rsidRPr="00AE4B49">
        <w:rPr>
          <w:rFonts w:asciiTheme="majorBidi" w:eastAsia="Calibri" w:hAnsiTheme="majorBidi" w:cstheme="majorBidi"/>
          <w:color w:val="000000" w:themeColor="text1"/>
          <w:sz w:val="24"/>
          <w:szCs w:val="24"/>
          <w:rtl/>
          <w:rPrChange w:id="6782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  <w:rtl/>
            </w:rPr>
          </w:rPrChange>
        </w:rPr>
        <w:t>מערכת: מחפשת במערכת האספקה את המוצר המתאים</w:t>
      </w:r>
      <w:r w:rsidR="7D067F61" w:rsidRPr="00AE4B49">
        <w:rPr>
          <w:rFonts w:asciiTheme="majorBidi" w:eastAsia="Calibri" w:hAnsiTheme="majorBidi" w:cstheme="majorBidi"/>
          <w:color w:val="000000" w:themeColor="text1"/>
          <w:sz w:val="24"/>
          <w:szCs w:val="24"/>
          <w:rtl/>
          <w:rPrChange w:id="6783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  <w:rtl/>
            </w:rPr>
          </w:rPrChange>
        </w:rPr>
        <w:t>.</w:t>
      </w:r>
    </w:p>
    <w:p w14:paraId="0A4F23EF" w14:textId="1C35AE14" w:rsidR="023C1F63" w:rsidRPr="00AE4B49" w:rsidRDefault="023C1F63" w:rsidP="7219525F">
      <w:pPr>
        <w:pStyle w:val="ListParagraph"/>
        <w:numPr>
          <w:ilvl w:val="0"/>
          <w:numId w:val="28"/>
        </w:numPr>
        <w:rPr>
          <w:rFonts w:asciiTheme="majorBidi" w:eastAsiaTheme="minorEastAsia" w:hAnsiTheme="majorBidi" w:cstheme="majorBidi"/>
          <w:color w:val="000000" w:themeColor="text1"/>
          <w:sz w:val="24"/>
          <w:szCs w:val="24"/>
          <w:rPrChange w:id="6784" w:author="yara ahmad" w:date="2021-04-18T08:34:00Z">
            <w:rPr>
              <w:rFonts w:eastAsiaTheme="minorEastAsia"/>
              <w:color w:val="000000" w:themeColor="text1"/>
              <w:sz w:val="24"/>
              <w:szCs w:val="24"/>
            </w:rPr>
          </w:rPrChange>
        </w:rPr>
      </w:pPr>
      <w:r w:rsidRPr="00AE4B49">
        <w:rPr>
          <w:rFonts w:asciiTheme="majorBidi" w:eastAsia="Calibri" w:hAnsiTheme="majorBidi" w:cstheme="majorBidi"/>
          <w:color w:val="000000" w:themeColor="text1"/>
          <w:sz w:val="24"/>
          <w:szCs w:val="24"/>
          <w:rtl/>
          <w:rPrChange w:id="6785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  <w:rtl/>
            </w:rPr>
          </w:rPrChange>
        </w:rPr>
        <w:t>מערכת אספקה: מחזירה מוצר מתאים במידה וקיים</w:t>
      </w:r>
    </w:p>
    <w:p w14:paraId="6ABD9D70" w14:textId="47EAE107" w:rsidR="023C1F63" w:rsidRPr="00AE4B49" w:rsidRDefault="023C1F63" w:rsidP="7219525F">
      <w:pPr>
        <w:pStyle w:val="ListParagraph"/>
        <w:numPr>
          <w:ilvl w:val="0"/>
          <w:numId w:val="28"/>
        </w:numPr>
        <w:rPr>
          <w:rFonts w:asciiTheme="majorBidi" w:eastAsiaTheme="minorEastAsia" w:hAnsiTheme="majorBidi" w:cstheme="majorBidi"/>
          <w:color w:val="000000" w:themeColor="text1"/>
          <w:sz w:val="24"/>
          <w:szCs w:val="24"/>
          <w:rPrChange w:id="6786" w:author="yara ahmad" w:date="2021-04-18T08:34:00Z">
            <w:rPr>
              <w:rFonts w:eastAsiaTheme="minorEastAsia"/>
              <w:color w:val="000000" w:themeColor="text1"/>
              <w:sz w:val="24"/>
              <w:szCs w:val="24"/>
            </w:rPr>
          </w:rPrChange>
        </w:rPr>
      </w:pPr>
      <w:r w:rsidRPr="00AE4B49">
        <w:rPr>
          <w:rFonts w:asciiTheme="majorBidi" w:eastAsia="Calibri" w:hAnsiTheme="majorBidi" w:cstheme="majorBidi"/>
          <w:color w:val="000000" w:themeColor="text1"/>
          <w:sz w:val="24"/>
          <w:szCs w:val="24"/>
          <w:rtl/>
          <w:rPrChange w:id="6787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  <w:rtl/>
            </w:rPr>
          </w:rPrChange>
        </w:rPr>
        <w:t>מערכת: במידה והמוצר היה קיים, מוסיף את המוצר עם הכמות שלו למאגר החנות, אחרת מוסיפה מופע חדש של המוצר</w:t>
      </w:r>
      <w:r w:rsidRPr="00AE4B49">
        <w:rPr>
          <w:rFonts w:asciiTheme="majorBidi" w:eastAsia="Calibri" w:hAnsiTheme="majorBidi" w:cstheme="majorBidi"/>
          <w:color w:val="000000" w:themeColor="text1"/>
          <w:sz w:val="24"/>
          <w:szCs w:val="24"/>
          <w:rPrChange w:id="6788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</w:rPr>
          </w:rPrChange>
        </w:rPr>
        <w:t>.</w:t>
      </w:r>
    </w:p>
    <w:p w14:paraId="40E066FC" w14:textId="300EF427" w:rsidR="023C1F63" w:rsidRPr="00AE4B49" w:rsidRDefault="023C1F63" w:rsidP="55183910">
      <w:pPr>
        <w:pStyle w:val="ListParagraph"/>
        <w:numPr>
          <w:ilvl w:val="0"/>
          <w:numId w:val="28"/>
        </w:numPr>
        <w:rPr>
          <w:ins w:id="6789" w:author="shadi obeed" w:date="2021-04-17T23:00:00Z"/>
          <w:rFonts w:asciiTheme="majorBidi" w:eastAsiaTheme="minorEastAsia" w:hAnsiTheme="majorBidi" w:cstheme="majorBidi"/>
          <w:color w:val="000000" w:themeColor="text1"/>
          <w:sz w:val="24"/>
          <w:szCs w:val="24"/>
          <w:rPrChange w:id="6790" w:author="yara ahmad" w:date="2021-04-18T08:34:00Z">
            <w:rPr>
              <w:ins w:id="6791" w:author="shadi obeed" w:date="2021-04-17T23:00:00Z"/>
              <w:rFonts w:eastAsiaTheme="minorEastAsia"/>
              <w:color w:val="000000" w:themeColor="text1"/>
              <w:sz w:val="24"/>
              <w:szCs w:val="24"/>
            </w:rPr>
          </w:rPrChange>
        </w:rPr>
      </w:pPr>
      <w:r w:rsidRPr="00AE4B49">
        <w:rPr>
          <w:rFonts w:asciiTheme="majorBidi" w:eastAsia="Calibri" w:hAnsiTheme="majorBidi" w:cstheme="majorBidi"/>
          <w:color w:val="000000" w:themeColor="text1"/>
          <w:sz w:val="24"/>
          <w:szCs w:val="24"/>
          <w:rtl/>
          <w:rPrChange w:id="6792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  <w:rtl/>
            </w:rPr>
          </w:rPrChange>
        </w:rPr>
        <w:t>מערכת: מחזיר עדכון לגבי הצלחת</w:t>
      </w:r>
      <w:r w:rsidR="760B3BC6" w:rsidRPr="00AE4B49">
        <w:rPr>
          <w:rFonts w:asciiTheme="majorBidi" w:eastAsia="Calibri" w:hAnsiTheme="majorBidi" w:cstheme="majorBidi"/>
          <w:color w:val="000000" w:themeColor="text1"/>
          <w:sz w:val="24"/>
          <w:szCs w:val="24"/>
          <w:rtl/>
          <w:rPrChange w:id="6793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  <w:rtl/>
            </w:rPr>
          </w:rPrChange>
        </w:rPr>
        <w:t xml:space="preserve"> </w:t>
      </w:r>
      <w:r w:rsidRPr="00AE4B49">
        <w:rPr>
          <w:rFonts w:asciiTheme="majorBidi" w:eastAsia="Calibri" w:hAnsiTheme="majorBidi" w:cstheme="majorBidi"/>
          <w:color w:val="000000" w:themeColor="text1"/>
          <w:sz w:val="24"/>
          <w:szCs w:val="24"/>
          <w:rtl/>
          <w:rPrChange w:id="6794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  <w:rtl/>
            </w:rPr>
          </w:rPrChange>
        </w:rPr>
        <w:t>התהליך</w:t>
      </w:r>
      <w:r w:rsidR="17073164" w:rsidRPr="00AE4B49">
        <w:rPr>
          <w:rFonts w:asciiTheme="majorBidi" w:eastAsia="Calibri" w:hAnsiTheme="majorBidi" w:cstheme="majorBidi"/>
          <w:color w:val="000000" w:themeColor="text1"/>
          <w:sz w:val="24"/>
          <w:szCs w:val="24"/>
          <w:rtl/>
          <w:rPrChange w:id="6795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  <w:rtl/>
            </w:rPr>
          </w:rPrChange>
        </w:rPr>
        <w:t>.</w:t>
      </w:r>
    </w:p>
    <w:p w14:paraId="0681DACB" w14:textId="77777777" w:rsidR="00E92D65" w:rsidRPr="00AE4B49" w:rsidRDefault="00E92D65">
      <w:pPr>
        <w:ind w:left="360"/>
        <w:rPr>
          <w:ins w:id="6796" w:author="shadi obeed" w:date="2021-04-17T23:00:00Z"/>
          <w:rFonts w:asciiTheme="majorBidi" w:eastAsiaTheme="minorEastAsia" w:hAnsiTheme="majorBidi" w:cstheme="majorBidi"/>
          <w:color w:val="000000" w:themeColor="text1"/>
          <w:sz w:val="24"/>
          <w:szCs w:val="24"/>
          <w:rPrChange w:id="6797" w:author="yara ahmad" w:date="2021-04-18T08:34:00Z">
            <w:rPr>
              <w:ins w:id="6798" w:author="shadi obeed" w:date="2021-04-17T23:00:00Z"/>
            </w:rPr>
          </w:rPrChange>
        </w:rPr>
        <w:pPrChange w:id="6799" w:author="shadi obeed" w:date="2021-04-17T23:00:00Z">
          <w:pPr>
            <w:pStyle w:val="ListParagraph"/>
            <w:numPr>
              <w:numId w:val="28"/>
            </w:numPr>
            <w:ind w:hanging="360"/>
          </w:pPr>
        </w:pPrChange>
      </w:pPr>
      <w:ins w:id="6800" w:author="shadi obeed" w:date="2021-04-17T23:00:00Z">
        <w:r w:rsidRPr="00AE4B49">
          <w:rPr>
            <w:rFonts w:asciiTheme="majorBidi" w:eastAsiaTheme="minorEastAsia" w:hAnsiTheme="majorBidi" w:cstheme="majorBidi" w:hint="cs"/>
            <w:color w:val="000000" w:themeColor="text1"/>
            <w:sz w:val="24"/>
            <w:szCs w:val="24"/>
            <w:u w:val="single"/>
            <w:rtl/>
            <w:rPrChange w:id="6801" w:author="yara ahmad" w:date="2021-04-18T08:34:00Z">
              <w:rPr>
                <w:rFonts w:hint="cs"/>
                <w:rtl/>
              </w:rPr>
            </w:rPrChange>
          </w:rPr>
          <w:t>תרחיש</w:t>
        </w:r>
        <w:r w:rsidRPr="00AE4B49">
          <w:rPr>
            <w:rFonts w:asciiTheme="majorBidi" w:eastAsiaTheme="minorEastAsia" w:hAnsiTheme="majorBidi" w:cstheme="majorBidi"/>
            <w:color w:val="000000" w:themeColor="text1"/>
            <w:sz w:val="24"/>
            <w:szCs w:val="24"/>
            <w:u w:val="single"/>
            <w:rtl/>
            <w:rPrChange w:id="6802" w:author="yara ahmad" w:date="2021-04-18T08:34:00Z">
              <w:rPr>
                <w:rtl/>
              </w:rPr>
            </w:rPrChange>
          </w:rPr>
          <w:t xml:space="preserve"> </w:t>
        </w:r>
        <w:r w:rsidRPr="00AE4B49">
          <w:rPr>
            <w:rFonts w:asciiTheme="majorBidi" w:eastAsiaTheme="minorEastAsia" w:hAnsiTheme="majorBidi" w:cstheme="majorBidi" w:hint="cs"/>
            <w:color w:val="000000" w:themeColor="text1"/>
            <w:sz w:val="24"/>
            <w:szCs w:val="24"/>
            <w:u w:val="single"/>
            <w:rtl/>
            <w:rPrChange w:id="6803" w:author="yara ahmad" w:date="2021-04-18T08:34:00Z">
              <w:rPr>
                <w:rFonts w:hint="cs"/>
                <w:rtl/>
              </w:rPr>
            </w:rPrChange>
          </w:rPr>
          <w:t>חילופי</w:t>
        </w:r>
        <w:r w:rsidRPr="00AE4B49">
          <w:rPr>
            <w:rFonts w:asciiTheme="majorBidi" w:eastAsiaTheme="minorEastAsia" w:hAnsiTheme="majorBidi" w:cstheme="majorBidi"/>
            <w:color w:val="000000" w:themeColor="text1"/>
            <w:sz w:val="24"/>
            <w:szCs w:val="24"/>
            <w:rtl/>
            <w:rPrChange w:id="6804" w:author="yara ahmad" w:date="2021-04-18T08:34:00Z">
              <w:rPr>
                <w:rtl/>
              </w:rPr>
            </w:rPrChange>
          </w:rPr>
          <w:t xml:space="preserve"> : </w:t>
        </w:r>
        <w:r w:rsidRPr="00AE4B49">
          <w:rPr>
            <w:rFonts w:asciiTheme="majorBidi" w:eastAsiaTheme="minorEastAsia" w:hAnsiTheme="majorBidi" w:cstheme="majorBidi" w:hint="cs"/>
            <w:color w:val="000000" w:themeColor="text1"/>
            <w:sz w:val="24"/>
            <w:szCs w:val="24"/>
            <w:rtl/>
            <w:rPrChange w:id="6805" w:author="yara ahmad" w:date="2021-04-18T08:34:00Z">
              <w:rPr>
                <w:rFonts w:hint="cs"/>
                <w:rtl/>
              </w:rPr>
            </w:rPrChange>
          </w:rPr>
          <w:t>אין</w:t>
        </w:r>
        <w:r w:rsidRPr="00AE4B49">
          <w:rPr>
            <w:rFonts w:asciiTheme="majorBidi" w:eastAsiaTheme="minorEastAsia" w:hAnsiTheme="majorBidi" w:cstheme="majorBidi"/>
            <w:color w:val="000000" w:themeColor="text1"/>
            <w:sz w:val="24"/>
            <w:szCs w:val="24"/>
            <w:rtl/>
            <w:rPrChange w:id="6806" w:author="yara ahmad" w:date="2021-04-18T08:34:00Z">
              <w:rPr>
                <w:rtl/>
              </w:rPr>
            </w:rPrChange>
          </w:rPr>
          <w:t>.</w:t>
        </w:r>
      </w:ins>
    </w:p>
    <w:p w14:paraId="48B94466" w14:textId="77777777" w:rsidR="00E92D65" w:rsidRPr="00AE4B49" w:rsidRDefault="00E92D65">
      <w:pPr>
        <w:pStyle w:val="ListParagraph"/>
        <w:rPr>
          <w:rFonts w:asciiTheme="majorBidi" w:eastAsiaTheme="minorEastAsia" w:hAnsiTheme="majorBidi" w:cstheme="majorBidi"/>
          <w:color w:val="000000" w:themeColor="text1"/>
          <w:sz w:val="24"/>
          <w:szCs w:val="24"/>
          <w:rPrChange w:id="6807" w:author="yara ahmad" w:date="2021-04-18T08:34:00Z">
            <w:rPr>
              <w:rFonts w:eastAsiaTheme="minorEastAsia"/>
              <w:color w:val="000000" w:themeColor="text1"/>
              <w:sz w:val="24"/>
              <w:szCs w:val="24"/>
            </w:rPr>
          </w:rPrChange>
        </w:rPr>
        <w:pPrChange w:id="6808" w:author="shadi obeed" w:date="2021-04-17T23:00:00Z">
          <w:pPr>
            <w:pStyle w:val="ListParagraph"/>
            <w:numPr>
              <w:numId w:val="28"/>
            </w:numPr>
            <w:ind w:hanging="360"/>
          </w:pPr>
        </w:pPrChange>
      </w:pPr>
    </w:p>
    <w:p w14:paraId="36956D99" w14:textId="352F6C69" w:rsidR="30ADD7F5" w:rsidRPr="00AE4B49" w:rsidRDefault="30ADD7F5" w:rsidP="55183910">
      <w:pPr>
        <w:rPr>
          <w:rFonts w:asciiTheme="majorBidi" w:eastAsia="Calibri" w:hAnsiTheme="majorBidi" w:cstheme="majorBidi"/>
          <w:color w:val="000000" w:themeColor="text1"/>
          <w:sz w:val="24"/>
          <w:szCs w:val="24"/>
          <w:u w:val="single"/>
          <w:rPrChange w:id="6809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  <w:u w:val="single"/>
            </w:rPr>
          </w:rPrChange>
        </w:rPr>
      </w:pPr>
      <w:r w:rsidRPr="00AE4B49">
        <w:rPr>
          <w:rFonts w:asciiTheme="majorBidi" w:eastAsia="Calibri" w:hAnsiTheme="majorBidi" w:cstheme="majorBidi"/>
          <w:color w:val="000000" w:themeColor="text1"/>
          <w:sz w:val="24"/>
          <w:szCs w:val="24"/>
          <w:u w:val="single"/>
          <w:rtl/>
          <w:rPrChange w:id="6810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  <w:u w:val="single"/>
              <w:rtl/>
            </w:rPr>
          </w:rPrChange>
        </w:rPr>
        <w:t>טסטים</w:t>
      </w:r>
      <w:r w:rsidRPr="00AE4B49">
        <w:rPr>
          <w:rFonts w:asciiTheme="majorBidi" w:eastAsia="Calibri" w:hAnsiTheme="majorBidi" w:cstheme="majorBidi"/>
          <w:color w:val="000000" w:themeColor="text1"/>
          <w:sz w:val="24"/>
          <w:szCs w:val="24"/>
          <w:u w:val="single"/>
          <w:rPrChange w:id="6811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  <w:u w:val="single"/>
            </w:rPr>
          </w:rPrChange>
        </w:rPr>
        <w:t>:</w:t>
      </w:r>
    </w:p>
    <w:p w14:paraId="76067F2B" w14:textId="5144A880" w:rsidR="421319E0" w:rsidRPr="00AE4B49" w:rsidRDefault="421319E0" w:rsidP="55183910">
      <w:pPr>
        <w:rPr>
          <w:rFonts w:asciiTheme="majorBidi" w:eastAsia="Arial" w:hAnsiTheme="majorBidi" w:cstheme="majorBidi"/>
          <w:color w:val="000000" w:themeColor="text1"/>
          <w:rPrChange w:id="6812" w:author="yara ahmad" w:date="2021-04-18T08:34:00Z">
            <w:rPr>
              <w:rFonts w:ascii="Arial" w:eastAsia="Arial" w:hAnsi="Arial" w:cs="Arial"/>
              <w:color w:val="000000" w:themeColor="text1"/>
            </w:rPr>
          </w:rPrChange>
        </w:rPr>
      </w:pPr>
      <w:r w:rsidRPr="00AE4B49">
        <w:rPr>
          <w:rFonts w:asciiTheme="majorBidi" w:eastAsia="Arial" w:hAnsiTheme="majorBidi" w:cstheme="majorBidi"/>
          <w:color w:val="000000" w:themeColor="text1"/>
          <w:rtl/>
          <w:rPrChange w:id="6813" w:author="yara ahmad" w:date="2021-04-18T08:34:00Z">
            <w:rPr>
              <w:rFonts w:ascii="Arial" w:eastAsia="Arial" w:hAnsi="Arial" w:cs="Arial"/>
              <w:color w:val="000000" w:themeColor="text1"/>
              <w:rtl/>
            </w:rPr>
          </w:rPrChange>
        </w:rPr>
        <w:lastRenderedPageBreak/>
        <w:t>עריכת מוצר שקיים בחנות באופן תקין</w:t>
      </w:r>
      <w:r w:rsidRPr="00AE4B49">
        <w:rPr>
          <w:rFonts w:asciiTheme="majorBidi" w:eastAsia="Arial" w:hAnsiTheme="majorBidi" w:cstheme="majorBidi"/>
          <w:color w:val="000000" w:themeColor="text1"/>
          <w:rPrChange w:id="6814" w:author="yara ahmad" w:date="2021-04-18T08:34:00Z">
            <w:rPr>
              <w:rFonts w:ascii="Arial" w:eastAsia="Arial" w:hAnsi="Arial" w:cs="Arial"/>
              <w:color w:val="000000" w:themeColor="text1"/>
            </w:rPr>
          </w:rPrChange>
        </w:rPr>
        <w:t>.</w:t>
      </w:r>
    </w:p>
    <w:p w14:paraId="54B00559" w14:textId="4C063810" w:rsidR="421319E0" w:rsidRPr="00AE4B49" w:rsidRDefault="421319E0" w:rsidP="55183910">
      <w:pPr>
        <w:rPr>
          <w:rFonts w:asciiTheme="majorBidi" w:eastAsia="Arial" w:hAnsiTheme="majorBidi" w:cstheme="majorBidi"/>
          <w:color w:val="000000" w:themeColor="text1"/>
          <w:rPrChange w:id="6815" w:author="yara ahmad" w:date="2021-04-18T08:34:00Z">
            <w:rPr>
              <w:rFonts w:ascii="Arial" w:eastAsia="Arial" w:hAnsi="Arial" w:cs="Arial"/>
              <w:color w:val="000000" w:themeColor="text1"/>
            </w:rPr>
          </w:rPrChange>
        </w:rPr>
      </w:pPr>
      <w:r w:rsidRPr="00AE4B49">
        <w:rPr>
          <w:rFonts w:asciiTheme="majorBidi" w:eastAsia="Arial" w:hAnsiTheme="majorBidi" w:cstheme="majorBidi"/>
          <w:color w:val="000000" w:themeColor="text1"/>
          <w:rtl/>
          <w:rPrChange w:id="6816" w:author="yara ahmad" w:date="2021-04-18T08:34:00Z">
            <w:rPr>
              <w:rFonts w:ascii="Arial" w:eastAsia="Arial" w:hAnsi="Arial" w:cs="Arial"/>
              <w:color w:val="000000" w:themeColor="text1"/>
              <w:rtl/>
            </w:rPr>
          </w:rPrChange>
        </w:rPr>
        <w:t>עריכת מוצר שלא קיים בחנות וצלפות להודעת שגיאה</w:t>
      </w:r>
      <w:r w:rsidRPr="00AE4B49">
        <w:rPr>
          <w:rFonts w:asciiTheme="majorBidi" w:eastAsia="Arial" w:hAnsiTheme="majorBidi" w:cstheme="majorBidi"/>
          <w:color w:val="000000" w:themeColor="text1"/>
          <w:rPrChange w:id="6817" w:author="yara ahmad" w:date="2021-04-18T08:34:00Z">
            <w:rPr>
              <w:rFonts w:ascii="Arial" w:eastAsia="Arial" w:hAnsi="Arial" w:cs="Arial"/>
              <w:color w:val="000000" w:themeColor="text1"/>
            </w:rPr>
          </w:rPrChange>
        </w:rPr>
        <w:t>.</w:t>
      </w:r>
    </w:p>
    <w:p w14:paraId="033EB965" w14:textId="01E44B0E" w:rsidR="55183910" w:rsidRPr="00AE4B49" w:rsidRDefault="55183910" w:rsidP="55183910">
      <w:pPr>
        <w:rPr>
          <w:rFonts w:asciiTheme="majorBidi" w:eastAsia="Calibri" w:hAnsiTheme="majorBidi" w:cstheme="majorBidi"/>
          <w:color w:val="000000" w:themeColor="text1"/>
          <w:sz w:val="24"/>
          <w:szCs w:val="24"/>
          <w:rtl/>
          <w:rPrChange w:id="6818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  <w:rtl/>
            </w:rPr>
          </w:rPrChange>
        </w:rPr>
      </w:pPr>
    </w:p>
    <w:p w14:paraId="22BCD366" w14:textId="26A0A8D3" w:rsidR="7219525F" w:rsidRPr="00AE4B49" w:rsidRDefault="43707800" w:rsidP="14BA959A">
      <w:pPr>
        <w:rPr>
          <w:rFonts w:asciiTheme="majorBidi" w:hAnsiTheme="majorBidi" w:cstheme="majorBidi"/>
          <w:rPrChange w:id="6819" w:author="yara ahmad" w:date="2021-04-18T08:34:00Z">
            <w:rPr/>
          </w:rPrChange>
        </w:rPr>
      </w:pPr>
      <w:r w:rsidRPr="00AE4B49">
        <w:rPr>
          <w:rFonts w:asciiTheme="majorBidi" w:hAnsiTheme="majorBidi" w:cstheme="majorBidi"/>
          <w:noProof/>
          <w:rPrChange w:id="6820" w:author="yara ahmad" w:date="2021-04-18T08:34:00Z">
            <w:rPr>
              <w:noProof/>
            </w:rPr>
          </w:rPrChange>
        </w:rPr>
        <w:drawing>
          <wp:inline distT="0" distB="0" distL="0" distR="0" wp14:anchorId="11877308" wp14:editId="528E33C4">
            <wp:extent cx="4462151" cy="3476760"/>
            <wp:effectExtent l="0" t="0" r="0" b="9525"/>
            <wp:docPr id="1522724387" name="Picture 1522724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8079" cy="348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AF705" w14:textId="30972542" w:rsidR="7219525F" w:rsidRPr="00AE4B49" w:rsidRDefault="7219525F" w:rsidP="7219525F">
      <w:pPr>
        <w:rPr>
          <w:rFonts w:asciiTheme="majorBidi" w:eastAsia="Calibri" w:hAnsiTheme="majorBidi" w:cstheme="majorBidi"/>
          <w:color w:val="000000" w:themeColor="text1"/>
          <w:sz w:val="24"/>
          <w:szCs w:val="24"/>
          <w:rPrChange w:id="6821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</w:rPr>
          </w:rPrChange>
        </w:rPr>
      </w:pPr>
    </w:p>
    <w:p w14:paraId="62FB06A1" w14:textId="0AAAACAE" w:rsidR="023C1F63" w:rsidRPr="00AE4B49" w:rsidRDefault="023C1F63" w:rsidP="7219525F">
      <w:pPr>
        <w:rPr>
          <w:rFonts w:asciiTheme="majorBidi" w:eastAsia="Calibri" w:hAnsiTheme="majorBidi" w:cstheme="majorBidi"/>
          <w:sz w:val="24"/>
          <w:szCs w:val="24"/>
          <w:u w:val="single"/>
          <w:rPrChange w:id="6822" w:author="yara ahmad" w:date="2021-04-18T08:34:00Z">
            <w:rPr>
              <w:rFonts w:ascii="Calibri" w:eastAsia="Calibri" w:hAnsi="Calibri" w:cs="Calibri"/>
              <w:sz w:val="24"/>
              <w:szCs w:val="24"/>
              <w:u w:val="single"/>
            </w:rPr>
          </w:rPrChange>
        </w:rPr>
      </w:pPr>
      <w:r w:rsidRPr="00AE4B49">
        <w:rPr>
          <w:rFonts w:asciiTheme="majorBidi" w:eastAsia="Calibri" w:hAnsiTheme="majorBidi" w:cstheme="majorBidi"/>
          <w:sz w:val="24"/>
          <w:szCs w:val="24"/>
          <w:u w:val="single"/>
          <w:rPrChange w:id="6823" w:author="yara ahmad" w:date="2021-04-18T08:34:00Z">
            <w:rPr>
              <w:rFonts w:ascii="Calibri" w:eastAsia="Calibri" w:hAnsi="Calibri" w:cs="Calibri"/>
              <w:sz w:val="24"/>
              <w:szCs w:val="24"/>
              <w:u w:val="single"/>
            </w:rPr>
          </w:rPrChange>
        </w:rPr>
        <w:t xml:space="preserve">4.1.3) </w:t>
      </w:r>
      <w:r w:rsidRPr="00AE4B49">
        <w:rPr>
          <w:rFonts w:asciiTheme="majorBidi" w:eastAsia="Calibri" w:hAnsiTheme="majorBidi" w:cstheme="majorBidi"/>
          <w:sz w:val="24"/>
          <w:szCs w:val="24"/>
          <w:u w:val="single"/>
          <w:rtl/>
          <w:rPrChange w:id="6824" w:author="yara ahmad" w:date="2021-04-18T08:34:00Z">
            <w:rPr>
              <w:rFonts w:ascii="Calibri" w:eastAsia="Calibri" w:hAnsi="Calibri" w:cs="Calibri"/>
              <w:sz w:val="24"/>
              <w:szCs w:val="24"/>
              <w:u w:val="single"/>
              <w:rtl/>
            </w:rPr>
          </w:rPrChange>
        </w:rPr>
        <w:t>מחיקת מוצר</w:t>
      </w:r>
      <w:r w:rsidRPr="00AE4B49">
        <w:rPr>
          <w:rFonts w:asciiTheme="majorBidi" w:eastAsia="Calibri" w:hAnsiTheme="majorBidi" w:cstheme="majorBidi"/>
          <w:sz w:val="24"/>
          <w:szCs w:val="24"/>
          <w:u w:val="single"/>
          <w:rPrChange w:id="6825" w:author="yara ahmad" w:date="2021-04-18T08:34:00Z">
            <w:rPr>
              <w:rFonts w:ascii="Calibri" w:eastAsia="Calibri" w:hAnsi="Calibri" w:cs="Calibri"/>
              <w:sz w:val="24"/>
              <w:szCs w:val="24"/>
              <w:u w:val="single"/>
            </w:rPr>
          </w:rPrChange>
        </w:rPr>
        <w:t>:</w:t>
      </w:r>
    </w:p>
    <w:p w14:paraId="6BE519E5" w14:textId="658A3450" w:rsidR="023C1F63" w:rsidRPr="00AE4B49" w:rsidRDefault="023C1F63" w:rsidP="7219525F">
      <w:pPr>
        <w:rPr>
          <w:rFonts w:asciiTheme="majorBidi" w:eastAsia="Calibri" w:hAnsiTheme="majorBidi" w:cstheme="majorBidi"/>
          <w:color w:val="000000" w:themeColor="text1"/>
          <w:sz w:val="24"/>
          <w:szCs w:val="24"/>
          <w:rPrChange w:id="6826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</w:rPr>
          </w:rPrChange>
        </w:rPr>
      </w:pPr>
      <w:r w:rsidRPr="00AE4B49">
        <w:rPr>
          <w:rFonts w:asciiTheme="majorBidi" w:eastAsia="Calibri" w:hAnsiTheme="majorBidi" w:cstheme="majorBidi"/>
          <w:color w:val="000000" w:themeColor="text1"/>
          <w:sz w:val="24"/>
          <w:szCs w:val="24"/>
          <w:u w:val="single"/>
          <w:rtl/>
          <w:rPrChange w:id="6827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  <w:u w:val="single"/>
              <w:rtl/>
            </w:rPr>
          </w:rPrChange>
        </w:rPr>
        <w:t xml:space="preserve">שחקנים: </w:t>
      </w:r>
      <w:r w:rsidRPr="00AE4B49">
        <w:rPr>
          <w:rFonts w:asciiTheme="majorBidi" w:eastAsia="Calibri" w:hAnsiTheme="majorBidi" w:cstheme="majorBidi"/>
          <w:color w:val="000000" w:themeColor="text1"/>
          <w:sz w:val="24"/>
          <w:szCs w:val="24"/>
          <w:rtl/>
          <w:rPrChange w:id="6828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  <w:rtl/>
            </w:rPr>
          </w:rPrChange>
        </w:rPr>
        <w:t>בעל חנות, מערכת</w:t>
      </w:r>
      <w:r w:rsidRPr="00AE4B49">
        <w:rPr>
          <w:rFonts w:asciiTheme="majorBidi" w:hAnsiTheme="majorBidi" w:cstheme="majorBidi"/>
          <w:rPrChange w:id="6829" w:author="yara ahmad" w:date="2021-04-18T08:34:00Z">
            <w:rPr/>
          </w:rPrChange>
        </w:rPr>
        <w:br/>
      </w:r>
      <w:r w:rsidRPr="00AE4B49">
        <w:rPr>
          <w:rFonts w:asciiTheme="majorBidi" w:eastAsia="Calibri" w:hAnsiTheme="majorBidi" w:cstheme="majorBidi"/>
          <w:color w:val="000000" w:themeColor="text1"/>
          <w:sz w:val="24"/>
          <w:szCs w:val="24"/>
          <w:rtl/>
          <w:rPrChange w:id="6830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  <w:rtl/>
            </w:rPr>
          </w:rPrChange>
        </w:rPr>
        <w:t>תנאי קדם -</w:t>
      </w:r>
      <w:r w:rsidRPr="00AE4B49">
        <w:rPr>
          <w:rFonts w:asciiTheme="majorBidi" w:eastAsia="Calibri" w:hAnsiTheme="majorBidi" w:cstheme="majorBidi"/>
          <w:color w:val="000000" w:themeColor="text1"/>
          <w:sz w:val="24"/>
          <w:szCs w:val="24"/>
          <w:rPrChange w:id="6831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</w:rPr>
          </w:rPrChange>
        </w:rPr>
        <w:t xml:space="preserve"> </w:t>
      </w:r>
    </w:p>
    <w:p w14:paraId="1A3CA46A" w14:textId="0E8D4620" w:rsidR="1D277F7E" w:rsidRPr="00AE4B49" w:rsidRDefault="1D277F7E" w:rsidP="14BA959A">
      <w:pPr>
        <w:pStyle w:val="ListParagraph"/>
        <w:numPr>
          <w:ilvl w:val="0"/>
          <w:numId w:val="33"/>
        </w:numPr>
        <w:rPr>
          <w:rFonts w:asciiTheme="majorBidi" w:eastAsiaTheme="minorEastAsia" w:hAnsiTheme="majorBidi" w:cstheme="majorBidi"/>
          <w:color w:val="000000" w:themeColor="text1"/>
          <w:sz w:val="24"/>
          <w:szCs w:val="24"/>
          <w:rPrChange w:id="6832" w:author="yara ahmad" w:date="2021-04-18T08:34:00Z">
            <w:rPr>
              <w:rFonts w:eastAsiaTheme="minorEastAsia"/>
              <w:color w:val="000000" w:themeColor="text1"/>
              <w:sz w:val="24"/>
              <w:szCs w:val="24"/>
            </w:rPr>
          </w:rPrChange>
        </w:rPr>
      </w:pPr>
      <w:r w:rsidRPr="00AE4B49">
        <w:rPr>
          <w:rFonts w:asciiTheme="majorBidi" w:eastAsia="Calibri" w:hAnsiTheme="majorBidi" w:cstheme="majorBidi"/>
          <w:color w:val="000000" w:themeColor="text1"/>
          <w:sz w:val="24"/>
          <w:szCs w:val="24"/>
          <w:rtl/>
          <w:rPrChange w:id="6833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  <w:rtl/>
            </w:rPr>
          </w:rPrChange>
        </w:rPr>
        <w:t>משתמש חייב להיות מחובר כבעל חנות של החנות שאליה הוא מנסה לבצע את הפעולה</w:t>
      </w:r>
      <w:r w:rsidRPr="00AE4B49">
        <w:rPr>
          <w:rFonts w:asciiTheme="majorBidi" w:eastAsia="Calibri" w:hAnsiTheme="majorBidi" w:cstheme="majorBidi"/>
          <w:color w:val="000000" w:themeColor="text1"/>
          <w:sz w:val="24"/>
          <w:szCs w:val="24"/>
          <w:rPrChange w:id="6834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</w:rPr>
          </w:rPrChange>
        </w:rPr>
        <w:t>.</w:t>
      </w:r>
    </w:p>
    <w:p w14:paraId="409CC9A6" w14:textId="58C819E5" w:rsidR="023C1F63" w:rsidRPr="00AE4B49" w:rsidRDefault="023C1F63" w:rsidP="7219525F">
      <w:pPr>
        <w:rPr>
          <w:rFonts w:asciiTheme="majorBidi" w:hAnsiTheme="majorBidi" w:cstheme="majorBidi"/>
          <w:rPrChange w:id="6835" w:author="yara ahmad" w:date="2021-04-18T08:34:00Z">
            <w:rPr/>
          </w:rPrChange>
        </w:rPr>
      </w:pPr>
      <w:r w:rsidRPr="00AE4B49">
        <w:rPr>
          <w:rFonts w:asciiTheme="majorBidi" w:eastAsia="Calibri" w:hAnsiTheme="majorBidi" w:cstheme="majorBidi"/>
          <w:color w:val="000000" w:themeColor="text1"/>
          <w:sz w:val="24"/>
          <w:szCs w:val="24"/>
          <w:u w:val="single"/>
          <w:rtl/>
          <w:rPrChange w:id="6836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  <w:u w:val="single"/>
              <w:rtl/>
            </w:rPr>
          </w:rPrChange>
        </w:rPr>
        <w:t>תנאי בתר -</w:t>
      </w:r>
      <w:r w:rsidRPr="00AE4B49">
        <w:rPr>
          <w:rFonts w:asciiTheme="majorBidi" w:eastAsia="Calibri" w:hAnsiTheme="majorBidi" w:cstheme="majorBidi"/>
          <w:color w:val="000000" w:themeColor="text1"/>
          <w:sz w:val="24"/>
          <w:szCs w:val="24"/>
          <w:u w:val="single"/>
          <w:rPrChange w:id="6837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  <w:u w:val="single"/>
            </w:rPr>
          </w:rPrChange>
        </w:rPr>
        <w:t xml:space="preserve"> </w:t>
      </w:r>
    </w:p>
    <w:p w14:paraId="5F0FA9FA" w14:textId="08D4E7DF" w:rsidR="023C1F63" w:rsidRPr="00AE4B49" w:rsidRDefault="023C1F63" w:rsidP="7219525F">
      <w:pPr>
        <w:pStyle w:val="ListParagraph"/>
        <w:numPr>
          <w:ilvl w:val="0"/>
          <w:numId w:val="32"/>
        </w:numPr>
        <w:rPr>
          <w:rFonts w:asciiTheme="majorBidi" w:eastAsiaTheme="minorEastAsia" w:hAnsiTheme="majorBidi" w:cstheme="majorBidi"/>
          <w:color w:val="000000" w:themeColor="text1"/>
          <w:sz w:val="24"/>
          <w:szCs w:val="24"/>
          <w:rPrChange w:id="6838" w:author="yara ahmad" w:date="2021-04-18T08:34:00Z">
            <w:rPr>
              <w:rFonts w:eastAsiaTheme="minorEastAsia"/>
              <w:color w:val="000000" w:themeColor="text1"/>
              <w:sz w:val="24"/>
              <w:szCs w:val="24"/>
            </w:rPr>
          </w:rPrChange>
        </w:rPr>
      </w:pPr>
      <w:r w:rsidRPr="00AE4B49">
        <w:rPr>
          <w:rFonts w:asciiTheme="majorBidi" w:eastAsia="Calibri" w:hAnsiTheme="majorBidi" w:cstheme="majorBidi"/>
          <w:color w:val="000000" w:themeColor="text1"/>
          <w:sz w:val="24"/>
          <w:szCs w:val="24"/>
          <w:rtl/>
          <w:rPrChange w:id="6839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  <w:rtl/>
            </w:rPr>
          </w:rPrChange>
        </w:rPr>
        <w:t>המוצר נמחק ממאגר החנות</w:t>
      </w:r>
      <w:r w:rsidRPr="00AE4B49">
        <w:rPr>
          <w:rFonts w:asciiTheme="majorBidi" w:eastAsia="Calibri" w:hAnsiTheme="majorBidi" w:cstheme="majorBidi"/>
          <w:color w:val="000000" w:themeColor="text1"/>
          <w:sz w:val="24"/>
          <w:szCs w:val="24"/>
          <w:rPrChange w:id="6840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</w:rPr>
          </w:rPrChange>
        </w:rPr>
        <w:t>.</w:t>
      </w:r>
    </w:p>
    <w:p w14:paraId="2ED52E21" w14:textId="6F07C17D" w:rsidR="023C1F63" w:rsidRPr="00AE4B49" w:rsidRDefault="023C1F63" w:rsidP="7219525F">
      <w:pPr>
        <w:rPr>
          <w:rFonts w:asciiTheme="majorBidi" w:hAnsiTheme="majorBidi" w:cstheme="majorBidi"/>
          <w:rPrChange w:id="6841" w:author="yara ahmad" w:date="2021-04-18T08:34:00Z">
            <w:rPr/>
          </w:rPrChange>
        </w:rPr>
      </w:pPr>
      <w:r w:rsidRPr="00AE4B49">
        <w:rPr>
          <w:rFonts w:asciiTheme="majorBidi" w:eastAsia="Calibri" w:hAnsiTheme="majorBidi" w:cstheme="majorBidi"/>
          <w:color w:val="000000" w:themeColor="text1"/>
          <w:sz w:val="24"/>
          <w:szCs w:val="24"/>
          <w:u w:val="single"/>
          <w:rtl/>
          <w:rPrChange w:id="6842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  <w:u w:val="single"/>
              <w:rtl/>
            </w:rPr>
          </w:rPrChange>
        </w:rPr>
        <w:t>פרמטרים:</w:t>
      </w:r>
      <w:r w:rsidRPr="00AE4B49">
        <w:rPr>
          <w:rFonts w:asciiTheme="majorBidi" w:eastAsia="Calibri" w:hAnsiTheme="majorBidi" w:cstheme="majorBidi"/>
          <w:color w:val="000000" w:themeColor="text1"/>
          <w:sz w:val="24"/>
          <w:szCs w:val="24"/>
          <w:rtl/>
          <w:rPrChange w:id="6843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  <w:rtl/>
            </w:rPr>
          </w:rPrChange>
        </w:rPr>
        <w:t xml:space="preserve"> שם משתמש, שם מוצר, שם חנות</w:t>
      </w:r>
    </w:p>
    <w:p w14:paraId="6BE94639" w14:textId="7D56E000" w:rsidR="023C1F63" w:rsidRPr="00AE4B49" w:rsidRDefault="023C1F63" w:rsidP="7219525F">
      <w:pPr>
        <w:rPr>
          <w:rFonts w:asciiTheme="majorBidi" w:hAnsiTheme="majorBidi" w:cstheme="majorBidi"/>
          <w:rPrChange w:id="6844" w:author="yara ahmad" w:date="2021-04-18T08:34:00Z">
            <w:rPr/>
          </w:rPrChange>
        </w:rPr>
      </w:pPr>
      <w:r w:rsidRPr="00AE4B49">
        <w:rPr>
          <w:rFonts w:asciiTheme="majorBidi" w:eastAsia="Calibri" w:hAnsiTheme="majorBidi" w:cstheme="majorBidi"/>
          <w:i/>
          <w:iCs/>
          <w:color w:val="000000" w:themeColor="text1"/>
          <w:sz w:val="24"/>
          <w:szCs w:val="24"/>
          <w:u w:val="single"/>
          <w:rtl/>
          <w:rPrChange w:id="6845" w:author="yara ahmad" w:date="2021-04-18T08:34:00Z">
            <w:rPr>
              <w:rFonts w:ascii="Calibri" w:eastAsia="Calibri" w:hAnsi="Calibri" w:cs="Calibri"/>
              <w:i/>
              <w:iCs/>
              <w:color w:val="000000" w:themeColor="text1"/>
              <w:sz w:val="24"/>
              <w:szCs w:val="24"/>
              <w:u w:val="single"/>
              <w:rtl/>
            </w:rPr>
          </w:rPrChange>
        </w:rPr>
        <w:t>תרחיש שימוש</w:t>
      </w:r>
      <w:r w:rsidRPr="00AE4B49">
        <w:rPr>
          <w:rFonts w:asciiTheme="majorBidi" w:eastAsia="Calibri" w:hAnsiTheme="majorBidi" w:cstheme="majorBidi"/>
          <w:i/>
          <w:iCs/>
          <w:color w:val="000000" w:themeColor="text1"/>
          <w:sz w:val="24"/>
          <w:szCs w:val="24"/>
          <w:u w:val="single"/>
          <w:rPrChange w:id="6846" w:author="yara ahmad" w:date="2021-04-18T08:34:00Z">
            <w:rPr>
              <w:rFonts w:ascii="Calibri" w:eastAsia="Calibri" w:hAnsi="Calibri" w:cs="Calibri"/>
              <w:i/>
              <w:iCs/>
              <w:color w:val="000000" w:themeColor="text1"/>
              <w:sz w:val="24"/>
              <w:szCs w:val="24"/>
              <w:u w:val="single"/>
            </w:rPr>
          </w:rPrChange>
        </w:rPr>
        <w:t>:</w:t>
      </w:r>
    </w:p>
    <w:p w14:paraId="22C524C9" w14:textId="1200B5A3" w:rsidR="023C1F63" w:rsidRPr="00AE4B49" w:rsidRDefault="023C1F63" w:rsidP="7219525F">
      <w:pPr>
        <w:pStyle w:val="ListParagraph"/>
        <w:numPr>
          <w:ilvl w:val="0"/>
          <w:numId w:val="31"/>
        </w:numPr>
        <w:rPr>
          <w:rFonts w:asciiTheme="majorBidi" w:eastAsiaTheme="minorEastAsia" w:hAnsiTheme="majorBidi" w:cstheme="majorBidi"/>
          <w:color w:val="000000" w:themeColor="text1"/>
          <w:sz w:val="24"/>
          <w:szCs w:val="24"/>
          <w:rPrChange w:id="6847" w:author="yara ahmad" w:date="2021-04-18T08:34:00Z">
            <w:rPr>
              <w:rFonts w:eastAsiaTheme="minorEastAsia"/>
              <w:color w:val="000000" w:themeColor="text1"/>
              <w:sz w:val="24"/>
              <w:szCs w:val="24"/>
            </w:rPr>
          </w:rPrChange>
        </w:rPr>
      </w:pPr>
      <w:r w:rsidRPr="00AE4B49">
        <w:rPr>
          <w:rFonts w:asciiTheme="majorBidi" w:eastAsia="Calibri" w:hAnsiTheme="majorBidi" w:cstheme="majorBidi"/>
          <w:color w:val="000000" w:themeColor="text1"/>
          <w:sz w:val="24"/>
          <w:szCs w:val="24"/>
          <w:rtl/>
          <w:rPrChange w:id="6848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  <w:rtl/>
            </w:rPr>
          </w:rPrChange>
        </w:rPr>
        <w:t>בעל החנות: מבקש למחוק מוצר מהחנות</w:t>
      </w:r>
    </w:p>
    <w:p w14:paraId="128D271C" w14:textId="5EC3A295" w:rsidR="023C1F63" w:rsidRPr="00AE4B49" w:rsidRDefault="023C1F63" w:rsidP="7219525F">
      <w:pPr>
        <w:pStyle w:val="ListParagraph"/>
        <w:numPr>
          <w:ilvl w:val="0"/>
          <w:numId w:val="32"/>
        </w:numPr>
        <w:rPr>
          <w:rFonts w:asciiTheme="majorBidi" w:eastAsiaTheme="minorEastAsia" w:hAnsiTheme="majorBidi" w:cstheme="majorBidi"/>
          <w:color w:val="000000" w:themeColor="text1"/>
          <w:sz w:val="24"/>
          <w:szCs w:val="24"/>
          <w:rPrChange w:id="6849" w:author="yara ahmad" w:date="2021-04-18T08:34:00Z">
            <w:rPr>
              <w:rFonts w:eastAsiaTheme="minorEastAsia"/>
              <w:color w:val="000000" w:themeColor="text1"/>
              <w:sz w:val="24"/>
              <w:szCs w:val="24"/>
            </w:rPr>
          </w:rPrChange>
        </w:rPr>
      </w:pPr>
      <w:r w:rsidRPr="00AE4B49">
        <w:rPr>
          <w:rFonts w:asciiTheme="majorBidi" w:eastAsia="Calibri" w:hAnsiTheme="majorBidi" w:cstheme="majorBidi"/>
          <w:color w:val="000000" w:themeColor="text1"/>
          <w:sz w:val="24"/>
          <w:szCs w:val="24"/>
          <w:rtl/>
          <w:rPrChange w:id="6850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  <w:rtl/>
            </w:rPr>
          </w:rPrChange>
        </w:rPr>
        <w:t>מערכת: מחפשת את המוצר בחנות</w:t>
      </w:r>
    </w:p>
    <w:p w14:paraId="335F33CC" w14:textId="19ABDD30" w:rsidR="023C1F63" w:rsidRPr="00AE4B49" w:rsidRDefault="023C1F63" w:rsidP="7219525F">
      <w:pPr>
        <w:pStyle w:val="ListParagraph"/>
        <w:numPr>
          <w:ilvl w:val="0"/>
          <w:numId w:val="32"/>
        </w:numPr>
        <w:rPr>
          <w:rFonts w:asciiTheme="majorBidi" w:eastAsiaTheme="minorEastAsia" w:hAnsiTheme="majorBidi" w:cstheme="majorBidi"/>
          <w:color w:val="000000" w:themeColor="text1"/>
          <w:sz w:val="24"/>
          <w:szCs w:val="24"/>
          <w:rPrChange w:id="6851" w:author="yara ahmad" w:date="2021-04-18T08:34:00Z">
            <w:rPr>
              <w:rFonts w:eastAsiaTheme="minorEastAsia"/>
              <w:color w:val="000000" w:themeColor="text1"/>
              <w:sz w:val="24"/>
              <w:szCs w:val="24"/>
            </w:rPr>
          </w:rPrChange>
        </w:rPr>
      </w:pPr>
      <w:r w:rsidRPr="00AE4B49">
        <w:rPr>
          <w:rFonts w:asciiTheme="majorBidi" w:eastAsia="Calibri" w:hAnsiTheme="majorBidi" w:cstheme="majorBidi"/>
          <w:color w:val="000000" w:themeColor="text1"/>
          <w:sz w:val="24"/>
          <w:szCs w:val="24"/>
          <w:rtl/>
          <w:rPrChange w:id="6852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  <w:rtl/>
            </w:rPr>
          </w:rPrChange>
        </w:rPr>
        <w:t>מערכת: במידה שהמוצר נמצא, מוחקת אותו מהמלאי</w:t>
      </w:r>
      <w:r w:rsidRPr="00AE4B49">
        <w:rPr>
          <w:rFonts w:asciiTheme="majorBidi" w:eastAsia="Calibri" w:hAnsiTheme="majorBidi" w:cstheme="majorBidi"/>
          <w:color w:val="000000" w:themeColor="text1"/>
          <w:sz w:val="24"/>
          <w:szCs w:val="24"/>
          <w:rPrChange w:id="6853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</w:rPr>
          </w:rPrChange>
        </w:rPr>
        <w:t>.</w:t>
      </w:r>
    </w:p>
    <w:p w14:paraId="01A1495B" w14:textId="6F5A6281" w:rsidR="7219525F" w:rsidRPr="00AE4B49" w:rsidRDefault="023C1F63" w:rsidP="55183910">
      <w:pPr>
        <w:pStyle w:val="ListParagraph"/>
        <w:numPr>
          <w:ilvl w:val="0"/>
          <w:numId w:val="32"/>
        </w:numPr>
        <w:rPr>
          <w:ins w:id="6854" w:author="shadi obeed" w:date="2021-04-17T23:00:00Z"/>
          <w:rFonts w:asciiTheme="majorBidi" w:eastAsiaTheme="minorEastAsia" w:hAnsiTheme="majorBidi" w:cstheme="majorBidi"/>
          <w:color w:val="000000" w:themeColor="text1"/>
          <w:sz w:val="24"/>
          <w:szCs w:val="24"/>
          <w:rPrChange w:id="6855" w:author="yara ahmad" w:date="2021-04-18T08:34:00Z">
            <w:rPr>
              <w:ins w:id="6856" w:author="shadi obeed" w:date="2021-04-17T23:00:00Z"/>
              <w:rFonts w:eastAsiaTheme="minorEastAsia"/>
              <w:color w:val="000000" w:themeColor="text1"/>
              <w:sz w:val="24"/>
              <w:szCs w:val="24"/>
            </w:rPr>
          </w:rPrChange>
        </w:rPr>
      </w:pPr>
      <w:r w:rsidRPr="00AE4B49">
        <w:rPr>
          <w:rFonts w:asciiTheme="majorBidi" w:eastAsia="Calibri" w:hAnsiTheme="majorBidi" w:cstheme="majorBidi"/>
          <w:color w:val="000000" w:themeColor="text1"/>
          <w:sz w:val="24"/>
          <w:szCs w:val="24"/>
          <w:rtl/>
          <w:rPrChange w:id="6857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  <w:rtl/>
            </w:rPr>
          </w:rPrChange>
        </w:rPr>
        <w:t>מערכת: מחזירה הודעה מתאימה אם המחיקה הצליחה או נכשלה</w:t>
      </w:r>
      <w:r w:rsidR="03191E2F" w:rsidRPr="00AE4B49">
        <w:rPr>
          <w:rFonts w:asciiTheme="majorBidi" w:eastAsia="Calibri" w:hAnsiTheme="majorBidi" w:cstheme="majorBidi"/>
          <w:color w:val="000000" w:themeColor="text1"/>
          <w:sz w:val="24"/>
          <w:szCs w:val="24"/>
          <w:rPrChange w:id="6858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</w:rPr>
          </w:rPrChange>
        </w:rPr>
        <w:t>.</w:t>
      </w:r>
    </w:p>
    <w:p w14:paraId="55DE1C7D" w14:textId="77777777" w:rsidR="00B908BE" w:rsidRPr="00AE4B49" w:rsidRDefault="00B908BE">
      <w:pPr>
        <w:ind w:left="360"/>
        <w:rPr>
          <w:ins w:id="6859" w:author="shadi obeed" w:date="2021-04-17T23:00:00Z"/>
          <w:rFonts w:asciiTheme="majorBidi" w:eastAsiaTheme="minorEastAsia" w:hAnsiTheme="majorBidi" w:cstheme="majorBidi"/>
          <w:color w:val="000000" w:themeColor="text1"/>
          <w:sz w:val="24"/>
          <w:szCs w:val="24"/>
          <w:rPrChange w:id="6860" w:author="yara ahmad" w:date="2021-04-18T08:34:00Z">
            <w:rPr>
              <w:ins w:id="6861" w:author="shadi obeed" w:date="2021-04-17T23:00:00Z"/>
            </w:rPr>
          </w:rPrChange>
        </w:rPr>
        <w:pPrChange w:id="6862" w:author="shadi obeed" w:date="2021-04-17T23:00:00Z">
          <w:pPr>
            <w:pStyle w:val="ListParagraph"/>
            <w:numPr>
              <w:numId w:val="32"/>
            </w:numPr>
            <w:ind w:hanging="360"/>
          </w:pPr>
        </w:pPrChange>
      </w:pPr>
      <w:ins w:id="6863" w:author="shadi obeed" w:date="2021-04-17T23:00:00Z">
        <w:r w:rsidRPr="00AE4B49">
          <w:rPr>
            <w:rFonts w:asciiTheme="majorBidi" w:eastAsiaTheme="minorEastAsia" w:hAnsiTheme="majorBidi" w:cstheme="majorBidi" w:hint="cs"/>
            <w:color w:val="000000" w:themeColor="text1"/>
            <w:sz w:val="24"/>
            <w:szCs w:val="24"/>
            <w:u w:val="single"/>
            <w:rtl/>
            <w:rPrChange w:id="6864" w:author="yara ahmad" w:date="2021-04-18T08:34:00Z">
              <w:rPr>
                <w:rFonts w:hint="cs"/>
                <w:rtl/>
              </w:rPr>
            </w:rPrChange>
          </w:rPr>
          <w:t>תרחיש</w:t>
        </w:r>
        <w:r w:rsidRPr="00AE4B49">
          <w:rPr>
            <w:rFonts w:asciiTheme="majorBidi" w:eastAsiaTheme="minorEastAsia" w:hAnsiTheme="majorBidi" w:cstheme="majorBidi"/>
            <w:color w:val="000000" w:themeColor="text1"/>
            <w:sz w:val="24"/>
            <w:szCs w:val="24"/>
            <w:u w:val="single"/>
            <w:rtl/>
            <w:rPrChange w:id="6865" w:author="yara ahmad" w:date="2021-04-18T08:34:00Z">
              <w:rPr>
                <w:rtl/>
              </w:rPr>
            </w:rPrChange>
          </w:rPr>
          <w:t xml:space="preserve"> </w:t>
        </w:r>
        <w:r w:rsidRPr="00AE4B49">
          <w:rPr>
            <w:rFonts w:asciiTheme="majorBidi" w:eastAsiaTheme="minorEastAsia" w:hAnsiTheme="majorBidi" w:cstheme="majorBidi" w:hint="cs"/>
            <w:color w:val="000000" w:themeColor="text1"/>
            <w:sz w:val="24"/>
            <w:szCs w:val="24"/>
            <w:u w:val="single"/>
            <w:rtl/>
            <w:rPrChange w:id="6866" w:author="yara ahmad" w:date="2021-04-18T08:34:00Z">
              <w:rPr>
                <w:rFonts w:hint="cs"/>
                <w:rtl/>
              </w:rPr>
            </w:rPrChange>
          </w:rPr>
          <w:t>חילופי</w:t>
        </w:r>
        <w:r w:rsidRPr="00AE4B49">
          <w:rPr>
            <w:rFonts w:asciiTheme="majorBidi" w:eastAsiaTheme="minorEastAsia" w:hAnsiTheme="majorBidi" w:cstheme="majorBidi"/>
            <w:color w:val="000000" w:themeColor="text1"/>
            <w:sz w:val="24"/>
            <w:szCs w:val="24"/>
            <w:rtl/>
            <w:rPrChange w:id="6867" w:author="yara ahmad" w:date="2021-04-18T08:34:00Z">
              <w:rPr>
                <w:rtl/>
              </w:rPr>
            </w:rPrChange>
          </w:rPr>
          <w:t xml:space="preserve"> : </w:t>
        </w:r>
        <w:r w:rsidRPr="00AE4B49">
          <w:rPr>
            <w:rFonts w:asciiTheme="majorBidi" w:eastAsiaTheme="minorEastAsia" w:hAnsiTheme="majorBidi" w:cstheme="majorBidi" w:hint="cs"/>
            <w:color w:val="000000" w:themeColor="text1"/>
            <w:sz w:val="24"/>
            <w:szCs w:val="24"/>
            <w:rtl/>
            <w:rPrChange w:id="6868" w:author="yara ahmad" w:date="2021-04-18T08:34:00Z">
              <w:rPr>
                <w:rFonts w:hint="cs"/>
                <w:rtl/>
              </w:rPr>
            </w:rPrChange>
          </w:rPr>
          <w:t>אין</w:t>
        </w:r>
        <w:r w:rsidRPr="00AE4B49">
          <w:rPr>
            <w:rFonts w:asciiTheme="majorBidi" w:eastAsiaTheme="minorEastAsia" w:hAnsiTheme="majorBidi" w:cstheme="majorBidi"/>
            <w:color w:val="000000" w:themeColor="text1"/>
            <w:sz w:val="24"/>
            <w:szCs w:val="24"/>
            <w:rtl/>
            <w:rPrChange w:id="6869" w:author="yara ahmad" w:date="2021-04-18T08:34:00Z">
              <w:rPr>
                <w:rtl/>
              </w:rPr>
            </w:rPrChange>
          </w:rPr>
          <w:t>.</w:t>
        </w:r>
      </w:ins>
    </w:p>
    <w:p w14:paraId="7981EDDD" w14:textId="77777777" w:rsidR="00B908BE" w:rsidRPr="00AE4B49" w:rsidRDefault="00B908BE">
      <w:pPr>
        <w:ind w:left="360"/>
        <w:rPr>
          <w:rFonts w:asciiTheme="majorBidi" w:eastAsiaTheme="minorEastAsia" w:hAnsiTheme="majorBidi" w:cstheme="majorBidi"/>
          <w:color w:val="000000" w:themeColor="text1"/>
          <w:sz w:val="24"/>
          <w:szCs w:val="24"/>
          <w:rPrChange w:id="6870" w:author="yara ahmad" w:date="2021-04-18T08:34:00Z">
            <w:rPr/>
          </w:rPrChange>
        </w:rPr>
        <w:pPrChange w:id="6871" w:author="shadi obeed" w:date="2021-04-17T23:00:00Z">
          <w:pPr>
            <w:pStyle w:val="ListParagraph"/>
            <w:numPr>
              <w:numId w:val="32"/>
            </w:numPr>
            <w:ind w:hanging="360"/>
          </w:pPr>
        </w:pPrChange>
      </w:pPr>
    </w:p>
    <w:p w14:paraId="01D17EBA" w14:textId="352F6C69" w:rsidR="62634726" w:rsidRPr="00AE4B49" w:rsidRDefault="62634726" w:rsidP="55183910">
      <w:pPr>
        <w:rPr>
          <w:rFonts w:asciiTheme="majorBidi" w:eastAsia="Calibri" w:hAnsiTheme="majorBidi" w:cstheme="majorBidi"/>
          <w:color w:val="000000" w:themeColor="text1"/>
          <w:sz w:val="24"/>
          <w:szCs w:val="24"/>
          <w:u w:val="single"/>
          <w:rPrChange w:id="6872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  <w:u w:val="single"/>
            </w:rPr>
          </w:rPrChange>
        </w:rPr>
      </w:pPr>
      <w:r w:rsidRPr="00AE4B49">
        <w:rPr>
          <w:rFonts w:asciiTheme="majorBidi" w:eastAsia="Calibri" w:hAnsiTheme="majorBidi" w:cstheme="majorBidi"/>
          <w:color w:val="000000" w:themeColor="text1"/>
          <w:sz w:val="24"/>
          <w:szCs w:val="24"/>
          <w:u w:val="single"/>
          <w:rtl/>
          <w:rPrChange w:id="6873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  <w:u w:val="single"/>
              <w:rtl/>
            </w:rPr>
          </w:rPrChange>
        </w:rPr>
        <w:t>טסטים</w:t>
      </w:r>
      <w:r w:rsidRPr="00AE4B49">
        <w:rPr>
          <w:rFonts w:asciiTheme="majorBidi" w:eastAsia="Calibri" w:hAnsiTheme="majorBidi" w:cstheme="majorBidi"/>
          <w:color w:val="000000" w:themeColor="text1"/>
          <w:sz w:val="24"/>
          <w:szCs w:val="24"/>
          <w:u w:val="single"/>
          <w:rPrChange w:id="6874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  <w:u w:val="single"/>
            </w:rPr>
          </w:rPrChange>
        </w:rPr>
        <w:t>:</w:t>
      </w:r>
    </w:p>
    <w:p w14:paraId="4C9597F5" w14:textId="131F0148" w:rsidR="0C32754E" w:rsidRPr="00AE4B49" w:rsidRDefault="0C32754E" w:rsidP="55183910">
      <w:pPr>
        <w:rPr>
          <w:rFonts w:asciiTheme="majorBidi" w:eastAsia="Arial" w:hAnsiTheme="majorBidi" w:cstheme="majorBidi"/>
          <w:color w:val="000000" w:themeColor="text1"/>
          <w:rPrChange w:id="6875" w:author="yara ahmad" w:date="2021-04-18T08:34:00Z">
            <w:rPr>
              <w:rFonts w:ascii="Arial" w:eastAsia="Arial" w:hAnsi="Arial" w:cs="Arial"/>
              <w:color w:val="000000" w:themeColor="text1"/>
            </w:rPr>
          </w:rPrChange>
        </w:rPr>
      </w:pPr>
      <w:r w:rsidRPr="00AE4B49">
        <w:rPr>
          <w:rFonts w:asciiTheme="majorBidi" w:eastAsia="Arial" w:hAnsiTheme="majorBidi" w:cstheme="majorBidi"/>
          <w:color w:val="000000" w:themeColor="text1"/>
          <w:rtl/>
          <w:rPrChange w:id="6876" w:author="yara ahmad" w:date="2021-04-18T08:34:00Z">
            <w:rPr>
              <w:rFonts w:ascii="Arial" w:eastAsia="Arial" w:hAnsi="Arial" w:cs="Arial"/>
              <w:color w:val="000000" w:themeColor="text1"/>
              <w:rtl/>
            </w:rPr>
          </w:rPrChange>
        </w:rPr>
        <w:t>הסרת מוצר שקיים בחנות באופן תקין</w:t>
      </w:r>
      <w:r w:rsidRPr="00AE4B49">
        <w:rPr>
          <w:rFonts w:asciiTheme="majorBidi" w:eastAsia="Arial" w:hAnsiTheme="majorBidi" w:cstheme="majorBidi"/>
          <w:color w:val="000000" w:themeColor="text1"/>
          <w:rPrChange w:id="6877" w:author="yara ahmad" w:date="2021-04-18T08:34:00Z">
            <w:rPr>
              <w:rFonts w:ascii="Arial" w:eastAsia="Arial" w:hAnsi="Arial" w:cs="Arial"/>
              <w:color w:val="000000" w:themeColor="text1"/>
            </w:rPr>
          </w:rPrChange>
        </w:rPr>
        <w:t>.</w:t>
      </w:r>
    </w:p>
    <w:p w14:paraId="3EA73BF0" w14:textId="0EBC9206" w:rsidR="0C32754E" w:rsidRPr="00AE4B49" w:rsidRDefault="0C32754E" w:rsidP="55183910">
      <w:pPr>
        <w:rPr>
          <w:rFonts w:asciiTheme="majorBidi" w:eastAsia="Arial" w:hAnsiTheme="majorBidi" w:cstheme="majorBidi"/>
          <w:color w:val="000000" w:themeColor="text1"/>
          <w:rPrChange w:id="6878" w:author="yara ahmad" w:date="2021-04-18T08:34:00Z">
            <w:rPr>
              <w:rFonts w:ascii="Arial" w:eastAsia="Arial" w:hAnsi="Arial" w:cs="Arial"/>
              <w:color w:val="000000" w:themeColor="text1"/>
            </w:rPr>
          </w:rPrChange>
        </w:rPr>
      </w:pPr>
      <w:r w:rsidRPr="00AE4B49">
        <w:rPr>
          <w:rFonts w:asciiTheme="majorBidi" w:eastAsia="Arial" w:hAnsiTheme="majorBidi" w:cstheme="majorBidi"/>
          <w:color w:val="000000" w:themeColor="text1"/>
          <w:rtl/>
          <w:rPrChange w:id="6879" w:author="yara ahmad" w:date="2021-04-18T08:34:00Z">
            <w:rPr>
              <w:rFonts w:ascii="Arial" w:eastAsia="Arial" w:hAnsi="Arial" w:cs="Arial"/>
              <w:color w:val="000000" w:themeColor="text1"/>
              <w:rtl/>
            </w:rPr>
          </w:rPrChange>
        </w:rPr>
        <w:lastRenderedPageBreak/>
        <w:t>הסרת מוצר שלא קיים בחנות ולצפות להודעת שגיאה</w:t>
      </w:r>
      <w:r w:rsidRPr="00AE4B49">
        <w:rPr>
          <w:rFonts w:asciiTheme="majorBidi" w:eastAsia="Arial" w:hAnsiTheme="majorBidi" w:cstheme="majorBidi"/>
          <w:color w:val="000000" w:themeColor="text1"/>
          <w:rPrChange w:id="6880" w:author="yara ahmad" w:date="2021-04-18T08:34:00Z">
            <w:rPr>
              <w:rFonts w:ascii="Arial" w:eastAsia="Arial" w:hAnsi="Arial" w:cs="Arial"/>
              <w:color w:val="000000" w:themeColor="text1"/>
            </w:rPr>
          </w:rPrChange>
        </w:rPr>
        <w:t>.</w:t>
      </w:r>
    </w:p>
    <w:p w14:paraId="61CEC1C0" w14:textId="14178E8A" w:rsidR="55183910" w:rsidRPr="00AE4B49" w:rsidRDefault="00B031AC" w:rsidP="55183910">
      <w:pPr>
        <w:rPr>
          <w:rFonts w:asciiTheme="majorBidi" w:eastAsia="Arial" w:hAnsiTheme="majorBidi" w:cstheme="majorBidi"/>
          <w:color w:val="000000" w:themeColor="text1"/>
          <w:rPrChange w:id="6881" w:author="yara ahmad" w:date="2021-04-18T08:34:00Z">
            <w:rPr>
              <w:rFonts w:ascii="Arial" w:eastAsia="Arial" w:hAnsi="Arial" w:cs="Arial"/>
              <w:color w:val="000000" w:themeColor="text1"/>
            </w:rPr>
          </w:rPrChange>
        </w:rPr>
      </w:pPr>
      <w:r w:rsidRPr="00AE4B49">
        <w:rPr>
          <w:rFonts w:asciiTheme="majorBidi" w:hAnsiTheme="majorBidi" w:cstheme="majorBidi"/>
          <w:noProof/>
          <w:rPrChange w:id="6882" w:author="yara ahmad" w:date="2021-04-18T08:34:00Z">
            <w:rPr>
              <w:noProof/>
            </w:rPr>
          </w:rPrChange>
        </w:rPr>
        <w:drawing>
          <wp:anchor distT="0" distB="0" distL="114300" distR="114300" simplePos="0" relativeHeight="251674624" behindDoc="0" locked="0" layoutInCell="1" allowOverlap="1" wp14:anchorId="7C2AFD0A" wp14:editId="66C410B5">
            <wp:simplePos x="0" y="0"/>
            <wp:positionH relativeFrom="margin">
              <wp:align>right</wp:align>
            </wp:positionH>
            <wp:positionV relativeFrom="paragraph">
              <wp:posOffset>28575</wp:posOffset>
            </wp:positionV>
            <wp:extent cx="4973320" cy="4351655"/>
            <wp:effectExtent l="0" t="0" r="0" b="0"/>
            <wp:wrapSquare wrapText="bothSides"/>
            <wp:docPr id="1137634890" name="Picture 11376348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3320" cy="43516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2ADFF24" w14:textId="7282ECF7" w:rsidR="55183910" w:rsidRPr="00AE4B49" w:rsidRDefault="55183910" w:rsidP="55183910">
      <w:pPr>
        <w:rPr>
          <w:rFonts w:asciiTheme="majorBidi" w:eastAsia="Calibri" w:hAnsiTheme="majorBidi" w:cstheme="majorBidi"/>
          <w:color w:val="000000" w:themeColor="text1"/>
          <w:sz w:val="24"/>
          <w:szCs w:val="24"/>
          <w:rtl/>
          <w:rPrChange w:id="6883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  <w:rtl/>
            </w:rPr>
          </w:rPrChange>
        </w:rPr>
      </w:pPr>
    </w:p>
    <w:p w14:paraId="0E23E5B8" w14:textId="186C76D5" w:rsidR="3CCFD4A4" w:rsidRPr="00AE4B49" w:rsidRDefault="3CCFD4A4" w:rsidP="14BA959A">
      <w:pPr>
        <w:rPr>
          <w:rFonts w:asciiTheme="majorBidi" w:hAnsiTheme="majorBidi" w:cstheme="majorBidi"/>
          <w:rPrChange w:id="6884" w:author="yara ahmad" w:date="2021-04-18T08:34:00Z">
            <w:rPr/>
          </w:rPrChange>
        </w:rPr>
      </w:pPr>
    </w:p>
    <w:p w14:paraId="2BE83B79" w14:textId="2FEEBB74" w:rsidR="14BA959A" w:rsidRPr="00AE4B49" w:rsidRDefault="14BA959A" w:rsidP="14BA959A">
      <w:pPr>
        <w:rPr>
          <w:rFonts w:asciiTheme="majorBidi" w:eastAsia="Calibri" w:hAnsiTheme="majorBidi" w:cstheme="majorBidi"/>
          <w:sz w:val="24"/>
          <w:szCs w:val="24"/>
          <w:rPrChange w:id="6885" w:author="yara ahmad" w:date="2021-04-18T08:34:00Z">
            <w:rPr>
              <w:rFonts w:ascii="Calibri" w:eastAsia="Calibri" w:hAnsi="Calibri" w:cs="Calibri"/>
              <w:sz w:val="24"/>
              <w:szCs w:val="24"/>
            </w:rPr>
          </w:rPrChange>
        </w:rPr>
      </w:pPr>
    </w:p>
    <w:p w14:paraId="749A1E64" w14:textId="581C0897" w:rsidR="00B031AC" w:rsidRPr="00AE4B49" w:rsidRDefault="00B031AC" w:rsidP="14BA959A">
      <w:pPr>
        <w:rPr>
          <w:rFonts w:asciiTheme="majorBidi" w:eastAsia="Calibri" w:hAnsiTheme="majorBidi" w:cstheme="majorBidi"/>
          <w:sz w:val="24"/>
          <w:szCs w:val="24"/>
          <w:rPrChange w:id="6886" w:author="yara ahmad" w:date="2021-04-18T08:34:00Z">
            <w:rPr>
              <w:rFonts w:ascii="Calibri" w:eastAsia="Calibri" w:hAnsi="Calibri" w:cs="Calibri"/>
              <w:sz w:val="24"/>
              <w:szCs w:val="24"/>
            </w:rPr>
          </w:rPrChange>
        </w:rPr>
      </w:pPr>
    </w:p>
    <w:p w14:paraId="4682653E" w14:textId="1372D3F1" w:rsidR="00B031AC" w:rsidRPr="00AE4B49" w:rsidRDefault="00B031AC" w:rsidP="14BA959A">
      <w:pPr>
        <w:rPr>
          <w:rFonts w:asciiTheme="majorBidi" w:eastAsia="Calibri" w:hAnsiTheme="majorBidi" w:cstheme="majorBidi"/>
          <w:sz w:val="24"/>
          <w:szCs w:val="24"/>
          <w:rPrChange w:id="6887" w:author="yara ahmad" w:date="2021-04-18T08:34:00Z">
            <w:rPr>
              <w:rFonts w:ascii="Calibri" w:eastAsia="Calibri" w:hAnsi="Calibri" w:cs="Calibri"/>
              <w:sz w:val="24"/>
              <w:szCs w:val="24"/>
            </w:rPr>
          </w:rPrChange>
        </w:rPr>
      </w:pPr>
    </w:p>
    <w:p w14:paraId="373984EA" w14:textId="34ACDFF9" w:rsidR="00B031AC" w:rsidRPr="00AE4B49" w:rsidRDefault="00B031AC" w:rsidP="14BA959A">
      <w:pPr>
        <w:rPr>
          <w:rFonts w:asciiTheme="majorBidi" w:eastAsia="Calibri" w:hAnsiTheme="majorBidi" w:cstheme="majorBidi"/>
          <w:sz w:val="24"/>
          <w:szCs w:val="24"/>
          <w:rPrChange w:id="6888" w:author="yara ahmad" w:date="2021-04-18T08:34:00Z">
            <w:rPr>
              <w:rFonts w:ascii="Calibri" w:eastAsia="Calibri" w:hAnsi="Calibri" w:cs="Calibri"/>
              <w:sz w:val="24"/>
              <w:szCs w:val="24"/>
            </w:rPr>
          </w:rPrChange>
        </w:rPr>
      </w:pPr>
    </w:p>
    <w:p w14:paraId="67191A90" w14:textId="491CEE9D" w:rsidR="00B031AC" w:rsidRPr="00AE4B49" w:rsidRDefault="00B031AC" w:rsidP="14BA959A">
      <w:pPr>
        <w:rPr>
          <w:rFonts w:asciiTheme="majorBidi" w:eastAsia="Calibri" w:hAnsiTheme="majorBidi" w:cstheme="majorBidi"/>
          <w:sz w:val="24"/>
          <w:szCs w:val="24"/>
          <w:rPrChange w:id="6889" w:author="yara ahmad" w:date="2021-04-18T08:34:00Z">
            <w:rPr>
              <w:rFonts w:ascii="Calibri" w:eastAsia="Calibri" w:hAnsi="Calibri" w:cs="Calibri"/>
              <w:sz w:val="24"/>
              <w:szCs w:val="24"/>
            </w:rPr>
          </w:rPrChange>
        </w:rPr>
      </w:pPr>
    </w:p>
    <w:p w14:paraId="75FAD0E0" w14:textId="322C2B65" w:rsidR="00B031AC" w:rsidRPr="00AE4B49" w:rsidRDefault="00B031AC" w:rsidP="14BA959A">
      <w:pPr>
        <w:rPr>
          <w:rFonts w:asciiTheme="majorBidi" w:eastAsia="Calibri" w:hAnsiTheme="majorBidi" w:cstheme="majorBidi"/>
          <w:sz w:val="24"/>
          <w:szCs w:val="24"/>
          <w:rPrChange w:id="6890" w:author="yara ahmad" w:date="2021-04-18T08:34:00Z">
            <w:rPr>
              <w:rFonts w:ascii="Calibri" w:eastAsia="Calibri" w:hAnsi="Calibri" w:cs="Calibri"/>
              <w:sz w:val="24"/>
              <w:szCs w:val="24"/>
            </w:rPr>
          </w:rPrChange>
        </w:rPr>
      </w:pPr>
    </w:p>
    <w:p w14:paraId="63898BA5" w14:textId="2EBF1D7F" w:rsidR="00B031AC" w:rsidRPr="00AE4B49" w:rsidRDefault="00B031AC" w:rsidP="14BA959A">
      <w:pPr>
        <w:rPr>
          <w:rFonts w:asciiTheme="majorBidi" w:eastAsia="Calibri" w:hAnsiTheme="majorBidi" w:cstheme="majorBidi"/>
          <w:sz w:val="24"/>
          <w:szCs w:val="24"/>
          <w:rPrChange w:id="6891" w:author="yara ahmad" w:date="2021-04-18T08:34:00Z">
            <w:rPr>
              <w:rFonts w:ascii="Calibri" w:eastAsia="Calibri" w:hAnsi="Calibri" w:cs="Calibri"/>
              <w:sz w:val="24"/>
              <w:szCs w:val="24"/>
            </w:rPr>
          </w:rPrChange>
        </w:rPr>
      </w:pPr>
    </w:p>
    <w:p w14:paraId="74DB61D5" w14:textId="1F451A46" w:rsidR="00B031AC" w:rsidRPr="00AE4B49" w:rsidRDefault="00B031AC" w:rsidP="14BA959A">
      <w:pPr>
        <w:rPr>
          <w:rFonts w:asciiTheme="majorBidi" w:eastAsia="Calibri" w:hAnsiTheme="majorBidi" w:cstheme="majorBidi"/>
          <w:sz w:val="24"/>
          <w:szCs w:val="24"/>
          <w:rPrChange w:id="6892" w:author="yara ahmad" w:date="2021-04-18T08:34:00Z">
            <w:rPr>
              <w:rFonts w:ascii="Calibri" w:eastAsia="Calibri" w:hAnsi="Calibri" w:cs="Calibri"/>
              <w:sz w:val="24"/>
              <w:szCs w:val="24"/>
            </w:rPr>
          </w:rPrChange>
        </w:rPr>
      </w:pPr>
    </w:p>
    <w:p w14:paraId="390DA681" w14:textId="5BB969BE" w:rsidR="00B031AC" w:rsidRPr="00AE4B49" w:rsidRDefault="00B031AC" w:rsidP="14BA959A">
      <w:pPr>
        <w:rPr>
          <w:rFonts w:asciiTheme="majorBidi" w:eastAsia="Calibri" w:hAnsiTheme="majorBidi" w:cstheme="majorBidi"/>
          <w:sz w:val="24"/>
          <w:szCs w:val="24"/>
          <w:rPrChange w:id="6893" w:author="yara ahmad" w:date="2021-04-18T08:34:00Z">
            <w:rPr>
              <w:rFonts w:ascii="Calibri" w:eastAsia="Calibri" w:hAnsi="Calibri" w:cs="Calibri"/>
              <w:sz w:val="24"/>
              <w:szCs w:val="24"/>
            </w:rPr>
          </w:rPrChange>
        </w:rPr>
      </w:pPr>
    </w:p>
    <w:p w14:paraId="731A97C7" w14:textId="5E3DB3DD" w:rsidR="00B031AC" w:rsidRPr="00AE4B49" w:rsidRDefault="00B031AC" w:rsidP="14BA959A">
      <w:pPr>
        <w:rPr>
          <w:rFonts w:asciiTheme="majorBidi" w:eastAsia="Calibri" w:hAnsiTheme="majorBidi" w:cstheme="majorBidi"/>
          <w:sz w:val="24"/>
          <w:szCs w:val="24"/>
          <w:rPrChange w:id="6894" w:author="yara ahmad" w:date="2021-04-18T08:34:00Z">
            <w:rPr>
              <w:rFonts w:ascii="Calibri" w:eastAsia="Calibri" w:hAnsi="Calibri" w:cs="Calibri"/>
              <w:sz w:val="24"/>
              <w:szCs w:val="24"/>
            </w:rPr>
          </w:rPrChange>
        </w:rPr>
      </w:pPr>
    </w:p>
    <w:p w14:paraId="002A07D2" w14:textId="677AB14B" w:rsidR="00B031AC" w:rsidRPr="00AE4B49" w:rsidRDefault="00B031AC" w:rsidP="14BA959A">
      <w:pPr>
        <w:rPr>
          <w:rFonts w:asciiTheme="majorBidi" w:eastAsia="Calibri" w:hAnsiTheme="majorBidi" w:cstheme="majorBidi"/>
          <w:sz w:val="24"/>
          <w:szCs w:val="24"/>
          <w:rPrChange w:id="6895" w:author="yara ahmad" w:date="2021-04-18T08:34:00Z">
            <w:rPr>
              <w:rFonts w:ascii="Calibri" w:eastAsia="Calibri" w:hAnsi="Calibri" w:cs="Calibri"/>
              <w:sz w:val="24"/>
              <w:szCs w:val="24"/>
            </w:rPr>
          </w:rPrChange>
        </w:rPr>
      </w:pPr>
    </w:p>
    <w:p w14:paraId="68F07851" w14:textId="6C449D21" w:rsidR="00B031AC" w:rsidRPr="00AE4B49" w:rsidRDefault="00B031AC" w:rsidP="14BA959A">
      <w:pPr>
        <w:rPr>
          <w:rFonts w:asciiTheme="majorBidi" w:eastAsia="Calibri" w:hAnsiTheme="majorBidi" w:cstheme="majorBidi"/>
          <w:sz w:val="24"/>
          <w:szCs w:val="24"/>
          <w:rPrChange w:id="6896" w:author="yara ahmad" w:date="2021-04-18T08:34:00Z">
            <w:rPr>
              <w:rFonts w:ascii="Calibri" w:eastAsia="Calibri" w:hAnsi="Calibri" w:cs="Calibri"/>
              <w:sz w:val="24"/>
              <w:szCs w:val="24"/>
            </w:rPr>
          </w:rPrChange>
        </w:rPr>
      </w:pPr>
    </w:p>
    <w:p w14:paraId="4EAB1D77" w14:textId="77777777" w:rsidR="00B031AC" w:rsidRPr="00AE4B49" w:rsidRDefault="00B031AC" w:rsidP="14BA959A">
      <w:pPr>
        <w:rPr>
          <w:rFonts w:asciiTheme="majorBidi" w:eastAsia="Calibri" w:hAnsiTheme="majorBidi" w:cstheme="majorBidi"/>
          <w:sz w:val="24"/>
          <w:szCs w:val="24"/>
          <w:rPrChange w:id="6897" w:author="yara ahmad" w:date="2021-04-18T08:34:00Z">
            <w:rPr>
              <w:rFonts w:ascii="Calibri" w:eastAsia="Calibri" w:hAnsi="Calibri" w:cs="Calibri"/>
              <w:sz w:val="24"/>
              <w:szCs w:val="24"/>
            </w:rPr>
          </w:rPrChange>
        </w:rPr>
      </w:pPr>
    </w:p>
    <w:p w14:paraId="63C3E1E4" w14:textId="06546E80" w:rsidR="39C92F74" w:rsidRPr="00AE4B49" w:rsidRDefault="39C92F74" w:rsidP="7219525F">
      <w:pPr>
        <w:rPr>
          <w:rFonts w:asciiTheme="majorBidi" w:eastAsia="Calibri" w:hAnsiTheme="majorBidi" w:cstheme="majorBidi"/>
          <w:sz w:val="24"/>
          <w:szCs w:val="24"/>
          <w:u w:val="single"/>
          <w:rPrChange w:id="6898" w:author="yara ahmad" w:date="2021-04-18T08:34:00Z">
            <w:rPr>
              <w:rFonts w:ascii="Calibri" w:eastAsia="Calibri" w:hAnsi="Calibri" w:cs="Calibri"/>
              <w:sz w:val="24"/>
              <w:szCs w:val="24"/>
              <w:u w:val="single"/>
            </w:rPr>
          </w:rPrChange>
        </w:rPr>
      </w:pPr>
      <w:r w:rsidRPr="00AE4B49">
        <w:rPr>
          <w:rFonts w:asciiTheme="majorBidi" w:eastAsia="Calibri" w:hAnsiTheme="majorBidi" w:cstheme="majorBidi"/>
          <w:color w:val="000000" w:themeColor="text1"/>
          <w:sz w:val="24"/>
          <w:szCs w:val="24"/>
          <w:u w:val="single"/>
          <w:rPrChange w:id="6899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  <w:u w:val="single"/>
            </w:rPr>
          </w:rPrChange>
        </w:rPr>
        <w:t xml:space="preserve">4.2) </w:t>
      </w:r>
      <w:r w:rsidRPr="00AE4B49">
        <w:rPr>
          <w:rFonts w:asciiTheme="majorBidi" w:eastAsia="Calibri" w:hAnsiTheme="majorBidi" w:cstheme="majorBidi"/>
          <w:color w:val="000000" w:themeColor="text1"/>
          <w:sz w:val="24"/>
          <w:szCs w:val="24"/>
          <w:u w:val="single"/>
          <w:rtl/>
          <w:rPrChange w:id="6900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  <w:u w:val="single"/>
              <w:rtl/>
            </w:rPr>
          </w:rPrChange>
        </w:rPr>
        <w:t xml:space="preserve">ניהול </w:t>
      </w:r>
      <w:r w:rsidRPr="00AE4B49">
        <w:rPr>
          <w:rFonts w:asciiTheme="majorBidi" w:eastAsia="Calibri" w:hAnsiTheme="majorBidi" w:cstheme="majorBidi"/>
          <w:sz w:val="24"/>
          <w:szCs w:val="24"/>
          <w:u w:val="single"/>
          <w:rtl/>
          <w:rPrChange w:id="6901" w:author="yara ahmad" w:date="2021-04-18T08:34:00Z">
            <w:rPr>
              <w:rFonts w:ascii="Calibri" w:eastAsia="Calibri" w:hAnsi="Calibri" w:cs="Calibri"/>
              <w:sz w:val="24"/>
              <w:szCs w:val="24"/>
              <w:u w:val="single"/>
              <w:rtl/>
            </w:rPr>
          </w:rPrChange>
        </w:rPr>
        <w:t>סוגי ומדניות הרכישה וההנחה</w:t>
      </w:r>
      <w:r w:rsidRPr="00AE4B49">
        <w:rPr>
          <w:rFonts w:asciiTheme="majorBidi" w:eastAsia="Calibri" w:hAnsiTheme="majorBidi" w:cstheme="majorBidi"/>
          <w:sz w:val="24"/>
          <w:szCs w:val="24"/>
          <w:u w:val="single"/>
          <w:rPrChange w:id="6902" w:author="yara ahmad" w:date="2021-04-18T08:34:00Z">
            <w:rPr>
              <w:rFonts w:ascii="Calibri" w:eastAsia="Calibri" w:hAnsi="Calibri" w:cs="Calibri"/>
              <w:sz w:val="24"/>
              <w:szCs w:val="24"/>
              <w:u w:val="single"/>
            </w:rPr>
          </w:rPrChange>
        </w:rPr>
        <w:t>:</w:t>
      </w:r>
    </w:p>
    <w:p w14:paraId="095143EE" w14:textId="085B81F6" w:rsidR="39C92F74" w:rsidRPr="00AE4B49" w:rsidRDefault="39C92F74" w:rsidP="7219525F">
      <w:pPr>
        <w:rPr>
          <w:rFonts w:asciiTheme="majorBidi" w:eastAsia="Calibri" w:hAnsiTheme="majorBidi" w:cstheme="majorBidi"/>
          <w:sz w:val="24"/>
          <w:szCs w:val="24"/>
          <w:u w:val="single"/>
          <w:rPrChange w:id="6903" w:author="yara ahmad" w:date="2021-04-18T08:34:00Z">
            <w:rPr>
              <w:rFonts w:ascii="Calibri" w:eastAsia="Calibri" w:hAnsi="Calibri" w:cs="Calibri"/>
              <w:sz w:val="24"/>
              <w:szCs w:val="24"/>
              <w:u w:val="single"/>
            </w:rPr>
          </w:rPrChange>
        </w:rPr>
      </w:pPr>
      <w:r w:rsidRPr="00AE4B49">
        <w:rPr>
          <w:rFonts w:asciiTheme="majorBidi" w:eastAsia="Calibri" w:hAnsiTheme="majorBidi" w:cstheme="majorBidi"/>
          <w:sz w:val="24"/>
          <w:szCs w:val="24"/>
          <w:u w:val="single"/>
          <w:rPrChange w:id="6904" w:author="yara ahmad" w:date="2021-04-18T08:34:00Z">
            <w:rPr>
              <w:rFonts w:ascii="Calibri" w:eastAsia="Calibri" w:hAnsi="Calibri" w:cs="Calibri"/>
              <w:sz w:val="24"/>
              <w:szCs w:val="24"/>
              <w:u w:val="single"/>
            </w:rPr>
          </w:rPrChange>
        </w:rPr>
        <w:t>4.</w:t>
      </w:r>
      <w:r w:rsidR="5B36B214" w:rsidRPr="00AE4B49">
        <w:rPr>
          <w:rFonts w:asciiTheme="majorBidi" w:eastAsia="Calibri" w:hAnsiTheme="majorBidi" w:cstheme="majorBidi"/>
          <w:sz w:val="24"/>
          <w:szCs w:val="24"/>
          <w:u w:val="single"/>
          <w:rPrChange w:id="6905" w:author="yara ahmad" w:date="2021-04-18T08:34:00Z">
            <w:rPr>
              <w:rFonts w:ascii="Calibri" w:eastAsia="Calibri" w:hAnsi="Calibri" w:cs="Calibri"/>
              <w:sz w:val="24"/>
              <w:szCs w:val="24"/>
              <w:u w:val="single"/>
            </w:rPr>
          </w:rPrChange>
        </w:rPr>
        <w:t>2</w:t>
      </w:r>
      <w:r w:rsidRPr="00AE4B49">
        <w:rPr>
          <w:rFonts w:asciiTheme="majorBidi" w:eastAsia="Calibri" w:hAnsiTheme="majorBidi" w:cstheme="majorBidi"/>
          <w:sz w:val="24"/>
          <w:szCs w:val="24"/>
          <w:u w:val="single"/>
          <w:rPrChange w:id="6906" w:author="yara ahmad" w:date="2021-04-18T08:34:00Z">
            <w:rPr>
              <w:rFonts w:ascii="Calibri" w:eastAsia="Calibri" w:hAnsi="Calibri" w:cs="Calibri"/>
              <w:sz w:val="24"/>
              <w:szCs w:val="24"/>
              <w:u w:val="single"/>
            </w:rPr>
          </w:rPrChange>
        </w:rPr>
        <w:t>.1)</w:t>
      </w:r>
      <w:r w:rsidR="4E6E1917" w:rsidRPr="00AE4B49">
        <w:rPr>
          <w:rFonts w:asciiTheme="majorBidi" w:eastAsia="Calibri" w:hAnsiTheme="majorBidi" w:cstheme="majorBidi"/>
          <w:sz w:val="24"/>
          <w:szCs w:val="24"/>
          <w:u w:val="single"/>
          <w:rPrChange w:id="6907" w:author="yara ahmad" w:date="2021-04-18T08:34:00Z">
            <w:rPr>
              <w:rFonts w:ascii="Calibri" w:eastAsia="Calibri" w:hAnsi="Calibri" w:cs="Calibri"/>
              <w:sz w:val="24"/>
              <w:szCs w:val="24"/>
              <w:u w:val="single"/>
            </w:rPr>
          </w:rPrChange>
        </w:rPr>
        <w:t xml:space="preserve"> </w:t>
      </w:r>
      <w:r w:rsidR="4E6E1917" w:rsidRPr="00AE4B49">
        <w:rPr>
          <w:rFonts w:asciiTheme="majorBidi" w:eastAsia="Calibri" w:hAnsiTheme="majorBidi" w:cstheme="majorBidi"/>
          <w:sz w:val="24"/>
          <w:szCs w:val="24"/>
          <w:u w:val="single"/>
          <w:rtl/>
          <w:rPrChange w:id="6908" w:author="yara ahmad" w:date="2021-04-18T08:34:00Z">
            <w:rPr>
              <w:rFonts w:ascii="Calibri" w:eastAsia="Calibri" w:hAnsi="Calibri" w:cs="Calibri"/>
              <w:sz w:val="24"/>
              <w:szCs w:val="24"/>
              <w:u w:val="single"/>
              <w:rtl/>
            </w:rPr>
          </w:rPrChange>
        </w:rPr>
        <w:t>קבלת מידע אודות סוגי הרכישה וההנחה</w:t>
      </w:r>
      <w:r w:rsidRPr="00AE4B49">
        <w:rPr>
          <w:rFonts w:asciiTheme="majorBidi" w:eastAsia="Calibri" w:hAnsiTheme="majorBidi" w:cstheme="majorBidi"/>
          <w:sz w:val="24"/>
          <w:szCs w:val="24"/>
          <w:u w:val="single"/>
          <w:rPrChange w:id="6909" w:author="yara ahmad" w:date="2021-04-18T08:34:00Z">
            <w:rPr>
              <w:rFonts w:ascii="Calibri" w:eastAsia="Calibri" w:hAnsi="Calibri" w:cs="Calibri"/>
              <w:sz w:val="24"/>
              <w:szCs w:val="24"/>
              <w:u w:val="single"/>
            </w:rPr>
          </w:rPrChange>
        </w:rPr>
        <w:t>:</w:t>
      </w:r>
    </w:p>
    <w:p w14:paraId="1AB7FC35" w14:textId="6AF7F89E" w:rsidR="39C92F74" w:rsidRPr="00AE4B49" w:rsidRDefault="39C92F74" w:rsidP="14BA959A">
      <w:pPr>
        <w:rPr>
          <w:rFonts w:asciiTheme="majorBidi" w:hAnsiTheme="majorBidi" w:cstheme="majorBidi"/>
          <w:rPrChange w:id="6910" w:author="yara ahmad" w:date="2021-04-18T08:34:00Z">
            <w:rPr/>
          </w:rPrChange>
        </w:rPr>
      </w:pPr>
      <w:r w:rsidRPr="00AE4B49">
        <w:rPr>
          <w:rFonts w:asciiTheme="majorBidi" w:eastAsia="Calibri" w:hAnsiTheme="majorBidi" w:cstheme="majorBidi"/>
          <w:color w:val="000000" w:themeColor="text1"/>
          <w:sz w:val="24"/>
          <w:szCs w:val="24"/>
          <w:u w:val="single"/>
          <w:rtl/>
          <w:rPrChange w:id="6911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  <w:u w:val="single"/>
              <w:rtl/>
            </w:rPr>
          </w:rPrChange>
        </w:rPr>
        <w:t>שחקנים</w:t>
      </w:r>
      <w:r w:rsidRPr="00AE4B49">
        <w:rPr>
          <w:rFonts w:asciiTheme="majorBidi" w:eastAsia="Calibri" w:hAnsiTheme="majorBidi" w:cstheme="majorBidi"/>
          <w:color w:val="000000" w:themeColor="text1"/>
          <w:sz w:val="24"/>
          <w:szCs w:val="24"/>
          <w:rtl/>
          <w:rPrChange w:id="6912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  <w:rtl/>
            </w:rPr>
          </w:rPrChange>
        </w:rPr>
        <w:t>:</w:t>
      </w:r>
      <w:r w:rsidRPr="00AE4B49">
        <w:rPr>
          <w:rFonts w:asciiTheme="majorBidi" w:hAnsiTheme="majorBidi" w:cstheme="majorBidi"/>
          <w:rPrChange w:id="6913" w:author="yara ahmad" w:date="2021-04-18T08:34:00Z">
            <w:rPr/>
          </w:rPrChange>
        </w:rPr>
        <w:br/>
      </w:r>
      <w:r w:rsidRPr="00AE4B49">
        <w:rPr>
          <w:rFonts w:asciiTheme="majorBidi" w:eastAsia="Calibri" w:hAnsiTheme="majorBidi" w:cstheme="majorBidi"/>
          <w:color w:val="000000" w:themeColor="text1"/>
          <w:sz w:val="24"/>
          <w:szCs w:val="24"/>
          <w:rtl/>
          <w:rPrChange w:id="6914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  <w:rtl/>
            </w:rPr>
          </w:rPrChange>
        </w:rPr>
        <w:t>בעל חנות</w:t>
      </w:r>
      <w:r w:rsidR="27D59A03" w:rsidRPr="00AE4B49">
        <w:rPr>
          <w:rFonts w:asciiTheme="majorBidi" w:eastAsia="Calibri" w:hAnsiTheme="majorBidi" w:cstheme="majorBidi"/>
          <w:color w:val="000000" w:themeColor="text1"/>
          <w:sz w:val="24"/>
          <w:szCs w:val="24"/>
          <w:rtl/>
          <w:rPrChange w:id="6915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  <w:rtl/>
            </w:rPr>
          </w:rPrChange>
        </w:rPr>
        <w:t>, מערכת</w:t>
      </w:r>
      <w:r w:rsidRPr="00AE4B49">
        <w:rPr>
          <w:rFonts w:asciiTheme="majorBidi" w:eastAsia="Calibri" w:hAnsiTheme="majorBidi" w:cstheme="majorBidi"/>
          <w:color w:val="000000" w:themeColor="text1"/>
          <w:sz w:val="24"/>
          <w:szCs w:val="24"/>
          <w:rtl/>
          <w:rPrChange w:id="6916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  <w:rtl/>
            </w:rPr>
          </w:rPrChange>
        </w:rPr>
        <w:t>.</w:t>
      </w:r>
      <w:r w:rsidRPr="00AE4B49">
        <w:rPr>
          <w:rFonts w:asciiTheme="majorBidi" w:hAnsiTheme="majorBidi" w:cstheme="majorBidi"/>
          <w:rPrChange w:id="6917" w:author="yara ahmad" w:date="2021-04-18T08:34:00Z">
            <w:rPr/>
          </w:rPrChange>
        </w:rPr>
        <w:br/>
      </w:r>
      <w:r w:rsidRPr="00AE4B49">
        <w:rPr>
          <w:rFonts w:asciiTheme="majorBidi" w:eastAsia="Calibri" w:hAnsiTheme="majorBidi" w:cstheme="majorBidi"/>
          <w:color w:val="000000" w:themeColor="text1"/>
          <w:sz w:val="24"/>
          <w:szCs w:val="24"/>
          <w:rtl/>
          <w:rPrChange w:id="6918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  <w:rtl/>
            </w:rPr>
          </w:rPrChange>
        </w:rPr>
        <w:t>תנאי קדם</w:t>
      </w:r>
      <w:r w:rsidRPr="00AE4B49">
        <w:rPr>
          <w:rFonts w:asciiTheme="majorBidi" w:eastAsia="Calibri" w:hAnsiTheme="majorBidi" w:cstheme="majorBidi"/>
          <w:color w:val="000000" w:themeColor="text1"/>
          <w:sz w:val="24"/>
          <w:szCs w:val="24"/>
          <w:rPrChange w:id="6919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</w:rPr>
          </w:rPrChange>
        </w:rPr>
        <w:t>:</w:t>
      </w:r>
    </w:p>
    <w:p w14:paraId="4B7EC541" w14:textId="61C703D6" w:rsidR="3C943CD5" w:rsidRPr="00AE4B49" w:rsidRDefault="3C943CD5" w:rsidP="14BA959A">
      <w:pPr>
        <w:rPr>
          <w:rFonts w:asciiTheme="majorBidi" w:eastAsia="Calibri" w:hAnsiTheme="majorBidi" w:cstheme="majorBidi"/>
          <w:color w:val="000000" w:themeColor="text1"/>
          <w:sz w:val="24"/>
          <w:szCs w:val="24"/>
          <w:rPrChange w:id="6920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</w:rPr>
          </w:rPrChange>
        </w:rPr>
      </w:pPr>
      <w:r w:rsidRPr="00AE4B49">
        <w:rPr>
          <w:rFonts w:asciiTheme="majorBidi" w:eastAsia="Calibri" w:hAnsiTheme="majorBidi" w:cstheme="majorBidi"/>
          <w:color w:val="000000" w:themeColor="text1"/>
          <w:sz w:val="24"/>
          <w:szCs w:val="24"/>
          <w:rPrChange w:id="6921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</w:rPr>
          </w:rPrChange>
        </w:rPr>
        <w:t>1.</w:t>
      </w:r>
      <w:r w:rsidR="39C92F74" w:rsidRPr="00AE4B49">
        <w:rPr>
          <w:rFonts w:asciiTheme="majorBidi" w:eastAsia="Calibri" w:hAnsiTheme="majorBidi" w:cstheme="majorBidi"/>
          <w:color w:val="000000" w:themeColor="text1"/>
          <w:sz w:val="24"/>
          <w:szCs w:val="24"/>
          <w:rtl/>
          <w:rPrChange w:id="6922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  <w:rtl/>
            </w:rPr>
          </w:rPrChange>
        </w:rPr>
        <w:t xml:space="preserve">משתמש </w:t>
      </w:r>
      <w:r w:rsidR="06AC67E5" w:rsidRPr="00AE4B49">
        <w:rPr>
          <w:rFonts w:asciiTheme="majorBidi" w:eastAsia="Calibri" w:hAnsiTheme="majorBidi" w:cstheme="majorBidi"/>
          <w:color w:val="000000" w:themeColor="text1"/>
          <w:sz w:val="24"/>
          <w:szCs w:val="24"/>
          <w:rtl/>
          <w:rPrChange w:id="6923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  <w:rtl/>
            </w:rPr>
          </w:rPrChange>
        </w:rPr>
        <w:t>חייב להיות בעל חנות</w:t>
      </w:r>
      <w:r w:rsidR="597F6076" w:rsidRPr="00AE4B49">
        <w:rPr>
          <w:rFonts w:asciiTheme="majorBidi" w:eastAsia="Calibri" w:hAnsiTheme="majorBidi" w:cstheme="majorBidi"/>
          <w:color w:val="000000" w:themeColor="text1"/>
          <w:sz w:val="24"/>
          <w:szCs w:val="24"/>
          <w:rtl/>
          <w:rPrChange w:id="6924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  <w:rtl/>
            </w:rPr>
          </w:rPrChange>
        </w:rPr>
        <w:t xml:space="preserve"> שהוא מבקש עבורה את הפירוט והמידע</w:t>
      </w:r>
      <w:r w:rsidR="39C92F74" w:rsidRPr="00AE4B49">
        <w:rPr>
          <w:rFonts w:asciiTheme="majorBidi" w:eastAsia="Calibri" w:hAnsiTheme="majorBidi" w:cstheme="majorBidi"/>
          <w:color w:val="000000" w:themeColor="text1"/>
          <w:sz w:val="24"/>
          <w:szCs w:val="24"/>
          <w:rPrChange w:id="6925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</w:rPr>
          </w:rPrChange>
        </w:rPr>
        <w:t>.</w:t>
      </w:r>
    </w:p>
    <w:p w14:paraId="399A9D27" w14:textId="491809FB" w:rsidR="39C92F74" w:rsidRPr="00AE4B49" w:rsidRDefault="39C92F74" w:rsidP="7219525F">
      <w:pPr>
        <w:rPr>
          <w:rFonts w:asciiTheme="majorBidi" w:hAnsiTheme="majorBidi" w:cstheme="majorBidi"/>
          <w:rPrChange w:id="6926" w:author="yara ahmad" w:date="2021-04-18T08:34:00Z">
            <w:rPr/>
          </w:rPrChange>
        </w:rPr>
      </w:pPr>
      <w:r w:rsidRPr="00AE4B49">
        <w:rPr>
          <w:rFonts w:asciiTheme="majorBidi" w:eastAsia="Calibri" w:hAnsiTheme="majorBidi" w:cstheme="majorBidi"/>
          <w:color w:val="000000" w:themeColor="text1"/>
          <w:sz w:val="24"/>
          <w:szCs w:val="24"/>
          <w:u w:val="single"/>
          <w:rtl/>
          <w:rPrChange w:id="6927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  <w:u w:val="single"/>
              <w:rtl/>
            </w:rPr>
          </w:rPrChange>
        </w:rPr>
        <w:t>תנאי בתר</w:t>
      </w:r>
      <w:r w:rsidRPr="00AE4B49">
        <w:rPr>
          <w:rFonts w:asciiTheme="majorBidi" w:eastAsia="Calibri" w:hAnsiTheme="majorBidi" w:cstheme="majorBidi"/>
          <w:color w:val="000000" w:themeColor="text1"/>
          <w:sz w:val="24"/>
          <w:szCs w:val="24"/>
          <w:u w:val="single"/>
          <w:rPrChange w:id="6928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  <w:u w:val="single"/>
            </w:rPr>
          </w:rPrChange>
        </w:rPr>
        <w:t xml:space="preserve"> -</w:t>
      </w:r>
    </w:p>
    <w:p w14:paraId="5C9278D1" w14:textId="19E9E5A6" w:rsidR="39C92F74" w:rsidRPr="00AE4B49" w:rsidRDefault="39C92F74" w:rsidP="7219525F">
      <w:pPr>
        <w:pStyle w:val="ListParagraph"/>
        <w:numPr>
          <w:ilvl w:val="0"/>
          <w:numId w:val="27"/>
        </w:numPr>
        <w:rPr>
          <w:rFonts w:asciiTheme="majorBidi" w:eastAsiaTheme="minorEastAsia" w:hAnsiTheme="majorBidi" w:cstheme="majorBidi"/>
          <w:color w:val="000000" w:themeColor="text1"/>
          <w:sz w:val="24"/>
          <w:szCs w:val="24"/>
          <w:rPrChange w:id="6929" w:author="yara ahmad" w:date="2021-04-18T08:34:00Z">
            <w:rPr>
              <w:rFonts w:eastAsiaTheme="minorEastAsia"/>
              <w:color w:val="000000" w:themeColor="text1"/>
              <w:sz w:val="24"/>
              <w:szCs w:val="24"/>
            </w:rPr>
          </w:rPrChange>
        </w:rPr>
      </w:pPr>
      <w:r w:rsidRPr="00AE4B49">
        <w:rPr>
          <w:rFonts w:asciiTheme="majorBidi" w:eastAsia="Calibri" w:hAnsiTheme="majorBidi" w:cstheme="majorBidi"/>
          <w:color w:val="000000" w:themeColor="text1"/>
          <w:sz w:val="24"/>
          <w:szCs w:val="24"/>
          <w:rPrChange w:id="6930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</w:rPr>
          </w:rPrChange>
        </w:rPr>
        <w:t xml:space="preserve"> </w:t>
      </w:r>
      <w:r w:rsidR="0D12FE49" w:rsidRPr="00AE4B49">
        <w:rPr>
          <w:rFonts w:asciiTheme="majorBidi" w:eastAsia="Calibri" w:hAnsiTheme="majorBidi" w:cstheme="majorBidi"/>
          <w:color w:val="000000" w:themeColor="text1"/>
          <w:sz w:val="24"/>
          <w:szCs w:val="24"/>
          <w:rtl/>
          <w:rPrChange w:id="6931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  <w:rtl/>
            </w:rPr>
          </w:rPrChange>
        </w:rPr>
        <w:t>אין</w:t>
      </w:r>
      <w:r w:rsidRPr="00AE4B49">
        <w:rPr>
          <w:rFonts w:asciiTheme="majorBidi" w:eastAsia="Calibri" w:hAnsiTheme="majorBidi" w:cstheme="majorBidi"/>
          <w:color w:val="000000" w:themeColor="text1"/>
          <w:sz w:val="24"/>
          <w:szCs w:val="24"/>
          <w:rPrChange w:id="6932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</w:rPr>
          </w:rPrChange>
        </w:rPr>
        <w:t>.</w:t>
      </w:r>
    </w:p>
    <w:p w14:paraId="0995AD19" w14:textId="6676BED9" w:rsidR="39C92F74" w:rsidRPr="00AE4B49" w:rsidRDefault="39C92F74" w:rsidP="7219525F">
      <w:pPr>
        <w:rPr>
          <w:rFonts w:asciiTheme="majorBidi" w:hAnsiTheme="majorBidi" w:cstheme="majorBidi"/>
          <w:rPrChange w:id="6933" w:author="yara ahmad" w:date="2021-04-18T08:34:00Z">
            <w:rPr/>
          </w:rPrChange>
        </w:rPr>
      </w:pPr>
      <w:r w:rsidRPr="00AE4B49">
        <w:rPr>
          <w:rFonts w:asciiTheme="majorBidi" w:eastAsia="Calibri" w:hAnsiTheme="majorBidi" w:cstheme="majorBidi"/>
          <w:color w:val="000000" w:themeColor="text1"/>
          <w:sz w:val="24"/>
          <w:szCs w:val="24"/>
          <w:u w:val="single"/>
          <w:rtl/>
          <w:rPrChange w:id="6934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  <w:u w:val="single"/>
              <w:rtl/>
            </w:rPr>
          </w:rPrChange>
        </w:rPr>
        <w:t>פרמטרים-</w:t>
      </w:r>
      <w:r w:rsidRPr="00AE4B49">
        <w:rPr>
          <w:rFonts w:asciiTheme="majorBidi" w:eastAsia="Calibri" w:hAnsiTheme="majorBidi" w:cstheme="majorBidi"/>
          <w:color w:val="000000" w:themeColor="text1"/>
          <w:sz w:val="24"/>
          <w:szCs w:val="24"/>
          <w:rtl/>
          <w:rPrChange w:id="6935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  <w:rtl/>
            </w:rPr>
          </w:rPrChange>
        </w:rPr>
        <w:t xml:space="preserve"> שם משתמש, שם חנות</w:t>
      </w:r>
      <w:r w:rsidRPr="00AE4B49">
        <w:rPr>
          <w:rFonts w:asciiTheme="majorBidi" w:eastAsia="Calibri" w:hAnsiTheme="majorBidi" w:cstheme="majorBidi"/>
          <w:color w:val="000000" w:themeColor="text1"/>
          <w:sz w:val="24"/>
          <w:szCs w:val="24"/>
          <w:rPrChange w:id="6936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</w:rPr>
          </w:rPrChange>
        </w:rPr>
        <w:t>.</w:t>
      </w:r>
    </w:p>
    <w:p w14:paraId="4E2B23D7" w14:textId="5953F75E" w:rsidR="39C92F74" w:rsidRPr="00AE4B49" w:rsidRDefault="39C92F74" w:rsidP="7219525F">
      <w:pPr>
        <w:rPr>
          <w:rFonts w:asciiTheme="majorBidi" w:hAnsiTheme="majorBidi" w:cstheme="majorBidi"/>
          <w:rPrChange w:id="6937" w:author="yara ahmad" w:date="2021-04-18T08:34:00Z">
            <w:rPr/>
          </w:rPrChange>
        </w:rPr>
      </w:pPr>
      <w:r w:rsidRPr="00AE4B49">
        <w:rPr>
          <w:rFonts w:asciiTheme="majorBidi" w:eastAsia="Calibri" w:hAnsiTheme="majorBidi" w:cstheme="majorBidi"/>
          <w:i/>
          <w:iCs/>
          <w:color w:val="000000" w:themeColor="text1"/>
          <w:sz w:val="24"/>
          <w:szCs w:val="24"/>
          <w:u w:val="single"/>
          <w:rtl/>
          <w:rPrChange w:id="6938" w:author="yara ahmad" w:date="2021-04-18T08:34:00Z">
            <w:rPr>
              <w:rFonts w:ascii="Calibri" w:eastAsia="Calibri" w:hAnsi="Calibri" w:cs="Calibri"/>
              <w:i/>
              <w:iCs/>
              <w:color w:val="000000" w:themeColor="text1"/>
              <w:sz w:val="24"/>
              <w:szCs w:val="24"/>
              <w:u w:val="single"/>
              <w:rtl/>
            </w:rPr>
          </w:rPrChange>
        </w:rPr>
        <w:t>תהליך התרחיש</w:t>
      </w:r>
      <w:r w:rsidRPr="00AE4B49">
        <w:rPr>
          <w:rFonts w:asciiTheme="majorBidi" w:eastAsia="Calibri" w:hAnsiTheme="majorBidi" w:cstheme="majorBidi"/>
          <w:i/>
          <w:iCs/>
          <w:color w:val="000000" w:themeColor="text1"/>
          <w:sz w:val="24"/>
          <w:szCs w:val="24"/>
          <w:u w:val="single"/>
          <w:rPrChange w:id="6939" w:author="yara ahmad" w:date="2021-04-18T08:34:00Z">
            <w:rPr>
              <w:rFonts w:ascii="Calibri" w:eastAsia="Calibri" w:hAnsi="Calibri" w:cs="Calibri"/>
              <w:i/>
              <w:iCs/>
              <w:color w:val="000000" w:themeColor="text1"/>
              <w:sz w:val="24"/>
              <w:szCs w:val="24"/>
              <w:u w:val="single"/>
            </w:rPr>
          </w:rPrChange>
        </w:rPr>
        <w:t>:</w:t>
      </w:r>
    </w:p>
    <w:p w14:paraId="7FB61850" w14:textId="63740D2C" w:rsidR="39C92F74" w:rsidRPr="00AE4B49" w:rsidRDefault="39C92F74" w:rsidP="14BA959A">
      <w:pPr>
        <w:pStyle w:val="ListParagraph"/>
        <w:numPr>
          <w:ilvl w:val="0"/>
          <w:numId w:val="26"/>
        </w:numPr>
        <w:rPr>
          <w:rFonts w:asciiTheme="majorBidi" w:eastAsiaTheme="minorEastAsia" w:hAnsiTheme="majorBidi" w:cstheme="majorBidi"/>
          <w:color w:val="000000" w:themeColor="text1"/>
          <w:sz w:val="24"/>
          <w:szCs w:val="24"/>
          <w:rPrChange w:id="6940" w:author="yara ahmad" w:date="2021-04-18T08:34:00Z">
            <w:rPr>
              <w:rFonts w:eastAsiaTheme="minorEastAsia"/>
              <w:color w:val="000000" w:themeColor="text1"/>
              <w:sz w:val="24"/>
              <w:szCs w:val="24"/>
            </w:rPr>
          </w:rPrChange>
        </w:rPr>
      </w:pPr>
      <w:r w:rsidRPr="00AE4B49">
        <w:rPr>
          <w:rFonts w:asciiTheme="majorBidi" w:eastAsia="Calibri" w:hAnsiTheme="majorBidi" w:cstheme="majorBidi"/>
          <w:color w:val="000000" w:themeColor="text1"/>
          <w:sz w:val="24"/>
          <w:szCs w:val="24"/>
          <w:rtl/>
          <w:rPrChange w:id="6941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  <w:rtl/>
            </w:rPr>
          </w:rPrChange>
        </w:rPr>
        <w:t>בעל חנות: מבקש ל</w:t>
      </w:r>
      <w:r w:rsidR="0AB2EFE8" w:rsidRPr="00AE4B49">
        <w:rPr>
          <w:rFonts w:asciiTheme="majorBidi" w:eastAsia="Calibri" w:hAnsiTheme="majorBidi" w:cstheme="majorBidi"/>
          <w:color w:val="000000" w:themeColor="text1"/>
          <w:sz w:val="24"/>
          <w:szCs w:val="24"/>
          <w:rtl/>
          <w:rPrChange w:id="6942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  <w:rtl/>
            </w:rPr>
          </w:rPrChange>
        </w:rPr>
        <w:t>ראות פירוט על מדניות סוגי הרכישה וההנחה</w:t>
      </w:r>
      <w:r w:rsidRPr="00AE4B49">
        <w:rPr>
          <w:rFonts w:asciiTheme="majorBidi" w:eastAsia="Calibri" w:hAnsiTheme="majorBidi" w:cstheme="majorBidi"/>
          <w:color w:val="000000" w:themeColor="text1"/>
          <w:sz w:val="24"/>
          <w:szCs w:val="24"/>
          <w:rPrChange w:id="6943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</w:rPr>
          </w:rPrChange>
        </w:rPr>
        <w:t>.</w:t>
      </w:r>
    </w:p>
    <w:p w14:paraId="2E75ABC3" w14:textId="36869586" w:rsidR="39C92F74" w:rsidRPr="00AE4B49" w:rsidRDefault="39C92F74" w:rsidP="55183910">
      <w:pPr>
        <w:pStyle w:val="ListParagraph"/>
        <w:numPr>
          <w:ilvl w:val="0"/>
          <w:numId w:val="26"/>
        </w:numPr>
        <w:rPr>
          <w:ins w:id="6944" w:author="shadi obeed" w:date="2021-04-17T23:00:00Z"/>
          <w:rFonts w:asciiTheme="majorBidi" w:eastAsiaTheme="minorEastAsia" w:hAnsiTheme="majorBidi" w:cstheme="majorBidi"/>
          <w:color w:val="000000" w:themeColor="text1"/>
          <w:sz w:val="24"/>
          <w:szCs w:val="24"/>
          <w:rPrChange w:id="6945" w:author="yara ahmad" w:date="2021-04-18T08:34:00Z">
            <w:rPr>
              <w:ins w:id="6946" w:author="shadi obeed" w:date="2021-04-17T23:00:00Z"/>
              <w:rFonts w:eastAsiaTheme="minorEastAsia"/>
              <w:color w:val="000000" w:themeColor="text1"/>
              <w:sz w:val="24"/>
              <w:szCs w:val="24"/>
            </w:rPr>
          </w:rPrChange>
        </w:rPr>
      </w:pPr>
      <w:r w:rsidRPr="00AE4B49">
        <w:rPr>
          <w:rFonts w:asciiTheme="majorBidi" w:eastAsia="Calibri" w:hAnsiTheme="majorBidi" w:cstheme="majorBidi"/>
          <w:color w:val="000000" w:themeColor="text1"/>
          <w:sz w:val="24"/>
          <w:szCs w:val="24"/>
          <w:rtl/>
          <w:rPrChange w:id="6947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  <w:rtl/>
            </w:rPr>
          </w:rPrChange>
        </w:rPr>
        <w:t>מערכת : מחזירה</w:t>
      </w:r>
      <w:r w:rsidR="4862071D" w:rsidRPr="00AE4B49">
        <w:rPr>
          <w:rFonts w:asciiTheme="majorBidi" w:eastAsia="Calibri" w:hAnsiTheme="majorBidi" w:cstheme="majorBidi"/>
          <w:color w:val="000000" w:themeColor="text1"/>
          <w:sz w:val="24"/>
          <w:szCs w:val="24"/>
          <w:rtl/>
          <w:rPrChange w:id="6948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  <w:rtl/>
            </w:rPr>
          </w:rPrChange>
        </w:rPr>
        <w:t xml:space="preserve"> </w:t>
      </w:r>
      <w:r w:rsidR="6A5E45CA" w:rsidRPr="00AE4B49">
        <w:rPr>
          <w:rFonts w:asciiTheme="majorBidi" w:eastAsia="Calibri" w:hAnsiTheme="majorBidi" w:cstheme="majorBidi"/>
          <w:color w:val="000000" w:themeColor="text1"/>
          <w:sz w:val="24"/>
          <w:szCs w:val="24"/>
          <w:rtl/>
          <w:rPrChange w:id="6949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  <w:rtl/>
            </w:rPr>
          </w:rPrChange>
        </w:rPr>
        <w:t>את המידע הרלוונטי</w:t>
      </w:r>
      <w:r w:rsidR="6A5E45CA" w:rsidRPr="00AE4B49">
        <w:rPr>
          <w:rFonts w:asciiTheme="majorBidi" w:eastAsia="Calibri" w:hAnsiTheme="majorBidi" w:cstheme="majorBidi"/>
          <w:color w:val="000000" w:themeColor="text1"/>
          <w:sz w:val="24"/>
          <w:szCs w:val="24"/>
          <w:rPrChange w:id="6950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</w:rPr>
          </w:rPrChange>
        </w:rPr>
        <w:t>.</w:t>
      </w:r>
    </w:p>
    <w:p w14:paraId="2BF66EAA" w14:textId="77777777" w:rsidR="002564B1" w:rsidRPr="00AE4B49" w:rsidRDefault="002564B1">
      <w:pPr>
        <w:ind w:left="360"/>
        <w:rPr>
          <w:ins w:id="6951" w:author="shadi obeed" w:date="2021-04-17T23:00:00Z"/>
          <w:rFonts w:asciiTheme="majorBidi" w:eastAsiaTheme="minorEastAsia" w:hAnsiTheme="majorBidi" w:cstheme="majorBidi"/>
          <w:color w:val="000000" w:themeColor="text1"/>
          <w:sz w:val="24"/>
          <w:szCs w:val="24"/>
          <w:rPrChange w:id="6952" w:author="yara ahmad" w:date="2021-04-18T08:34:00Z">
            <w:rPr>
              <w:ins w:id="6953" w:author="shadi obeed" w:date="2021-04-17T23:00:00Z"/>
            </w:rPr>
          </w:rPrChange>
        </w:rPr>
        <w:pPrChange w:id="6954" w:author="shadi obeed" w:date="2021-04-17T23:00:00Z">
          <w:pPr>
            <w:pStyle w:val="ListParagraph"/>
            <w:numPr>
              <w:numId w:val="26"/>
            </w:numPr>
            <w:ind w:hanging="360"/>
          </w:pPr>
        </w:pPrChange>
      </w:pPr>
      <w:ins w:id="6955" w:author="shadi obeed" w:date="2021-04-17T23:00:00Z">
        <w:r w:rsidRPr="00AE4B49">
          <w:rPr>
            <w:rFonts w:asciiTheme="majorBidi" w:eastAsiaTheme="minorEastAsia" w:hAnsiTheme="majorBidi" w:cstheme="majorBidi" w:hint="cs"/>
            <w:color w:val="000000" w:themeColor="text1"/>
            <w:sz w:val="24"/>
            <w:szCs w:val="24"/>
            <w:u w:val="single"/>
            <w:rtl/>
            <w:rPrChange w:id="6956" w:author="yara ahmad" w:date="2021-04-18T08:34:00Z">
              <w:rPr>
                <w:rFonts w:hint="cs"/>
                <w:rtl/>
              </w:rPr>
            </w:rPrChange>
          </w:rPr>
          <w:t>תרחיש</w:t>
        </w:r>
        <w:r w:rsidRPr="00AE4B49">
          <w:rPr>
            <w:rFonts w:asciiTheme="majorBidi" w:eastAsiaTheme="minorEastAsia" w:hAnsiTheme="majorBidi" w:cstheme="majorBidi"/>
            <w:color w:val="000000" w:themeColor="text1"/>
            <w:sz w:val="24"/>
            <w:szCs w:val="24"/>
            <w:u w:val="single"/>
            <w:rtl/>
            <w:rPrChange w:id="6957" w:author="yara ahmad" w:date="2021-04-18T08:34:00Z">
              <w:rPr>
                <w:rtl/>
              </w:rPr>
            </w:rPrChange>
          </w:rPr>
          <w:t xml:space="preserve"> </w:t>
        </w:r>
        <w:r w:rsidRPr="00AE4B49">
          <w:rPr>
            <w:rFonts w:asciiTheme="majorBidi" w:eastAsiaTheme="minorEastAsia" w:hAnsiTheme="majorBidi" w:cstheme="majorBidi" w:hint="cs"/>
            <w:color w:val="000000" w:themeColor="text1"/>
            <w:sz w:val="24"/>
            <w:szCs w:val="24"/>
            <w:u w:val="single"/>
            <w:rtl/>
            <w:rPrChange w:id="6958" w:author="yara ahmad" w:date="2021-04-18T08:34:00Z">
              <w:rPr>
                <w:rFonts w:hint="cs"/>
                <w:rtl/>
              </w:rPr>
            </w:rPrChange>
          </w:rPr>
          <w:t>חילופי</w:t>
        </w:r>
        <w:r w:rsidRPr="00AE4B49">
          <w:rPr>
            <w:rFonts w:asciiTheme="majorBidi" w:eastAsiaTheme="minorEastAsia" w:hAnsiTheme="majorBidi" w:cstheme="majorBidi"/>
            <w:color w:val="000000" w:themeColor="text1"/>
            <w:sz w:val="24"/>
            <w:szCs w:val="24"/>
            <w:rtl/>
            <w:rPrChange w:id="6959" w:author="yara ahmad" w:date="2021-04-18T08:34:00Z">
              <w:rPr>
                <w:rtl/>
              </w:rPr>
            </w:rPrChange>
          </w:rPr>
          <w:t xml:space="preserve"> : </w:t>
        </w:r>
        <w:r w:rsidRPr="00AE4B49">
          <w:rPr>
            <w:rFonts w:asciiTheme="majorBidi" w:eastAsiaTheme="minorEastAsia" w:hAnsiTheme="majorBidi" w:cstheme="majorBidi" w:hint="cs"/>
            <w:color w:val="000000" w:themeColor="text1"/>
            <w:sz w:val="24"/>
            <w:szCs w:val="24"/>
            <w:rtl/>
            <w:rPrChange w:id="6960" w:author="yara ahmad" w:date="2021-04-18T08:34:00Z">
              <w:rPr>
                <w:rFonts w:hint="cs"/>
                <w:rtl/>
              </w:rPr>
            </w:rPrChange>
          </w:rPr>
          <w:t>אין</w:t>
        </w:r>
        <w:r w:rsidRPr="00AE4B49">
          <w:rPr>
            <w:rFonts w:asciiTheme="majorBidi" w:eastAsiaTheme="minorEastAsia" w:hAnsiTheme="majorBidi" w:cstheme="majorBidi"/>
            <w:color w:val="000000" w:themeColor="text1"/>
            <w:sz w:val="24"/>
            <w:szCs w:val="24"/>
            <w:rtl/>
            <w:rPrChange w:id="6961" w:author="yara ahmad" w:date="2021-04-18T08:34:00Z">
              <w:rPr>
                <w:rtl/>
              </w:rPr>
            </w:rPrChange>
          </w:rPr>
          <w:t>.</w:t>
        </w:r>
      </w:ins>
    </w:p>
    <w:p w14:paraId="6422F957" w14:textId="77777777" w:rsidR="002564B1" w:rsidRPr="00AE4B49" w:rsidRDefault="002564B1">
      <w:pPr>
        <w:ind w:left="360"/>
        <w:rPr>
          <w:rFonts w:asciiTheme="majorBidi" w:eastAsiaTheme="minorEastAsia" w:hAnsiTheme="majorBidi" w:cstheme="majorBidi"/>
          <w:color w:val="000000" w:themeColor="text1"/>
          <w:sz w:val="24"/>
          <w:szCs w:val="24"/>
          <w:rPrChange w:id="6962" w:author="yara ahmad" w:date="2021-04-18T08:34:00Z">
            <w:rPr/>
          </w:rPrChange>
        </w:rPr>
        <w:pPrChange w:id="6963" w:author="shadi obeed" w:date="2021-04-17T23:00:00Z">
          <w:pPr>
            <w:pStyle w:val="ListParagraph"/>
            <w:numPr>
              <w:numId w:val="26"/>
            </w:numPr>
            <w:ind w:hanging="360"/>
          </w:pPr>
        </w:pPrChange>
      </w:pPr>
    </w:p>
    <w:p w14:paraId="0580725D" w14:textId="352F6C69" w:rsidR="6DD9176D" w:rsidRPr="00AE4B49" w:rsidRDefault="6DD9176D" w:rsidP="55183910">
      <w:pPr>
        <w:rPr>
          <w:rFonts w:asciiTheme="majorBidi" w:eastAsia="Calibri" w:hAnsiTheme="majorBidi" w:cstheme="majorBidi"/>
          <w:color w:val="000000" w:themeColor="text1"/>
          <w:sz w:val="24"/>
          <w:szCs w:val="24"/>
          <w:u w:val="single"/>
          <w:rPrChange w:id="6964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  <w:u w:val="single"/>
            </w:rPr>
          </w:rPrChange>
        </w:rPr>
      </w:pPr>
      <w:r w:rsidRPr="00AE4B49">
        <w:rPr>
          <w:rFonts w:asciiTheme="majorBidi" w:eastAsia="Calibri" w:hAnsiTheme="majorBidi" w:cstheme="majorBidi"/>
          <w:color w:val="000000" w:themeColor="text1"/>
          <w:sz w:val="24"/>
          <w:szCs w:val="24"/>
          <w:u w:val="single"/>
          <w:rtl/>
          <w:rPrChange w:id="6965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  <w:u w:val="single"/>
              <w:rtl/>
            </w:rPr>
          </w:rPrChange>
        </w:rPr>
        <w:t>טסטים</w:t>
      </w:r>
      <w:r w:rsidRPr="00AE4B49">
        <w:rPr>
          <w:rFonts w:asciiTheme="majorBidi" w:eastAsia="Calibri" w:hAnsiTheme="majorBidi" w:cstheme="majorBidi"/>
          <w:color w:val="000000" w:themeColor="text1"/>
          <w:sz w:val="24"/>
          <w:szCs w:val="24"/>
          <w:u w:val="single"/>
          <w:rPrChange w:id="6966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  <w:u w:val="single"/>
            </w:rPr>
          </w:rPrChange>
        </w:rPr>
        <w:t>:</w:t>
      </w:r>
    </w:p>
    <w:p w14:paraId="3FBC211C" w14:textId="6B1404F4" w:rsidR="303DF90B" w:rsidRPr="00AE4B49" w:rsidRDefault="303DF90B" w:rsidP="55183910">
      <w:pPr>
        <w:rPr>
          <w:rFonts w:asciiTheme="majorBidi" w:eastAsia="Calibri" w:hAnsiTheme="majorBidi" w:cstheme="majorBidi"/>
          <w:color w:val="000000" w:themeColor="text1"/>
          <w:sz w:val="24"/>
          <w:szCs w:val="24"/>
          <w:rtl/>
          <w:rPrChange w:id="6967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  <w:rtl/>
            </w:rPr>
          </w:rPrChange>
        </w:rPr>
      </w:pPr>
      <w:r w:rsidRPr="00AE4B49">
        <w:rPr>
          <w:rFonts w:asciiTheme="majorBidi" w:eastAsia="Calibri" w:hAnsiTheme="majorBidi" w:cstheme="majorBidi"/>
          <w:color w:val="000000" w:themeColor="text1"/>
          <w:sz w:val="24"/>
          <w:szCs w:val="24"/>
          <w:rtl/>
          <w:rPrChange w:id="6968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  <w:rtl/>
            </w:rPr>
          </w:rPrChange>
        </w:rPr>
        <w:lastRenderedPageBreak/>
        <w:t>בקשת הפירוט ולבדוק האם מוחזר באופן תקין</w:t>
      </w:r>
      <w:r w:rsidRPr="00AE4B49">
        <w:rPr>
          <w:rFonts w:asciiTheme="majorBidi" w:eastAsia="Calibri" w:hAnsiTheme="majorBidi" w:cstheme="majorBidi"/>
          <w:color w:val="000000" w:themeColor="text1"/>
          <w:sz w:val="24"/>
          <w:szCs w:val="24"/>
          <w:rPrChange w:id="6969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</w:rPr>
          </w:rPrChange>
        </w:rPr>
        <w:t>.</w:t>
      </w:r>
    </w:p>
    <w:p w14:paraId="10D627DA" w14:textId="1742BAAD" w:rsidR="55183910" w:rsidRPr="00AE4B49" w:rsidRDefault="55183910" w:rsidP="55183910">
      <w:pPr>
        <w:rPr>
          <w:rFonts w:asciiTheme="majorBidi" w:eastAsia="Calibri" w:hAnsiTheme="majorBidi" w:cstheme="majorBidi"/>
          <w:color w:val="000000" w:themeColor="text1"/>
          <w:sz w:val="24"/>
          <w:szCs w:val="24"/>
          <w:rPrChange w:id="6970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</w:rPr>
          </w:rPrChange>
        </w:rPr>
      </w:pPr>
    </w:p>
    <w:p w14:paraId="25F313F1" w14:textId="5EAA4300" w:rsidR="7219525F" w:rsidRPr="00AE4B49" w:rsidRDefault="29579CAD" w:rsidP="7219525F">
      <w:pPr>
        <w:rPr>
          <w:rFonts w:asciiTheme="majorBidi" w:hAnsiTheme="majorBidi" w:cstheme="majorBidi"/>
          <w:rPrChange w:id="6971" w:author="yara ahmad" w:date="2021-04-18T08:34:00Z">
            <w:rPr/>
          </w:rPrChange>
        </w:rPr>
      </w:pPr>
      <w:r w:rsidRPr="00AE4B49">
        <w:rPr>
          <w:rFonts w:asciiTheme="majorBidi" w:hAnsiTheme="majorBidi" w:cstheme="majorBidi"/>
          <w:noProof/>
          <w:rPrChange w:id="6972" w:author="yara ahmad" w:date="2021-04-18T08:34:00Z">
            <w:rPr>
              <w:noProof/>
            </w:rPr>
          </w:rPrChange>
        </w:rPr>
        <w:drawing>
          <wp:inline distT="0" distB="0" distL="0" distR="0" wp14:anchorId="5114E9CB" wp14:editId="77285357">
            <wp:extent cx="6238878" cy="2396674"/>
            <wp:effectExtent l="0" t="0" r="0" b="0"/>
            <wp:docPr id="615446931" name="Picture 6154469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0222"/>
                    <a:stretch>
                      <a:fillRect/>
                    </a:stretch>
                  </pic:blipFill>
                  <pic:spPr>
                    <a:xfrm>
                      <a:off x="0" y="0"/>
                      <a:ext cx="6238878" cy="2396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94140" w14:textId="5DA8FD74" w:rsidR="00B031AC" w:rsidRPr="00AE4B49" w:rsidRDefault="00B031AC" w:rsidP="7219525F">
      <w:pPr>
        <w:rPr>
          <w:rFonts w:asciiTheme="majorBidi" w:hAnsiTheme="majorBidi" w:cstheme="majorBidi"/>
          <w:rPrChange w:id="6973" w:author="yara ahmad" w:date="2021-04-18T08:34:00Z">
            <w:rPr/>
          </w:rPrChange>
        </w:rPr>
      </w:pPr>
    </w:p>
    <w:p w14:paraId="371036BD" w14:textId="0410C436" w:rsidR="00B031AC" w:rsidRPr="00AE4B49" w:rsidRDefault="00B031AC" w:rsidP="7219525F">
      <w:pPr>
        <w:rPr>
          <w:rFonts w:asciiTheme="majorBidi" w:hAnsiTheme="majorBidi" w:cstheme="majorBidi"/>
          <w:rPrChange w:id="6974" w:author="yara ahmad" w:date="2021-04-18T08:34:00Z">
            <w:rPr/>
          </w:rPrChange>
        </w:rPr>
      </w:pPr>
    </w:p>
    <w:p w14:paraId="1243ED0A" w14:textId="52E94C8F" w:rsidR="00B031AC" w:rsidRPr="00AE4B49" w:rsidRDefault="00B031AC" w:rsidP="7219525F">
      <w:pPr>
        <w:rPr>
          <w:rFonts w:asciiTheme="majorBidi" w:hAnsiTheme="majorBidi" w:cstheme="majorBidi"/>
          <w:rPrChange w:id="6975" w:author="yara ahmad" w:date="2021-04-18T08:34:00Z">
            <w:rPr/>
          </w:rPrChange>
        </w:rPr>
      </w:pPr>
    </w:p>
    <w:p w14:paraId="5B2ADF11" w14:textId="16BC7634" w:rsidR="00B031AC" w:rsidRPr="00AE4B49" w:rsidRDefault="00B031AC" w:rsidP="7219525F">
      <w:pPr>
        <w:rPr>
          <w:rFonts w:asciiTheme="majorBidi" w:hAnsiTheme="majorBidi" w:cstheme="majorBidi"/>
          <w:rPrChange w:id="6976" w:author="yara ahmad" w:date="2021-04-18T08:34:00Z">
            <w:rPr/>
          </w:rPrChange>
        </w:rPr>
      </w:pPr>
    </w:p>
    <w:p w14:paraId="570F795D" w14:textId="07AFC1C6" w:rsidR="00B031AC" w:rsidRPr="00AE4B49" w:rsidRDefault="00B031AC" w:rsidP="7219525F">
      <w:pPr>
        <w:rPr>
          <w:rFonts w:asciiTheme="majorBidi" w:hAnsiTheme="majorBidi" w:cstheme="majorBidi"/>
          <w:rPrChange w:id="6977" w:author="yara ahmad" w:date="2021-04-18T08:34:00Z">
            <w:rPr/>
          </w:rPrChange>
        </w:rPr>
      </w:pPr>
    </w:p>
    <w:p w14:paraId="7CA98C5D" w14:textId="0F7AB7E9" w:rsidR="00B031AC" w:rsidRPr="00AE4B49" w:rsidRDefault="00B031AC" w:rsidP="7219525F">
      <w:pPr>
        <w:rPr>
          <w:rFonts w:asciiTheme="majorBidi" w:hAnsiTheme="majorBidi" w:cstheme="majorBidi"/>
          <w:rPrChange w:id="6978" w:author="yara ahmad" w:date="2021-04-18T08:34:00Z">
            <w:rPr/>
          </w:rPrChange>
        </w:rPr>
      </w:pPr>
    </w:p>
    <w:p w14:paraId="71EE1D50" w14:textId="77777777" w:rsidR="00B031AC" w:rsidRPr="00AE4B49" w:rsidRDefault="00B031AC" w:rsidP="7219525F">
      <w:pPr>
        <w:rPr>
          <w:rFonts w:asciiTheme="majorBidi" w:hAnsiTheme="majorBidi" w:cstheme="majorBidi"/>
          <w:rPrChange w:id="6979" w:author="yara ahmad" w:date="2021-04-18T08:34:00Z">
            <w:rPr/>
          </w:rPrChange>
        </w:rPr>
      </w:pPr>
    </w:p>
    <w:p w14:paraId="2B18CAAD" w14:textId="31AE2264" w:rsidR="0C8ED5C3" w:rsidRPr="00AE4B49" w:rsidRDefault="0C8ED5C3" w:rsidP="7219525F">
      <w:pPr>
        <w:rPr>
          <w:rFonts w:asciiTheme="majorBidi" w:eastAsia="Calibri" w:hAnsiTheme="majorBidi" w:cstheme="majorBidi"/>
          <w:sz w:val="24"/>
          <w:szCs w:val="24"/>
          <w:u w:val="single"/>
          <w:rPrChange w:id="6980" w:author="yara ahmad" w:date="2021-04-18T08:34:00Z">
            <w:rPr>
              <w:rFonts w:ascii="Calibri" w:eastAsia="Calibri" w:hAnsi="Calibri" w:cs="Calibri"/>
              <w:sz w:val="24"/>
              <w:szCs w:val="24"/>
              <w:u w:val="single"/>
            </w:rPr>
          </w:rPrChange>
        </w:rPr>
      </w:pPr>
      <w:r w:rsidRPr="00AE4B49">
        <w:rPr>
          <w:rFonts w:asciiTheme="majorBidi" w:eastAsia="Calibri" w:hAnsiTheme="majorBidi" w:cstheme="majorBidi"/>
          <w:sz w:val="24"/>
          <w:szCs w:val="24"/>
          <w:u w:val="single"/>
          <w:rPrChange w:id="6981" w:author="yara ahmad" w:date="2021-04-18T08:34:00Z">
            <w:rPr>
              <w:rFonts w:ascii="Calibri" w:eastAsia="Calibri" w:hAnsi="Calibri" w:cs="Calibri"/>
              <w:sz w:val="24"/>
              <w:szCs w:val="24"/>
              <w:u w:val="single"/>
            </w:rPr>
          </w:rPrChange>
        </w:rPr>
        <w:t>4.</w:t>
      </w:r>
      <w:r w:rsidR="5ED2F4F6" w:rsidRPr="00AE4B49">
        <w:rPr>
          <w:rFonts w:asciiTheme="majorBidi" w:eastAsia="Calibri" w:hAnsiTheme="majorBidi" w:cstheme="majorBidi"/>
          <w:sz w:val="24"/>
          <w:szCs w:val="24"/>
          <w:u w:val="single"/>
          <w:rPrChange w:id="6982" w:author="yara ahmad" w:date="2021-04-18T08:34:00Z">
            <w:rPr>
              <w:rFonts w:ascii="Calibri" w:eastAsia="Calibri" w:hAnsi="Calibri" w:cs="Calibri"/>
              <w:sz w:val="24"/>
              <w:szCs w:val="24"/>
              <w:u w:val="single"/>
            </w:rPr>
          </w:rPrChange>
        </w:rPr>
        <w:t>2</w:t>
      </w:r>
      <w:r w:rsidRPr="00AE4B49">
        <w:rPr>
          <w:rFonts w:asciiTheme="majorBidi" w:eastAsia="Calibri" w:hAnsiTheme="majorBidi" w:cstheme="majorBidi"/>
          <w:sz w:val="24"/>
          <w:szCs w:val="24"/>
          <w:u w:val="single"/>
          <w:rPrChange w:id="6983" w:author="yara ahmad" w:date="2021-04-18T08:34:00Z">
            <w:rPr>
              <w:rFonts w:ascii="Calibri" w:eastAsia="Calibri" w:hAnsi="Calibri" w:cs="Calibri"/>
              <w:sz w:val="24"/>
              <w:szCs w:val="24"/>
              <w:u w:val="single"/>
            </w:rPr>
          </w:rPrChange>
        </w:rPr>
        <w:t>.</w:t>
      </w:r>
      <w:r w:rsidR="3EB78D9B" w:rsidRPr="00AE4B49">
        <w:rPr>
          <w:rFonts w:asciiTheme="majorBidi" w:eastAsia="Calibri" w:hAnsiTheme="majorBidi" w:cstheme="majorBidi"/>
          <w:sz w:val="24"/>
          <w:szCs w:val="24"/>
          <w:u w:val="single"/>
          <w:rPrChange w:id="6984" w:author="yara ahmad" w:date="2021-04-18T08:34:00Z">
            <w:rPr>
              <w:rFonts w:ascii="Calibri" w:eastAsia="Calibri" w:hAnsi="Calibri" w:cs="Calibri"/>
              <w:sz w:val="24"/>
              <w:szCs w:val="24"/>
              <w:u w:val="single"/>
            </w:rPr>
          </w:rPrChange>
        </w:rPr>
        <w:t>2</w:t>
      </w:r>
      <w:r w:rsidRPr="00AE4B49">
        <w:rPr>
          <w:rFonts w:asciiTheme="majorBidi" w:eastAsia="Calibri" w:hAnsiTheme="majorBidi" w:cstheme="majorBidi"/>
          <w:sz w:val="24"/>
          <w:szCs w:val="24"/>
          <w:u w:val="single"/>
          <w:rPrChange w:id="6985" w:author="yara ahmad" w:date="2021-04-18T08:34:00Z">
            <w:rPr>
              <w:rFonts w:ascii="Calibri" w:eastAsia="Calibri" w:hAnsi="Calibri" w:cs="Calibri"/>
              <w:sz w:val="24"/>
              <w:szCs w:val="24"/>
              <w:u w:val="single"/>
            </w:rPr>
          </w:rPrChange>
        </w:rPr>
        <w:t xml:space="preserve">) </w:t>
      </w:r>
      <w:r w:rsidR="490B532C" w:rsidRPr="00AE4B49">
        <w:rPr>
          <w:rFonts w:asciiTheme="majorBidi" w:eastAsia="Calibri" w:hAnsiTheme="majorBidi" w:cstheme="majorBidi"/>
          <w:sz w:val="24"/>
          <w:szCs w:val="24"/>
          <w:u w:val="single"/>
          <w:rtl/>
          <w:rPrChange w:id="6986" w:author="yara ahmad" w:date="2021-04-18T08:34:00Z">
            <w:rPr>
              <w:rFonts w:ascii="Calibri" w:eastAsia="Calibri" w:hAnsi="Calibri" w:cs="Calibri"/>
              <w:sz w:val="24"/>
              <w:szCs w:val="24"/>
              <w:u w:val="single"/>
              <w:rtl/>
            </w:rPr>
          </w:rPrChange>
        </w:rPr>
        <w:t>הוספ</w:t>
      </w:r>
      <w:r w:rsidRPr="00AE4B49">
        <w:rPr>
          <w:rFonts w:asciiTheme="majorBidi" w:eastAsia="Calibri" w:hAnsiTheme="majorBidi" w:cstheme="majorBidi"/>
          <w:sz w:val="24"/>
          <w:szCs w:val="24"/>
          <w:u w:val="single"/>
          <w:rtl/>
          <w:rPrChange w:id="6987" w:author="yara ahmad" w:date="2021-04-18T08:34:00Z">
            <w:rPr>
              <w:rFonts w:ascii="Calibri" w:eastAsia="Calibri" w:hAnsi="Calibri" w:cs="Calibri"/>
              <w:sz w:val="24"/>
              <w:szCs w:val="24"/>
              <w:u w:val="single"/>
              <w:rtl/>
            </w:rPr>
          </w:rPrChange>
        </w:rPr>
        <w:t>ת מידע אודות סוגי הרכישה וההנחה</w:t>
      </w:r>
      <w:r w:rsidRPr="00AE4B49">
        <w:rPr>
          <w:rFonts w:asciiTheme="majorBidi" w:eastAsia="Calibri" w:hAnsiTheme="majorBidi" w:cstheme="majorBidi"/>
          <w:sz w:val="24"/>
          <w:szCs w:val="24"/>
          <w:u w:val="single"/>
          <w:rPrChange w:id="6988" w:author="yara ahmad" w:date="2021-04-18T08:34:00Z">
            <w:rPr>
              <w:rFonts w:ascii="Calibri" w:eastAsia="Calibri" w:hAnsi="Calibri" w:cs="Calibri"/>
              <w:sz w:val="24"/>
              <w:szCs w:val="24"/>
              <w:u w:val="single"/>
            </w:rPr>
          </w:rPrChange>
        </w:rPr>
        <w:t>:</w:t>
      </w:r>
    </w:p>
    <w:p w14:paraId="1D3C6098" w14:textId="782C7FD4" w:rsidR="0C8ED5C3" w:rsidRPr="00AE4B49" w:rsidRDefault="0C8ED5C3" w:rsidP="14BA959A">
      <w:pPr>
        <w:rPr>
          <w:rFonts w:asciiTheme="majorBidi" w:hAnsiTheme="majorBidi" w:cstheme="majorBidi"/>
          <w:rPrChange w:id="6989" w:author="yara ahmad" w:date="2021-04-18T08:34:00Z">
            <w:rPr/>
          </w:rPrChange>
        </w:rPr>
      </w:pPr>
      <w:r w:rsidRPr="00AE4B49">
        <w:rPr>
          <w:rFonts w:asciiTheme="majorBidi" w:eastAsia="Calibri" w:hAnsiTheme="majorBidi" w:cstheme="majorBidi"/>
          <w:color w:val="000000" w:themeColor="text1"/>
          <w:sz w:val="24"/>
          <w:szCs w:val="24"/>
          <w:u w:val="single"/>
          <w:rtl/>
          <w:rPrChange w:id="6990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  <w:u w:val="single"/>
              <w:rtl/>
            </w:rPr>
          </w:rPrChange>
        </w:rPr>
        <w:t>שחקנים</w:t>
      </w:r>
      <w:r w:rsidRPr="00AE4B49">
        <w:rPr>
          <w:rFonts w:asciiTheme="majorBidi" w:eastAsia="Calibri" w:hAnsiTheme="majorBidi" w:cstheme="majorBidi"/>
          <w:color w:val="000000" w:themeColor="text1"/>
          <w:sz w:val="24"/>
          <w:szCs w:val="24"/>
          <w:rtl/>
          <w:rPrChange w:id="6991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  <w:rtl/>
            </w:rPr>
          </w:rPrChange>
        </w:rPr>
        <w:t>:</w:t>
      </w:r>
      <w:r w:rsidRPr="00AE4B49">
        <w:rPr>
          <w:rFonts w:asciiTheme="majorBidi" w:hAnsiTheme="majorBidi" w:cstheme="majorBidi"/>
          <w:rPrChange w:id="6992" w:author="yara ahmad" w:date="2021-04-18T08:34:00Z">
            <w:rPr/>
          </w:rPrChange>
        </w:rPr>
        <w:br/>
      </w:r>
      <w:r w:rsidRPr="00AE4B49">
        <w:rPr>
          <w:rFonts w:asciiTheme="majorBidi" w:eastAsia="Calibri" w:hAnsiTheme="majorBidi" w:cstheme="majorBidi"/>
          <w:color w:val="000000" w:themeColor="text1"/>
          <w:sz w:val="24"/>
          <w:szCs w:val="24"/>
          <w:rtl/>
          <w:rPrChange w:id="6993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  <w:rtl/>
            </w:rPr>
          </w:rPrChange>
        </w:rPr>
        <w:t xml:space="preserve">בעל </w:t>
      </w:r>
      <w:proofErr w:type="spellStart"/>
      <w:r w:rsidRPr="00AE4B49">
        <w:rPr>
          <w:rFonts w:asciiTheme="majorBidi" w:eastAsia="Calibri" w:hAnsiTheme="majorBidi" w:cstheme="majorBidi"/>
          <w:color w:val="000000" w:themeColor="text1"/>
          <w:sz w:val="24"/>
          <w:szCs w:val="24"/>
          <w:rtl/>
          <w:rPrChange w:id="6994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  <w:rtl/>
            </w:rPr>
          </w:rPrChange>
        </w:rPr>
        <w:t>חנות</w:t>
      </w:r>
      <w:r w:rsidR="5815F73D" w:rsidRPr="00AE4B49">
        <w:rPr>
          <w:rFonts w:asciiTheme="majorBidi" w:eastAsia="Calibri" w:hAnsiTheme="majorBidi" w:cstheme="majorBidi"/>
          <w:color w:val="000000" w:themeColor="text1"/>
          <w:sz w:val="24"/>
          <w:szCs w:val="24"/>
          <w:rtl/>
          <w:rPrChange w:id="6995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  <w:rtl/>
            </w:rPr>
          </w:rPrChange>
        </w:rPr>
        <w:t>,מערכת</w:t>
      </w:r>
      <w:proofErr w:type="spellEnd"/>
      <w:r w:rsidRPr="00AE4B49">
        <w:rPr>
          <w:rFonts w:asciiTheme="majorBidi" w:eastAsia="Calibri" w:hAnsiTheme="majorBidi" w:cstheme="majorBidi"/>
          <w:color w:val="000000" w:themeColor="text1"/>
          <w:sz w:val="24"/>
          <w:szCs w:val="24"/>
          <w:rtl/>
          <w:rPrChange w:id="6996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  <w:rtl/>
            </w:rPr>
          </w:rPrChange>
        </w:rPr>
        <w:t>.</w:t>
      </w:r>
      <w:r w:rsidRPr="00AE4B49">
        <w:rPr>
          <w:rFonts w:asciiTheme="majorBidi" w:hAnsiTheme="majorBidi" w:cstheme="majorBidi"/>
          <w:rPrChange w:id="6997" w:author="yara ahmad" w:date="2021-04-18T08:34:00Z">
            <w:rPr/>
          </w:rPrChange>
        </w:rPr>
        <w:br/>
      </w:r>
      <w:r w:rsidRPr="00AE4B49">
        <w:rPr>
          <w:rFonts w:asciiTheme="majorBidi" w:eastAsia="Calibri" w:hAnsiTheme="majorBidi" w:cstheme="majorBidi"/>
          <w:color w:val="000000" w:themeColor="text1"/>
          <w:sz w:val="24"/>
          <w:szCs w:val="24"/>
          <w:rtl/>
          <w:rPrChange w:id="6998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  <w:rtl/>
            </w:rPr>
          </w:rPrChange>
        </w:rPr>
        <w:t>תנאי קדם</w:t>
      </w:r>
      <w:r w:rsidRPr="00AE4B49">
        <w:rPr>
          <w:rFonts w:asciiTheme="majorBidi" w:eastAsia="Calibri" w:hAnsiTheme="majorBidi" w:cstheme="majorBidi"/>
          <w:color w:val="000000" w:themeColor="text1"/>
          <w:sz w:val="24"/>
          <w:szCs w:val="24"/>
          <w:rPrChange w:id="6999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</w:rPr>
          </w:rPrChange>
        </w:rPr>
        <w:t>:</w:t>
      </w:r>
    </w:p>
    <w:p w14:paraId="0BCACA00" w14:textId="1733A642" w:rsidR="02B2F5E8" w:rsidRPr="00AE4B49" w:rsidRDefault="02B2F5E8" w:rsidP="14BA959A">
      <w:pPr>
        <w:pStyle w:val="ListParagraph"/>
        <w:numPr>
          <w:ilvl w:val="0"/>
          <w:numId w:val="11"/>
        </w:numPr>
        <w:rPr>
          <w:rFonts w:asciiTheme="majorBidi" w:eastAsiaTheme="minorEastAsia" w:hAnsiTheme="majorBidi" w:cstheme="majorBidi"/>
          <w:color w:val="000000" w:themeColor="text1"/>
          <w:sz w:val="24"/>
          <w:szCs w:val="24"/>
          <w:rPrChange w:id="7000" w:author="yara ahmad" w:date="2021-04-18T08:34:00Z">
            <w:rPr>
              <w:rFonts w:eastAsiaTheme="minorEastAsia"/>
              <w:color w:val="000000" w:themeColor="text1"/>
              <w:sz w:val="24"/>
              <w:szCs w:val="24"/>
            </w:rPr>
          </w:rPrChange>
        </w:rPr>
      </w:pPr>
      <w:r w:rsidRPr="00AE4B49">
        <w:rPr>
          <w:rFonts w:asciiTheme="majorBidi" w:eastAsia="Calibri" w:hAnsiTheme="majorBidi" w:cstheme="majorBidi"/>
          <w:color w:val="000000" w:themeColor="text1"/>
          <w:sz w:val="24"/>
          <w:szCs w:val="24"/>
          <w:rtl/>
          <w:rPrChange w:id="7001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  <w:rtl/>
            </w:rPr>
          </w:rPrChange>
        </w:rPr>
        <w:t>משתמש חייב להיות מחובר כבעל חנות של החנות שאליה הוא מנסה לבצע את הפעולה</w:t>
      </w:r>
      <w:r w:rsidRPr="00AE4B49">
        <w:rPr>
          <w:rFonts w:asciiTheme="majorBidi" w:eastAsia="Calibri" w:hAnsiTheme="majorBidi" w:cstheme="majorBidi"/>
          <w:color w:val="000000" w:themeColor="text1"/>
          <w:sz w:val="24"/>
          <w:szCs w:val="24"/>
          <w:rPrChange w:id="7002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</w:rPr>
          </w:rPrChange>
        </w:rPr>
        <w:t>.</w:t>
      </w:r>
    </w:p>
    <w:p w14:paraId="3E29B110" w14:textId="491809FB" w:rsidR="0C8ED5C3" w:rsidRPr="00AE4B49" w:rsidRDefault="0C8ED5C3" w:rsidP="7219525F">
      <w:pPr>
        <w:rPr>
          <w:rFonts w:asciiTheme="majorBidi" w:hAnsiTheme="majorBidi" w:cstheme="majorBidi"/>
          <w:rPrChange w:id="7003" w:author="yara ahmad" w:date="2021-04-18T08:34:00Z">
            <w:rPr/>
          </w:rPrChange>
        </w:rPr>
      </w:pPr>
      <w:r w:rsidRPr="00AE4B49">
        <w:rPr>
          <w:rFonts w:asciiTheme="majorBidi" w:eastAsia="Calibri" w:hAnsiTheme="majorBidi" w:cstheme="majorBidi"/>
          <w:color w:val="000000" w:themeColor="text1"/>
          <w:sz w:val="24"/>
          <w:szCs w:val="24"/>
          <w:u w:val="single"/>
          <w:rtl/>
          <w:rPrChange w:id="7004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  <w:u w:val="single"/>
              <w:rtl/>
            </w:rPr>
          </w:rPrChange>
        </w:rPr>
        <w:t>תנאי בתר</w:t>
      </w:r>
      <w:r w:rsidRPr="00AE4B49">
        <w:rPr>
          <w:rFonts w:asciiTheme="majorBidi" w:eastAsia="Calibri" w:hAnsiTheme="majorBidi" w:cstheme="majorBidi"/>
          <w:color w:val="000000" w:themeColor="text1"/>
          <w:sz w:val="24"/>
          <w:szCs w:val="24"/>
          <w:u w:val="single"/>
          <w:rPrChange w:id="7005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  <w:u w:val="single"/>
            </w:rPr>
          </w:rPrChange>
        </w:rPr>
        <w:t xml:space="preserve"> -</w:t>
      </w:r>
    </w:p>
    <w:p w14:paraId="747EB8DF" w14:textId="2EEC8862" w:rsidR="1385D68F" w:rsidRPr="00AE4B49" w:rsidRDefault="1385D68F" w:rsidP="00662872">
      <w:pPr>
        <w:pStyle w:val="ListParagraph"/>
        <w:numPr>
          <w:ilvl w:val="0"/>
          <w:numId w:val="10"/>
        </w:numPr>
        <w:rPr>
          <w:rFonts w:asciiTheme="majorBidi" w:eastAsiaTheme="minorEastAsia" w:hAnsiTheme="majorBidi" w:cstheme="majorBidi"/>
          <w:color w:val="000000" w:themeColor="text1"/>
          <w:sz w:val="24"/>
          <w:szCs w:val="24"/>
          <w:rPrChange w:id="7006" w:author="yara ahmad" w:date="2021-04-18T08:34:00Z">
            <w:rPr>
              <w:rFonts w:eastAsiaTheme="minorEastAsia"/>
              <w:color w:val="000000" w:themeColor="text1"/>
              <w:sz w:val="24"/>
              <w:szCs w:val="24"/>
            </w:rPr>
          </w:rPrChange>
        </w:rPr>
      </w:pPr>
      <w:r w:rsidRPr="00AE4B49">
        <w:rPr>
          <w:rFonts w:asciiTheme="majorBidi" w:eastAsia="Calibri" w:hAnsiTheme="majorBidi" w:cstheme="majorBidi"/>
          <w:color w:val="000000" w:themeColor="text1"/>
          <w:sz w:val="24"/>
          <w:szCs w:val="24"/>
          <w:rtl/>
          <w:rPrChange w:id="7007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  <w:rtl/>
            </w:rPr>
          </w:rPrChange>
        </w:rPr>
        <w:t>המדיניות</w:t>
      </w:r>
      <w:r w:rsidR="00662872" w:rsidRPr="00AE4B49">
        <w:rPr>
          <w:rFonts w:asciiTheme="majorBidi" w:eastAsia="Calibri" w:hAnsiTheme="majorBidi" w:cstheme="majorBidi"/>
          <w:color w:val="000000" w:themeColor="text1"/>
          <w:sz w:val="24"/>
          <w:szCs w:val="24"/>
          <w:rtl/>
          <w:rPrChange w:id="7008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  <w:rtl/>
            </w:rPr>
          </w:rPrChange>
        </w:rPr>
        <w:t xml:space="preserve"> החדשה עבור החנות נוספת לו במערכת</w:t>
      </w:r>
      <w:r w:rsidR="0C8ED5C3" w:rsidRPr="00AE4B49">
        <w:rPr>
          <w:rFonts w:asciiTheme="majorBidi" w:eastAsia="Calibri" w:hAnsiTheme="majorBidi" w:cstheme="majorBidi"/>
          <w:color w:val="000000" w:themeColor="text1"/>
          <w:sz w:val="24"/>
          <w:szCs w:val="24"/>
          <w:rPrChange w:id="7009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</w:rPr>
          </w:rPrChange>
        </w:rPr>
        <w:t>.</w:t>
      </w:r>
    </w:p>
    <w:p w14:paraId="40F244B1" w14:textId="54B1CA5C" w:rsidR="0C8ED5C3" w:rsidRPr="00AE4B49" w:rsidRDefault="0C8ED5C3" w:rsidP="7219525F">
      <w:pPr>
        <w:rPr>
          <w:rFonts w:asciiTheme="majorBidi" w:eastAsia="Calibri" w:hAnsiTheme="majorBidi" w:cstheme="majorBidi"/>
          <w:color w:val="000000" w:themeColor="text1"/>
          <w:sz w:val="24"/>
          <w:szCs w:val="24"/>
          <w:rPrChange w:id="7010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</w:rPr>
          </w:rPrChange>
        </w:rPr>
      </w:pPr>
      <w:r w:rsidRPr="00AE4B49">
        <w:rPr>
          <w:rFonts w:asciiTheme="majorBidi" w:eastAsia="Calibri" w:hAnsiTheme="majorBidi" w:cstheme="majorBidi"/>
          <w:color w:val="000000" w:themeColor="text1"/>
          <w:sz w:val="24"/>
          <w:szCs w:val="24"/>
          <w:u w:val="single"/>
          <w:rtl/>
          <w:rPrChange w:id="7011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  <w:u w:val="single"/>
              <w:rtl/>
            </w:rPr>
          </w:rPrChange>
        </w:rPr>
        <w:t>פרמטרים-</w:t>
      </w:r>
      <w:r w:rsidRPr="00AE4B49">
        <w:rPr>
          <w:rFonts w:asciiTheme="majorBidi" w:eastAsia="Calibri" w:hAnsiTheme="majorBidi" w:cstheme="majorBidi"/>
          <w:color w:val="000000" w:themeColor="text1"/>
          <w:sz w:val="24"/>
          <w:szCs w:val="24"/>
          <w:rtl/>
          <w:rPrChange w:id="7012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  <w:rtl/>
            </w:rPr>
          </w:rPrChange>
        </w:rPr>
        <w:t xml:space="preserve"> שם משתמש, שם חנות</w:t>
      </w:r>
      <w:r w:rsidR="0C5F8352" w:rsidRPr="00AE4B49">
        <w:rPr>
          <w:rFonts w:asciiTheme="majorBidi" w:eastAsia="Calibri" w:hAnsiTheme="majorBidi" w:cstheme="majorBidi"/>
          <w:color w:val="000000" w:themeColor="text1"/>
          <w:sz w:val="24"/>
          <w:szCs w:val="24"/>
          <w:rtl/>
          <w:rPrChange w:id="7013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  <w:rtl/>
            </w:rPr>
          </w:rPrChange>
        </w:rPr>
        <w:t xml:space="preserve">, </w:t>
      </w:r>
      <w:r w:rsidR="4B59E353" w:rsidRPr="00AE4B49">
        <w:rPr>
          <w:rFonts w:asciiTheme="majorBidi" w:eastAsia="Calibri" w:hAnsiTheme="majorBidi" w:cstheme="majorBidi"/>
          <w:color w:val="000000" w:themeColor="text1"/>
          <w:sz w:val="24"/>
          <w:szCs w:val="24"/>
          <w:rtl/>
          <w:rPrChange w:id="7014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  <w:rtl/>
            </w:rPr>
          </w:rPrChange>
        </w:rPr>
        <w:t>המדיניות</w:t>
      </w:r>
      <w:r w:rsidR="0C5F8352" w:rsidRPr="00AE4B49">
        <w:rPr>
          <w:rFonts w:asciiTheme="majorBidi" w:eastAsia="Calibri" w:hAnsiTheme="majorBidi" w:cstheme="majorBidi"/>
          <w:color w:val="000000" w:themeColor="text1"/>
          <w:sz w:val="24"/>
          <w:szCs w:val="24"/>
          <w:rtl/>
          <w:rPrChange w:id="7015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  <w:rtl/>
            </w:rPr>
          </w:rPrChange>
        </w:rPr>
        <w:t xml:space="preserve"> להוספה</w:t>
      </w:r>
      <w:r w:rsidRPr="00AE4B49">
        <w:rPr>
          <w:rFonts w:asciiTheme="majorBidi" w:eastAsia="Calibri" w:hAnsiTheme="majorBidi" w:cstheme="majorBidi"/>
          <w:color w:val="000000" w:themeColor="text1"/>
          <w:sz w:val="24"/>
          <w:szCs w:val="24"/>
          <w:rPrChange w:id="7016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</w:rPr>
          </w:rPrChange>
        </w:rPr>
        <w:t>.</w:t>
      </w:r>
    </w:p>
    <w:p w14:paraId="21FF0A49" w14:textId="5953F75E" w:rsidR="0C8ED5C3" w:rsidRPr="00AE4B49" w:rsidRDefault="0C8ED5C3" w:rsidP="7219525F">
      <w:pPr>
        <w:rPr>
          <w:rFonts w:asciiTheme="majorBidi" w:hAnsiTheme="majorBidi" w:cstheme="majorBidi"/>
          <w:rPrChange w:id="7017" w:author="yara ahmad" w:date="2021-04-18T08:34:00Z">
            <w:rPr/>
          </w:rPrChange>
        </w:rPr>
      </w:pPr>
      <w:r w:rsidRPr="00AE4B49">
        <w:rPr>
          <w:rFonts w:asciiTheme="majorBidi" w:eastAsia="Calibri" w:hAnsiTheme="majorBidi" w:cstheme="majorBidi"/>
          <w:i/>
          <w:iCs/>
          <w:color w:val="000000" w:themeColor="text1"/>
          <w:sz w:val="24"/>
          <w:szCs w:val="24"/>
          <w:u w:val="single"/>
          <w:rtl/>
          <w:rPrChange w:id="7018" w:author="yara ahmad" w:date="2021-04-18T08:34:00Z">
            <w:rPr>
              <w:rFonts w:ascii="Calibri" w:eastAsia="Calibri" w:hAnsi="Calibri" w:cs="Calibri"/>
              <w:i/>
              <w:iCs/>
              <w:color w:val="000000" w:themeColor="text1"/>
              <w:sz w:val="24"/>
              <w:szCs w:val="24"/>
              <w:u w:val="single"/>
              <w:rtl/>
            </w:rPr>
          </w:rPrChange>
        </w:rPr>
        <w:t>תהליך התרחיש</w:t>
      </w:r>
      <w:r w:rsidRPr="00AE4B49">
        <w:rPr>
          <w:rFonts w:asciiTheme="majorBidi" w:eastAsia="Calibri" w:hAnsiTheme="majorBidi" w:cstheme="majorBidi"/>
          <w:i/>
          <w:iCs/>
          <w:color w:val="000000" w:themeColor="text1"/>
          <w:sz w:val="24"/>
          <w:szCs w:val="24"/>
          <w:u w:val="single"/>
          <w:rPrChange w:id="7019" w:author="yara ahmad" w:date="2021-04-18T08:34:00Z">
            <w:rPr>
              <w:rFonts w:ascii="Calibri" w:eastAsia="Calibri" w:hAnsi="Calibri" w:cs="Calibri"/>
              <w:i/>
              <w:iCs/>
              <w:color w:val="000000" w:themeColor="text1"/>
              <w:sz w:val="24"/>
              <w:szCs w:val="24"/>
              <w:u w:val="single"/>
            </w:rPr>
          </w:rPrChange>
        </w:rPr>
        <w:t>:</w:t>
      </w:r>
    </w:p>
    <w:p w14:paraId="2287EA6C" w14:textId="69DCF3E8" w:rsidR="0C8ED5C3" w:rsidRPr="00AE4B49" w:rsidRDefault="0C8ED5C3" w:rsidP="14BA959A">
      <w:pPr>
        <w:pStyle w:val="ListParagraph"/>
        <w:numPr>
          <w:ilvl w:val="0"/>
          <w:numId w:val="25"/>
        </w:numPr>
        <w:rPr>
          <w:rFonts w:asciiTheme="majorBidi" w:eastAsiaTheme="minorEastAsia" w:hAnsiTheme="majorBidi" w:cstheme="majorBidi"/>
          <w:color w:val="000000" w:themeColor="text1"/>
          <w:sz w:val="24"/>
          <w:szCs w:val="24"/>
          <w:rPrChange w:id="7020" w:author="yara ahmad" w:date="2021-04-18T08:34:00Z">
            <w:rPr>
              <w:rFonts w:eastAsiaTheme="minorEastAsia"/>
              <w:color w:val="000000" w:themeColor="text1"/>
              <w:sz w:val="24"/>
              <w:szCs w:val="24"/>
            </w:rPr>
          </w:rPrChange>
        </w:rPr>
      </w:pPr>
      <w:r w:rsidRPr="00AE4B49">
        <w:rPr>
          <w:rFonts w:asciiTheme="majorBidi" w:eastAsia="Calibri" w:hAnsiTheme="majorBidi" w:cstheme="majorBidi"/>
          <w:color w:val="000000" w:themeColor="text1"/>
          <w:sz w:val="24"/>
          <w:szCs w:val="24"/>
          <w:rtl/>
          <w:rPrChange w:id="7021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  <w:rtl/>
            </w:rPr>
          </w:rPrChange>
        </w:rPr>
        <w:t>בעל חנות: מבקש ל</w:t>
      </w:r>
      <w:r w:rsidR="679D4B35" w:rsidRPr="00AE4B49">
        <w:rPr>
          <w:rFonts w:asciiTheme="majorBidi" w:eastAsia="Calibri" w:hAnsiTheme="majorBidi" w:cstheme="majorBidi"/>
          <w:color w:val="000000" w:themeColor="text1"/>
          <w:sz w:val="24"/>
          <w:szCs w:val="24"/>
          <w:rtl/>
          <w:rPrChange w:id="7022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  <w:rtl/>
            </w:rPr>
          </w:rPrChange>
        </w:rPr>
        <w:t>הוסיף</w:t>
      </w:r>
      <w:r w:rsidRPr="00AE4B49">
        <w:rPr>
          <w:rFonts w:asciiTheme="majorBidi" w:eastAsia="Calibri" w:hAnsiTheme="majorBidi" w:cstheme="majorBidi"/>
          <w:color w:val="000000" w:themeColor="text1"/>
          <w:sz w:val="24"/>
          <w:szCs w:val="24"/>
          <w:rtl/>
          <w:rPrChange w:id="7023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  <w:rtl/>
            </w:rPr>
          </w:rPrChange>
        </w:rPr>
        <w:t xml:space="preserve"> פירוט על מדניות סוגי הרכישה וההנחה</w:t>
      </w:r>
      <w:r w:rsidRPr="00AE4B49">
        <w:rPr>
          <w:rFonts w:asciiTheme="majorBidi" w:eastAsia="Calibri" w:hAnsiTheme="majorBidi" w:cstheme="majorBidi"/>
          <w:color w:val="000000" w:themeColor="text1"/>
          <w:sz w:val="24"/>
          <w:szCs w:val="24"/>
          <w:rPrChange w:id="7024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</w:rPr>
          </w:rPrChange>
        </w:rPr>
        <w:t>.</w:t>
      </w:r>
    </w:p>
    <w:p w14:paraId="478D16FB" w14:textId="4558A947" w:rsidR="0C8ED5C3" w:rsidRPr="00AE4B49" w:rsidRDefault="0C8ED5C3" w:rsidP="55183910">
      <w:pPr>
        <w:pStyle w:val="ListParagraph"/>
        <w:numPr>
          <w:ilvl w:val="0"/>
          <w:numId w:val="25"/>
        </w:numPr>
        <w:rPr>
          <w:ins w:id="7025" w:author="shadi obeed" w:date="2021-04-17T23:01:00Z"/>
          <w:rFonts w:asciiTheme="majorBidi" w:eastAsiaTheme="minorEastAsia" w:hAnsiTheme="majorBidi" w:cstheme="majorBidi"/>
          <w:color w:val="000000" w:themeColor="text1"/>
          <w:sz w:val="24"/>
          <w:szCs w:val="24"/>
          <w:rPrChange w:id="7026" w:author="yara ahmad" w:date="2021-04-18T08:34:00Z">
            <w:rPr>
              <w:ins w:id="7027" w:author="shadi obeed" w:date="2021-04-17T23:01:00Z"/>
              <w:rFonts w:eastAsiaTheme="minorEastAsia"/>
              <w:color w:val="000000" w:themeColor="text1"/>
              <w:sz w:val="24"/>
              <w:szCs w:val="24"/>
            </w:rPr>
          </w:rPrChange>
        </w:rPr>
      </w:pPr>
      <w:r w:rsidRPr="00AE4B49">
        <w:rPr>
          <w:rFonts w:asciiTheme="majorBidi" w:eastAsia="Calibri" w:hAnsiTheme="majorBidi" w:cstheme="majorBidi"/>
          <w:color w:val="000000" w:themeColor="text1"/>
          <w:sz w:val="24"/>
          <w:szCs w:val="24"/>
          <w:rtl/>
          <w:rPrChange w:id="7028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  <w:rtl/>
            </w:rPr>
          </w:rPrChange>
        </w:rPr>
        <w:t xml:space="preserve">מערכת : מחזירה </w:t>
      </w:r>
      <w:r w:rsidR="274C7588" w:rsidRPr="00AE4B49">
        <w:rPr>
          <w:rFonts w:asciiTheme="majorBidi" w:eastAsia="Calibri" w:hAnsiTheme="majorBidi" w:cstheme="majorBidi"/>
          <w:color w:val="000000" w:themeColor="text1"/>
          <w:sz w:val="24"/>
          <w:szCs w:val="24"/>
          <w:rtl/>
          <w:rPrChange w:id="7029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  <w:rtl/>
            </w:rPr>
          </w:rPrChange>
        </w:rPr>
        <w:t>עדכון על הצלחת התהליך</w:t>
      </w:r>
      <w:r w:rsidR="274C7588" w:rsidRPr="00AE4B49">
        <w:rPr>
          <w:rFonts w:asciiTheme="majorBidi" w:eastAsia="Calibri" w:hAnsiTheme="majorBidi" w:cstheme="majorBidi"/>
          <w:color w:val="000000" w:themeColor="text1"/>
          <w:sz w:val="24"/>
          <w:szCs w:val="24"/>
          <w:rPrChange w:id="7030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</w:rPr>
          </w:rPrChange>
        </w:rPr>
        <w:t xml:space="preserve"> </w:t>
      </w:r>
      <w:r w:rsidR="505A3176" w:rsidRPr="00AE4B49">
        <w:rPr>
          <w:rFonts w:asciiTheme="majorBidi" w:eastAsia="Calibri" w:hAnsiTheme="majorBidi" w:cstheme="majorBidi"/>
          <w:color w:val="000000" w:themeColor="text1"/>
          <w:sz w:val="24"/>
          <w:szCs w:val="24"/>
          <w:rPrChange w:id="7031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</w:rPr>
          </w:rPrChange>
        </w:rPr>
        <w:t>.</w:t>
      </w:r>
    </w:p>
    <w:p w14:paraId="6ED9644C" w14:textId="77777777" w:rsidR="00C07FC7" w:rsidRPr="00AE4B49" w:rsidRDefault="00C07FC7">
      <w:pPr>
        <w:ind w:left="360"/>
        <w:rPr>
          <w:ins w:id="7032" w:author="shadi obeed" w:date="2021-04-17T23:01:00Z"/>
          <w:rFonts w:asciiTheme="majorBidi" w:eastAsiaTheme="minorEastAsia" w:hAnsiTheme="majorBidi" w:cstheme="majorBidi"/>
          <w:color w:val="000000" w:themeColor="text1"/>
          <w:sz w:val="24"/>
          <w:szCs w:val="24"/>
          <w:rPrChange w:id="7033" w:author="yara ahmad" w:date="2021-04-18T08:34:00Z">
            <w:rPr>
              <w:ins w:id="7034" w:author="shadi obeed" w:date="2021-04-17T23:01:00Z"/>
            </w:rPr>
          </w:rPrChange>
        </w:rPr>
        <w:pPrChange w:id="7035" w:author="shadi obeed" w:date="2021-04-17T23:01:00Z">
          <w:pPr>
            <w:pStyle w:val="ListParagraph"/>
            <w:numPr>
              <w:numId w:val="25"/>
            </w:numPr>
            <w:ind w:hanging="360"/>
          </w:pPr>
        </w:pPrChange>
      </w:pPr>
      <w:ins w:id="7036" w:author="shadi obeed" w:date="2021-04-17T23:01:00Z">
        <w:r w:rsidRPr="00AE4B49">
          <w:rPr>
            <w:rFonts w:asciiTheme="majorBidi" w:eastAsiaTheme="minorEastAsia" w:hAnsiTheme="majorBidi" w:cstheme="majorBidi" w:hint="cs"/>
            <w:color w:val="000000" w:themeColor="text1"/>
            <w:sz w:val="24"/>
            <w:szCs w:val="24"/>
            <w:u w:val="single"/>
            <w:rtl/>
            <w:rPrChange w:id="7037" w:author="yara ahmad" w:date="2021-04-18T08:34:00Z">
              <w:rPr>
                <w:rFonts w:hint="cs"/>
                <w:rtl/>
              </w:rPr>
            </w:rPrChange>
          </w:rPr>
          <w:t>תרחיש</w:t>
        </w:r>
        <w:r w:rsidRPr="00AE4B49">
          <w:rPr>
            <w:rFonts w:asciiTheme="majorBidi" w:eastAsiaTheme="minorEastAsia" w:hAnsiTheme="majorBidi" w:cstheme="majorBidi"/>
            <w:color w:val="000000" w:themeColor="text1"/>
            <w:sz w:val="24"/>
            <w:szCs w:val="24"/>
            <w:u w:val="single"/>
            <w:rtl/>
            <w:rPrChange w:id="7038" w:author="yara ahmad" w:date="2021-04-18T08:34:00Z">
              <w:rPr>
                <w:rtl/>
              </w:rPr>
            </w:rPrChange>
          </w:rPr>
          <w:t xml:space="preserve"> </w:t>
        </w:r>
        <w:r w:rsidRPr="00AE4B49">
          <w:rPr>
            <w:rFonts w:asciiTheme="majorBidi" w:eastAsiaTheme="minorEastAsia" w:hAnsiTheme="majorBidi" w:cstheme="majorBidi" w:hint="cs"/>
            <w:color w:val="000000" w:themeColor="text1"/>
            <w:sz w:val="24"/>
            <w:szCs w:val="24"/>
            <w:u w:val="single"/>
            <w:rtl/>
            <w:rPrChange w:id="7039" w:author="yara ahmad" w:date="2021-04-18T08:34:00Z">
              <w:rPr>
                <w:rFonts w:hint="cs"/>
                <w:rtl/>
              </w:rPr>
            </w:rPrChange>
          </w:rPr>
          <w:t>חילופי</w:t>
        </w:r>
        <w:r w:rsidRPr="00AE4B49">
          <w:rPr>
            <w:rFonts w:asciiTheme="majorBidi" w:eastAsiaTheme="minorEastAsia" w:hAnsiTheme="majorBidi" w:cstheme="majorBidi"/>
            <w:color w:val="000000" w:themeColor="text1"/>
            <w:sz w:val="24"/>
            <w:szCs w:val="24"/>
            <w:rtl/>
            <w:rPrChange w:id="7040" w:author="yara ahmad" w:date="2021-04-18T08:34:00Z">
              <w:rPr>
                <w:rtl/>
              </w:rPr>
            </w:rPrChange>
          </w:rPr>
          <w:t xml:space="preserve"> : </w:t>
        </w:r>
        <w:r w:rsidRPr="00AE4B49">
          <w:rPr>
            <w:rFonts w:asciiTheme="majorBidi" w:eastAsiaTheme="minorEastAsia" w:hAnsiTheme="majorBidi" w:cstheme="majorBidi" w:hint="cs"/>
            <w:color w:val="000000" w:themeColor="text1"/>
            <w:sz w:val="24"/>
            <w:szCs w:val="24"/>
            <w:rtl/>
            <w:rPrChange w:id="7041" w:author="yara ahmad" w:date="2021-04-18T08:34:00Z">
              <w:rPr>
                <w:rFonts w:hint="cs"/>
                <w:rtl/>
              </w:rPr>
            </w:rPrChange>
          </w:rPr>
          <w:t>אין</w:t>
        </w:r>
        <w:r w:rsidRPr="00AE4B49">
          <w:rPr>
            <w:rFonts w:asciiTheme="majorBidi" w:eastAsiaTheme="minorEastAsia" w:hAnsiTheme="majorBidi" w:cstheme="majorBidi"/>
            <w:color w:val="000000" w:themeColor="text1"/>
            <w:sz w:val="24"/>
            <w:szCs w:val="24"/>
            <w:rtl/>
            <w:rPrChange w:id="7042" w:author="yara ahmad" w:date="2021-04-18T08:34:00Z">
              <w:rPr>
                <w:rtl/>
              </w:rPr>
            </w:rPrChange>
          </w:rPr>
          <w:t>.</w:t>
        </w:r>
      </w:ins>
    </w:p>
    <w:p w14:paraId="7562EADF" w14:textId="77777777" w:rsidR="00C07FC7" w:rsidRPr="00AE4B49" w:rsidRDefault="00C07FC7">
      <w:pPr>
        <w:pStyle w:val="ListParagraph"/>
        <w:rPr>
          <w:rFonts w:asciiTheme="majorBidi" w:eastAsiaTheme="minorEastAsia" w:hAnsiTheme="majorBidi" w:cstheme="majorBidi"/>
          <w:color w:val="000000" w:themeColor="text1"/>
          <w:sz w:val="24"/>
          <w:szCs w:val="24"/>
          <w:rPrChange w:id="7043" w:author="yara ahmad" w:date="2021-04-18T08:34:00Z">
            <w:rPr>
              <w:rFonts w:eastAsiaTheme="minorEastAsia"/>
              <w:color w:val="000000" w:themeColor="text1"/>
              <w:sz w:val="24"/>
              <w:szCs w:val="24"/>
            </w:rPr>
          </w:rPrChange>
        </w:rPr>
        <w:pPrChange w:id="7044" w:author="shadi obeed" w:date="2021-04-17T23:01:00Z">
          <w:pPr>
            <w:pStyle w:val="ListParagraph"/>
            <w:numPr>
              <w:numId w:val="25"/>
            </w:numPr>
            <w:ind w:hanging="360"/>
          </w:pPr>
        </w:pPrChange>
      </w:pPr>
    </w:p>
    <w:p w14:paraId="0E6957DF" w14:textId="352F6C69" w:rsidR="0C8ED5C3" w:rsidRPr="00AE4B49" w:rsidRDefault="505A3176" w:rsidP="55183910">
      <w:pPr>
        <w:rPr>
          <w:rFonts w:asciiTheme="majorBidi" w:eastAsia="Calibri" w:hAnsiTheme="majorBidi" w:cstheme="majorBidi"/>
          <w:color w:val="000000" w:themeColor="text1"/>
          <w:sz w:val="24"/>
          <w:szCs w:val="24"/>
          <w:u w:val="single"/>
          <w:rPrChange w:id="7045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  <w:u w:val="single"/>
            </w:rPr>
          </w:rPrChange>
        </w:rPr>
      </w:pPr>
      <w:r w:rsidRPr="00AE4B49">
        <w:rPr>
          <w:rFonts w:asciiTheme="majorBidi" w:eastAsia="Calibri" w:hAnsiTheme="majorBidi" w:cstheme="majorBidi"/>
          <w:color w:val="000000" w:themeColor="text1"/>
          <w:sz w:val="24"/>
          <w:szCs w:val="24"/>
          <w:u w:val="single"/>
          <w:rtl/>
          <w:rPrChange w:id="7046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  <w:u w:val="single"/>
              <w:rtl/>
            </w:rPr>
          </w:rPrChange>
        </w:rPr>
        <w:t>טסטים</w:t>
      </w:r>
      <w:r w:rsidRPr="00AE4B49">
        <w:rPr>
          <w:rFonts w:asciiTheme="majorBidi" w:eastAsia="Calibri" w:hAnsiTheme="majorBidi" w:cstheme="majorBidi"/>
          <w:color w:val="000000" w:themeColor="text1"/>
          <w:sz w:val="24"/>
          <w:szCs w:val="24"/>
          <w:u w:val="single"/>
          <w:rPrChange w:id="7047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  <w:u w:val="single"/>
            </w:rPr>
          </w:rPrChange>
        </w:rPr>
        <w:t>:</w:t>
      </w:r>
    </w:p>
    <w:p w14:paraId="38072826" w14:textId="7444B9A0" w:rsidR="0C8ED5C3" w:rsidRPr="00AE4B49" w:rsidRDefault="034770FE" w:rsidP="55183910">
      <w:pPr>
        <w:rPr>
          <w:rFonts w:asciiTheme="majorBidi" w:eastAsia="Calibri" w:hAnsiTheme="majorBidi" w:cstheme="majorBidi"/>
          <w:color w:val="000000" w:themeColor="text1"/>
          <w:sz w:val="24"/>
          <w:szCs w:val="24"/>
          <w:u w:val="single"/>
          <w:rtl/>
          <w:rPrChange w:id="7048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  <w:u w:val="single"/>
              <w:rtl/>
            </w:rPr>
          </w:rPrChange>
        </w:rPr>
      </w:pPr>
      <w:r w:rsidRPr="00AE4B49">
        <w:rPr>
          <w:rFonts w:asciiTheme="majorBidi" w:eastAsia="Calibri" w:hAnsiTheme="majorBidi" w:cstheme="majorBidi"/>
          <w:color w:val="000000" w:themeColor="text1"/>
          <w:sz w:val="24"/>
          <w:szCs w:val="24"/>
          <w:rtl/>
          <w:rPrChange w:id="7049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  <w:rtl/>
            </w:rPr>
          </w:rPrChange>
        </w:rPr>
        <w:lastRenderedPageBreak/>
        <w:t>הוספת מדיניות מכירה באופן תקין</w:t>
      </w:r>
      <w:r w:rsidRPr="00AE4B49">
        <w:rPr>
          <w:rFonts w:asciiTheme="majorBidi" w:eastAsia="Calibri" w:hAnsiTheme="majorBidi" w:cstheme="majorBidi"/>
          <w:color w:val="000000" w:themeColor="text1"/>
          <w:sz w:val="24"/>
          <w:szCs w:val="24"/>
          <w:rPrChange w:id="7050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</w:rPr>
          </w:rPrChange>
        </w:rPr>
        <w:t>.</w:t>
      </w:r>
    </w:p>
    <w:p w14:paraId="04E59B03" w14:textId="33A63540" w:rsidR="0C8ED5C3" w:rsidRPr="00AE4B49" w:rsidRDefault="559085EF" w:rsidP="55183910">
      <w:pPr>
        <w:rPr>
          <w:rFonts w:asciiTheme="majorBidi" w:eastAsiaTheme="minorEastAsia" w:hAnsiTheme="majorBidi" w:cstheme="majorBidi"/>
          <w:color w:val="000000" w:themeColor="text1"/>
          <w:sz w:val="24"/>
          <w:szCs w:val="24"/>
          <w:rPrChange w:id="7051" w:author="yara ahmad" w:date="2021-04-18T08:34:00Z">
            <w:rPr>
              <w:rFonts w:eastAsiaTheme="minorEastAsia"/>
              <w:color w:val="000000" w:themeColor="text1"/>
              <w:sz w:val="24"/>
              <w:szCs w:val="24"/>
            </w:rPr>
          </w:rPrChange>
        </w:rPr>
      </w:pPr>
      <w:r w:rsidRPr="00AE4B49">
        <w:rPr>
          <w:rFonts w:asciiTheme="majorBidi" w:hAnsiTheme="majorBidi" w:cstheme="majorBidi"/>
          <w:noProof/>
          <w:rPrChange w:id="7052" w:author="yara ahmad" w:date="2021-04-18T08:34:00Z">
            <w:rPr>
              <w:noProof/>
            </w:rPr>
          </w:rPrChange>
        </w:rPr>
        <w:drawing>
          <wp:inline distT="0" distB="0" distL="0" distR="0" wp14:anchorId="6AAB84E9" wp14:editId="245ED45E">
            <wp:extent cx="5867398" cy="2852034"/>
            <wp:effectExtent l="0" t="0" r="0" b="0"/>
            <wp:docPr id="1654397577" name="Picture 1654397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7398" cy="2852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C8ED5C3" w:rsidRPr="00AE4B49">
        <w:rPr>
          <w:rFonts w:asciiTheme="majorBidi" w:eastAsia="Calibri" w:hAnsiTheme="majorBidi" w:cstheme="majorBidi"/>
          <w:color w:val="000000" w:themeColor="text1"/>
          <w:sz w:val="24"/>
          <w:szCs w:val="24"/>
          <w:rPrChange w:id="7053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</w:rPr>
          </w:rPrChange>
        </w:rPr>
        <w:t>.</w:t>
      </w:r>
    </w:p>
    <w:p w14:paraId="3974C7A3" w14:textId="56E784B1" w:rsidR="7219525F" w:rsidRPr="00AE4B49" w:rsidRDefault="7219525F" w:rsidP="7219525F">
      <w:pPr>
        <w:rPr>
          <w:rFonts w:asciiTheme="majorBidi" w:eastAsia="Calibri" w:hAnsiTheme="majorBidi" w:cstheme="majorBidi"/>
          <w:sz w:val="24"/>
          <w:szCs w:val="24"/>
          <w:u w:val="single"/>
          <w:rPrChange w:id="7054" w:author="yara ahmad" w:date="2021-04-18T08:34:00Z">
            <w:rPr>
              <w:rFonts w:ascii="Calibri" w:eastAsia="Calibri" w:hAnsi="Calibri" w:cs="Calibri"/>
              <w:sz w:val="24"/>
              <w:szCs w:val="24"/>
              <w:u w:val="single"/>
            </w:rPr>
          </w:rPrChange>
        </w:rPr>
      </w:pPr>
    </w:p>
    <w:p w14:paraId="0ADA533F" w14:textId="74B83C4D" w:rsidR="00B031AC" w:rsidRPr="00AE4B49" w:rsidRDefault="00B031AC" w:rsidP="7219525F">
      <w:pPr>
        <w:rPr>
          <w:rFonts w:asciiTheme="majorBidi" w:eastAsia="Calibri" w:hAnsiTheme="majorBidi" w:cstheme="majorBidi"/>
          <w:sz w:val="24"/>
          <w:szCs w:val="24"/>
          <w:u w:val="single"/>
          <w:rPrChange w:id="7055" w:author="yara ahmad" w:date="2021-04-18T08:34:00Z">
            <w:rPr>
              <w:rFonts w:ascii="Calibri" w:eastAsia="Calibri" w:hAnsi="Calibri" w:cs="Calibri"/>
              <w:sz w:val="24"/>
              <w:szCs w:val="24"/>
              <w:u w:val="single"/>
            </w:rPr>
          </w:rPrChange>
        </w:rPr>
      </w:pPr>
    </w:p>
    <w:p w14:paraId="5AEE3A73" w14:textId="00453DF3" w:rsidR="00B031AC" w:rsidRPr="00AE4B49" w:rsidRDefault="00B031AC" w:rsidP="7219525F">
      <w:pPr>
        <w:rPr>
          <w:rFonts w:asciiTheme="majorBidi" w:eastAsia="Calibri" w:hAnsiTheme="majorBidi" w:cstheme="majorBidi"/>
          <w:sz w:val="24"/>
          <w:szCs w:val="24"/>
          <w:u w:val="single"/>
          <w:rPrChange w:id="7056" w:author="yara ahmad" w:date="2021-04-18T08:34:00Z">
            <w:rPr>
              <w:rFonts w:ascii="Calibri" w:eastAsia="Calibri" w:hAnsi="Calibri" w:cs="Calibri"/>
              <w:sz w:val="24"/>
              <w:szCs w:val="24"/>
              <w:u w:val="single"/>
            </w:rPr>
          </w:rPrChange>
        </w:rPr>
      </w:pPr>
    </w:p>
    <w:p w14:paraId="7B664387" w14:textId="1D39915A" w:rsidR="00B031AC" w:rsidRPr="00AE4B49" w:rsidRDefault="00B031AC" w:rsidP="7219525F">
      <w:pPr>
        <w:rPr>
          <w:rFonts w:asciiTheme="majorBidi" w:eastAsia="Calibri" w:hAnsiTheme="majorBidi" w:cstheme="majorBidi"/>
          <w:sz w:val="24"/>
          <w:szCs w:val="24"/>
          <w:u w:val="single"/>
          <w:rPrChange w:id="7057" w:author="yara ahmad" w:date="2021-04-18T08:34:00Z">
            <w:rPr>
              <w:rFonts w:ascii="Calibri" w:eastAsia="Calibri" w:hAnsi="Calibri" w:cs="Calibri"/>
              <w:sz w:val="24"/>
              <w:szCs w:val="24"/>
              <w:u w:val="single"/>
            </w:rPr>
          </w:rPrChange>
        </w:rPr>
      </w:pPr>
    </w:p>
    <w:p w14:paraId="4489DC92" w14:textId="77DFB3B0" w:rsidR="00B031AC" w:rsidRPr="00AE4B49" w:rsidRDefault="00B031AC" w:rsidP="7219525F">
      <w:pPr>
        <w:rPr>
          <w:rFonts w:asciiTheme="majorBidi" w:eastAsia="Calibri" w:hAnsiTheme="majorBidi" w:cstheme="majorBidi"/>
          <w:sz w:val="24"/>
          <w:szCs w:val="24"/>
          <w:u w:val="single"/>
          <w:rPrChange w:id="7058" w:author="yara ahmad" w:date="2021-04-18T08:34:00Z">
            <w:rPr>
              <w:rFonts w:ascii="Calibri" w:eastAsia="Calibri" w:hAnsi="Calibri" w:cs="Calibri"/>
              <w:sz w:val="24"/>
              <w:szCs w:val="24"/>
              <w:u w:val="single"/>
            </w:rPr>
          </w:rPrChange>
        </w:rPr>
      </w:pPr>
    </w:p>
    <w:p w14:paraId="5BFD614B" w14:textId="43C874B3" w:rsidR="00B031AC" w:rsidRDefault="00B031AC" w:rsidP="7219525F">
      <w:pPr>
        <w:rPr>
          <w:ins w:id="7059" w:author="yara ahmad" w:date="2021-04-18T13:42:00Z"/>
          <w:rFonts w:asciiTheme="majorBidi" w:eastAsia="Calibri" w:hAnsiTheme="majorBidi" w:cstheme="majorBidi"/>
          <w:sz w:val="24"/>
          <w:szCs w:val="24"/>
          <w:u w:val="single"/>
        </w:rPr>
      </w:pPr>
    </w:p>
    <w:p w14:paraId="7C31C95F" w14:textId="1D073341" w:rsidR="00742665" w:rsidRDefault="00742665" w:rsidP="7219525F">
      <w:pPr>
        <w:rPr>
          <w:ins w:id="7060" w:author="yara ahmad" w:date="2021-04-18T13:42:00Z"/>
          <w:rFonts w:asciiTheme="majorBidi" w:eastAsia="Calibri" w:hAnsiTheme="majorBidi" w:cstheme="majorBidi"/>
          <w:sz w:val="24"/>
          <w:szCs w:val="24"/>
          <w:u w:val="single"/>
        </w:rPr>
      </w:pPr>
    </w:p>
    <w:p w14:paraId="38461443" w14:textId="73842B66" w:rsidR="00742665" w:rsidRDefault="00742665" w:rsidP="7219525F">
      <w:pPr>
        <w:rPr>
          <w:ins w:id="7061" w:author="yara ahmad" w:date="2021-04-18T13:42:00Z"/>
          <w:rFonts w:asciiTheme="majorBidi" w:eastAsia="Calibri" w:hAnsiTheme="majorBidi" w:cstheme="majorBidi"/>
          <w:sz w:val="24"/>
          <w:szCs w:val="24"/>
          <w:u w:val="single"/>
        </w:rPr>
      </w:pPr>
    </w:p>
    <w:p w14:paraId="3081D8D3" w14:textId="0067D85E" w:rsidR="00742665" w:rsidRDefault="00742665" w:rsidP="7219525F">
      <w:pPr>
        <w:rPr>
          <w:ins w:id="7062" w:author="yara ahmad" w:date="2021-04-18T13:42:00Z"/>
          <w:rFonts w:asciiTheme="majorBidi" w:eastAsia="Calibri" w:hAnsiTheme="majorBidi" w:cstheme="majorBidi"/>
          <w:sz w:val="24"/>
          <w:szCs w:val="24"/>
          <w:u w:val="single"/>
        </w:rPr>
      </w:pPr>
    </w:p>
    <w:p w14:paraId="2AE44D17" w14:textId="136E3504" w:rsidR="00742665" w:rsidRDefault="00742665" w:rsidP="7219525F">
      <w:pPr>
        <w:rPr>
          <w:ins w:id="7063" w:author="yara ahmad" w:date="2021-04-18T13:42:00Z"/>
          <w:rFonts w:asciiTheme="majorBidi" w:eastAsia="Calibri" w:hAnsiTheme="majorBidi" w:cstheme="majorBidi"/>
          <w:sz w:val="24"/>
          <w:szCs w:val="24"/>
          <w:u w:val="single"/>
        </w:rPr>
      </w:pPr>
    </w:p>
    <w:p w14:paraId="05F48B29" w14:textId="118B59EC" w:rsidR="00742665" w:rsidRDefault="00742665" w:rsidP="7219525F">
      <w:pPr>
        <w:rPr>
          <w:ins w:id="7064" w:author="yara ahmad" w:date="2021-04-18T13:42:00Z"/>
          <w:rFonts w:asciiTheme="majorBidi" w:eastAsia="Calibri" w:hAnsiTheme="majorBidi" w:cstheme="majorBidi"/>
          <w:sz w:val="24"/>
          <w:szCs w:val="24"/>
          <w:u w:val="single"/>
        </w:rPr>
      </w:pPr>
    </w:p>
    <w:p w14:paraId="2A0564CA" w14:textId="2BF859BF" w:rsidR="00742665" w:rsidRDefault="00742665" w:rsidP="7219525F">
      <w:pPr>
        <w:rPr>
          <w:ins w:id="7065" w:author="yara ahmad" w:date="2021-04-18T13:42:00Z"/>
          <w:rFonts w:asciiTheme="majorBidi" w:eastAsia="Calibri" w:hAnsiTheme="majorBidi" w:cstheme="majorBidi"/>
          <w:sz w:val="24"/>
          <w:szCs w:val="24"/>
          <w:u w:val="single"/>
        </w:rPr>
      </w:pPr>
    </w:p>
    <w:p w14:paraId="7197CF59" w14:textId="67FA76CD" w:rsidR="00742665" w:rsidRDefault="00742665" w:rsidP="7219525F">
      <w:pPr>
        <w:rPr>
          <w:ins w:id="7066" w:author="yara ahmad" w:date="2021-04-18T13:42:00Z"/>
          <w:rFonts w:asciiTheme="majorBidi" w:eastAsia="Calibri" w:hAnsiTheme="majorBidi" w:cstheme="majorBidi"/>
          <w:sz w:val="24"/>
          <w:szCs w:val="24"/>
          <w:u w:val="single"/>
        </w:rPr>
      </w:pPr>
    </w:p>
    <w:p w14:paraId="0EAC7EDA" w14:textId="0A8B25A6" w:rsidR="00742665" w:rsidRDefault="00742665" w:rsidP="7219525F">
      <w:pPr>
        <w:rPr>
          <w:ins w:id="7067" w:author="yara ahmad" w:date="2021-04-18T13:42:00Z"/>
          <w:rFonts w:asciiTheme="majorBidi" w:eastAsia="Calibri" w:hAnsiTheme="majorBidi" w:cstheme="majorBidi"/>
          <w:sz w:val="24"/>
          <w:szCs w:val="24"/>
          <w:u w:val="single"/>
        </w:rPr>
      </w:pPr>
    </w:p>
    <w:p w14:paraId="17300A7A" w14:textId="290EB480" w:rsidR="00742665" w:rsidRDefault="00742665" w:rsidP="7219525F">
      <w:pPr>
        <w:rPr>
          <w:ins w:id="7068" w:author="yara ahmad" w:date="2021-04-18T13:42:00Z"/>
          <w:rFonts w:asciiTheme="majorBidi" w:eastAsia="Calibri" w:hAnsiTheme="majorBidi" w:cstheme="majorBidi"/>
          <w:sz w:val="24"/>
          <w:szCs w:val="24"/>
          <w:u w:val="single"/>
        </w:rPr>
      </w:pPr>
    </w:p>
    <w:p w14:paraId="342F6599" w14:textId="195962EB" w:rsidR="00742665" w:rsidRDefault="00742665" w:rsidP="7219525F">
      <w:pPr>
        <w:rPr>
          <w:ins w:id="7069" w:author="yara ahmad" w:date="2021-04-18T13:42:00Z"/>
          <w:rFonts w:asciiTheme="majorBidi" w:eastAsia="Calibri" w:hAnsiTheme="majorBidi" w:cstheme="majorBidi"/>
          <w:sz w:val="24"/>
          <w:szCs w:val="24"/>
          <w:u w:val="single"/>
        </w:rPr>
      </w:pPr>
    </w:p>
    <w:p w14:paraId="15349E07" w14:textId="1E9F1F0E" w:rsidR="00742665" w:rsidRDefault="00742665" w:rsidP="7219525F">
      <w:pPr>
        <w:rPr>
          <w:ins w:id="7070" w:author="yara ahmad" w:date="2021-04-18T13:43:00Z"/>
          <w:rFonts w:asciiTheme="majorBidi" w:eastAsia="Calibri" w:hAnsiTheme="majorBidi" w:cstheme="majorBidi"/>
          <w:sz w:val="24"/>
          <w:szCs w:val="24"/>
          <w:u w:val="single"/>
        </w:rPr>
      </w:pPr>
    </w:p>
    <w:p w14:paraId="59770B84" w14:textId="47019FF8" w:rsidR="00742665" w:rsidRDefault="00742665" w:rsidP="7219525F">
      <w:pPr>
        <w:rPr>
          <w:ins w:id="7071" w:author="yara ahmad" w:date="2021-04-18T13:43:00Z"/>
          <w:rFonts w:asciiTheme="majorBidi" w:eastAsia="Calibri" w:hAnsiTheme="majorBidi" w:cstheme="majorBidi"/>
          <w:sz w:val="24"/>
          <w:szCs w:val="24"/>
          <w:u w:val="single"/>
        </w:rPr>
      </w:pPr>
    </w:p>
    <w:p w14:paraId="2462BED8" w14:textId="77777777" w:rsidR="00742665" w:rsidRPr="00AE4B49" w:rsidRDefault="00742665" w:rsidP="7219525F">
      <w:pPr>
        <w:rPr>
          <w:rFonts w:asciiTheme="majorBidi" w:eastAsia="Calibri" w:hAnsiTheme="majorBidi" w:cstheme="majorBidi"/>
          <w:sz w:val="24"/>
          <w:szCs w:val="24"/>
          <w:u w:val="single"/>
          <w:rPrChange w:id="7072" w:author="yara ahmad" w:date="2021-04-18T08:34:00Z">
            <w:rPr>
              <w:rFonts w:ascii="Calibri" w:eastAsia="Calibri" w:hAnsi="Calibri" w:cs="Calibri"/>
              <w:sz w:val="24"/>
              <w:szCs w:val="24"/>
              <w:u w:val="single"/>
            </w:rPr>
          </w:rPrChange>
        </w:rPr>
      </w:pPr>
    </w:p>
    <w:p w14:paraId="335AB88A" w14:textId="77777777" w:rsidR="00B031AC" w:rsidRPr="00AE4B49" w:rsidRDefault="00B031AC" w:rsidP="7219525F">
      <w:pPr>
        <w:rPr>
          <w:rFonts w:asciiTheme="majorBidi" w:eastAsia="Calibri" w:hAnsiTheme="majorBidi" w:cstheme="majorBidi"/>
          <w:sz w:val="24"/>
          <w:szCs w:val="24"/>
          <w:u w:val="single"/>
          <w:rPrChange w:id="7073" w:author="yara ahmad" w:date="2021-04-18T08:34:00Z">
            <w:rPr>
              <w:rFonts w:ascii="Calibri" w:eastAsia="Calibri" w:hAnsi="Calibri" w:cs="Calibri"/>
              <w:sz w:val="24"/>
              <w:szCs w:val="24"/>
              <w:u w:val="single"/>
            </w:rPr>
          </w:rPrChange>
        </w:rPr>
      </w:pPr>
    </w:p>
    <w:p w14:paraId="3DB7516F" w14:textId="2AF87605" w:rsidR="3E8D7D0B" w:rsidRPr="00AE4B49" w:rsidRDefault="3E8D7D0B" w:rsidP="7219525F">
      <w:pPr>
        <w:rPr>
          <w:rFonts w:asciiTheme="majorBidi" w:eastAsia="Calibri" w:hAnsiTheme="majorBidi" w:cstheme="majorBidi"/>
          <w:sz w:val="24"/>
          <w:szCs w:val="24"/>
          <w:u w:val="single"/>
          <w:rPrChange w:id="7074" w:author="yara ahmad" w:date="2021-04-18T08:34:00Z">
            <w:rPr>
              <w:rFonts w:ascii="Calibri" w:eastAsia="Calibri" w:hAnsi="Calibri" w:cs="Calibri"/>
              <w:sz w:val="24"/>
              <w:szCs w:val="24"/>
              <w:u w:val="single"/>
            </w:rPr>
          </w:rPrChange>
        </w:rPr>
      </w:pPr>
      <w:r w:rsidRPr="00AE4B49">
        <w:rPr>
          <w:rFonts w:asciiTheme="majorBidi" w:eastAsia="Calibri" w:hAnsiTheme="majorBidi" w:cstheme="majorBidi"/>
          <w:sz w:val="24"/>
          <w:szCs w:val="24"/>
          <w:u w:val="single"/>
          <w:rPrChange w:id="7075" w:author="yara ahmad" w:date="2021-04-18T08:34:00Z">
            <w:rPr>
              <w:rFonts w:ascii="Calibri" w:eastAsia="Calibri" w:hAnsi="Calibri" w:cs="Calibri"/>
              <w:sz w:val="24"/>
              <w:szCs w:val="24"/>
              <w:u w:val="single"/>
            </w:rPr>
          </w:rPrChange>
        </w:rPr>
        <w:t xml:space="preserve">4.2.3) </w:t>
      </w:r>
      <w:r w:rsidRPr="00AE4B49">
        <w:rPr>
          <w:rFonts w:asciiTheme="majorBidi" w:eastAsia="Calibri" w:hAnsiTheme="majorBidi" w:cstheme="majorBidi"/>
          <w:sz w:val="24"/>
          <w:szCs w:val="24"/>
          <w:u w:val="single"/>
          <w:rtl/>
          <w:rPrChange w:id="7076" w:author="yara ahmad" w:date="2021-04-18T08:34:00Z">
            <w:rPr>
              <w:rFonts w:ascii="Calibri" w:eastAsia="Calibri" w:hAnsi="Calibri" w:cs="Calibri"/>
              <w:sz w:val="24"/>
              <w:szCs w:val="24"/>
              <w:u w:val="single"/>
              <w:rtl/>
            </w:rPr>
          </w:rPrChange>
        </w:rPr>
        <w:t>עדכון מידע אודות סוגי הרכישה וההנחה</w:t>
      </w:r>
      <w:r w:rsidRPr="00AE4B49">
        <w:rPr>
          <w:rFonts w:asciiTheme="majorBidi" w:eastAsia="Calibri" w:hAnsiTheme="majorBidi" w:cstheme="majorBidi"/>
          <w:sz w:val="24"/>
          <w:szCs w:val="24"/>
          <w:u w:val="single"/>
          <w:rPrChange w:id="7077" w:author="yara ahmad" w:date="2021-04-18T08:34:00Z">
            <w:rPr>
              <w:rFonts w:ascii="Calibri" w:eastAsia="Calibri" w:hAnsi="Calibri" w:cs="Calibri"/>
              <w:sz w:val="24"/>
              <w:szCs w:val="24"/>
              <w:u w:val="single"/>
            </w:rPr>
          </w:rPrChange>
        </w:rPr>
        <w:t>:</w:t>
      </w:r>
    </w:p>
    <w:p w14:paraId="25372A71" w14:textId="7B401E76" w:rsidR="3E8D7D0B" w:rsidRPr="00AE4B49" w:rsidRDefault="3E8D7D0B" w:rsidP="14BA959A">
      <w:pPr>
        <w:rPr>
          <w:rFonts w:asciiTheme="majorBidi" w:eastAsia="Calibri" w:hAnsiTheme="majorBidi" w:cstheme="majorBidi"/>
          <w:color w:val="000000" w:themeColor="text1"/>
          <w:sz w:val="24"/>
          <w:szCs w:val="24"/>
          <w:rPrChange w:id="7078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</w:rPr>
          </w:rPrChange>
        </w:rPr>
      </w:pPr>
      <w:r w:rsidRPr="00AE4B49">
        <w:rPr>
          <w:rFonts w:asciiTheme="majorBidi" w:eastAsia="Calibri" w:hAnsiTheme="majorBidi" w:cstheme="majorBidi"/>
          <w:color w:val="000000" w:themeColor="text1"/>
          <w:sz w:val="24"/>
          <w:szCs w:val="24"/>
          <w:u w:val="single"/>
          <w:rtl/>
          <w:rPrChange w:id="7079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  <w:u w:val="single"/>
              <w:rtl/>
            </w:rPr>
          </w:rPrChange>
        </w:rPr>
        <w:t>שחקנים</w:t>
      </w:r>
      <w:r w:rsidRPr="00AE4B49">
        <w:rPr>
          <w:rFonts w:asciiTheme="majorBidi" w:eastAsia="Calibri" w:hAnsiTheme="majorBidi" w:cstheme="majorBidi"/>
          <w:color w:val="000000" w:themeColor="text1"/>
          <w:sz w:val="24"/>
          <w:szCs w:val="24"/>
          <w:rtl/>
          <w:rPrChange w:id="7080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  <w:rtl/>
            </w:rPr>
          </w:rPrChange>
        </w:rPr>
        <w:t>:</w:t>
      </w:r>
      <w:r w:rsidRPr="00AE4B49">
        <w:rPr>
          <w:rFonts w:asciiTheme="majorBidi" w:hAnsiTheme="majorBidi" w:cstheme="majorBidi"/>
          <w:rPrChange w:id="7081" w:author="yara ahmad" w:date="2021-04-18T08:34:00Z">
            <w:rPr/>
          </w:rPrChange>
        </w:rPr>
        <w:br/>
      </w:r>
      <w:r w:rsidRPr="00AE4B49">
        <w:rPr>
          <w:rFonts w:asciiTheme="majorBidi" w:eastAsia="Calibri" w:hAnsiTheme="majorBidi" w:cstheme="majorBidi"/>
          <w:color w:val="000000" w:themeColor="text1"/>
          <w:sz w:val="24"/>
          <w:szCs w:val="24"/>
          <w:rtl/>
          <w:rPrChange w:id="7082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  <w:rtl/>
            </w:rPr>
          </w:rPrChange>
        </w:rPr>
        <w:t>בעל חנות</w:t>
      </w:r>
      <w:del w:id="7083" w:author="yara ahmad" w:date="2021-04-18T13:43:00Z">
        <w:r w:rsidR="165CF75D" w:rsidRPr="00AE4B49" w:rsidDel="00742665">
          <w:rPr>
            <w:rFonts w:asciiTheme="majorBidi" w:eastAsia="Calibri" w:hAnsiTheme="majorBidi" w:cstheme="majorBidi"/>
            <w:color w:val="000000" w:themeColor="text1"/>
            <w:sz w:val="24"/>
            <w:szCs w:val="24"/>
            <w:rtl/>
            <w:rPrChange w:id="7084" w:author="yara ahmad" w:date="2021-04-18T08:34:00Z">
              <w:rPr>
                <w:rFonts w:ascii="Calibri" w:eastAsia="Calibri" w:hAnsi="Calibri" w:cs="Calibri"/>
                <w:color w:val="000000" w:themeColor="text1"/>
                <w:sz w:val="24"/>
                <w:szCs w:val="24"/>
                <w:rtl/>
              </w:rPr>
            </w:rPrChange>
          </w:rPr>
          <w:delText>, מערכת</w:delText>
        </w:r>
      </w:del>
      <w:r w:rsidR="14189B19" w:rsidRPr="00AE4B49">
        <w:rPr>
          <w:rFonts w:asciiTheme="majorBidi" w:eastAsia="Calibri" w:hAnsiTheme="majorBidi" w:cstheme="majorBidi"/>
          <w:color w:val="000000" w:themeColor="text1"/>
          <w:sz w:val="24"/>
          <w:szCs w:val="24"/>
          <w:rtl/>
          <w:rPrChange w:id="7085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  <w:rtl/>
            </w:rPr>
          </w:rPrChange>
        </w:rPr>
        <w:t>.</w:t>
      </w:r>
    </w:p>
    <w:p w14:paraId="4A778BBE" w14:textId="071D573F" w:rsidR="3E8D7D0B" w:rsidRPr="00AE4B49" w:rsidRDefault="3E8D7D0B" w:rsidP="14BA959A">
      <w:pPr>
        <w:rPr>
          <w:rFonts w:asciiTheme="majorBidi" w:eastAsia="Calibri" w:hAnsiTheme="majorBidi" w:cstheme="majorBidi"/>
          <w:color w:val="000000" w:themeColor="text1"/>
          <w:sz w:val="24"/>
          <w:szCs w:val="24"/>
          <w:rPrChange w:id="7086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</w:rPr>
          </w:rPrChange>
        </w:rPr>
      </w:pPr>
      <w:r w:rsidRPr="00AE4B49">
        <w:rPr>
          <w:rFonts w:asciiTheme="majorBidi" w:eastAsia="Calibri" w:hAnsiTheme="majorBidi" w:cstheme="majorBidi"/>
          <w:color w:val="000000" w:themeColor="text1"/>
          <w:sz w:val="24"/>
          <w:szCs w:val="24"/>
          <w:rtl/>
          <w:rPrChange w:id="7087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  <w:rtl/>
            </w:rPr>
          </w:rPrChange>
        </w:rPr>
        <w:t>תנאי קדם:</w:t>
      </w:r>
    </w:p>
    <w:p w14:paraId="48ED9607" w14:textId="3026E3B3" w:rsidR="3E8D7D0B" w:rsidRPr="00AE4B49" w:rsidRDefault="00513E31" w:rsidP="14BA959A">
      <w:pPr>
        <w:pStyle w:val="ListParagraph"/>
        <w:numPr>
          <w:ilvl w:val="0"/>
          <w:numId w:val="8"/>
        </w:numPr>
        <w:rPr>
          <w:rFonts w:asciiTheme="majorBidi" w:eastAsiaTheme="minorEastAsia" w:hAnsiTheme="majorBidi" w:cstheme="majorBidi"/>
          <w:color w:val="000000" w:themeColor="text1"/>
          <w:sz w:val="24"/>
          <w:szCs w:val="24"/>
          <w:rPrChange w:id="7088" w:author="yara ahmad" w:date="2021-04-18T08:34:00Z">
            <w:rPr>
              <w:rFonts w:eastAsiaTheme="minorEastAsia"/>
              <w:color w:val="000000" w:themeColor="text1"/>
              <w:sz w:val="24"/>
              <w:szCs w:val="24"/>
            </w:rPr>
          </w:rPrChange>
        </w:rPr>
      </w:pPr>
      <w:r w:rsidRPr="00AE4B49">
        <w:rPr>
          <w:rFonts w:asciiTheme="majorBidi" w:eastAsia="Calibri" w:hAnsiTheme="majorBidi" w:cstheme="majorBidi"/>
          <w:color w:val="000000" w:themeColor="text1"/>
          <w:sz w:val="24"/>
          <w:szCs w:val="24"/>
          <w:rPrChange w:id="7089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</w:rPr>
          </w:rPrChange>
        </w:rPr>
        <w:t xml:space="preserve"> </w:t>
      </w:r>
      <w:r w:rsidRPr="00AE4B49">
        <w:rPr>
          <w:rFonts w:asciiTheme="majorBidi" w:eastAsia="Calibri" w:hAnsiTheme="majorBidi" w:cstheme="majorBidi"/>
          <w:color w:val="000000" w:themeColor="text1"/>
          <w:sz w:val="24"/>
          <w:szCs w:val="24"/>
          <w:rtl/>
          <w:rPrChange w:id="7090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  <w:rtl/>
            </w:rPr>
          </w:rPrChange>
        </w:rPr>
        <w:t>משתמש חייב להיות מחובר כבעל חנות של החנות שאליה הוא מנסה לבצע את הפעולה</w:t>
      </w:r>
      <w:r w:rsidRPr="00AE4B49">
        <w:rPr>
          <w:rFonts w:asciiTheme="majorBidi" w:eastAsia="Calibri" w:hAnsiTheme="majorBidi" w:cstheme="majorBidi"/>
          <w:color w:val="000000" w:themeColor="text1"/>
          <w:sz w:val="24"/>
          <w:szCs w:val="24"/>
          <w:rPrChange w:id="7091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</w:rPr>
          </w:rPrChange>
        </w:rPr>
        <w:t>.</w:t>
      </w:r>
    </w:p>
    <w:p w14:paraId="16A76BA7" w14:textId="7BF56BFD" w:rsidR="56161151" w:rsidRPr="00AE4B49" w:rsidRDefault="56161151" w:rsidP="14BA959A">
      <w:pPr>
        <w:pStyle w:val="ListParagraph"/>
        <w:numPr>
          <w:ilvl w:val="0"/>
          <w:numId w:val="8"/>
        </w:numPr>
        <w:rPr>
          <w:rFonts w:asciiTheme="majorBidi" w:eastAsiaTheme="minorEastAsia" w:hAnsiTheme="majorBidi" w:cstheme="majorBidi"/>
          <w:color w:val="000000" w:themeColor="text1"/>
          <w:sz w:val="24"/>
          <w:szCs w:val="24"/>
          <w:rPrChange w:id="7092" w:author="yara ahmad" w:date="2021-04-18T08:34:00Z">
            <w:rPr>
              <w:rFonts w:eastAsiaTheme="minorEastAsia"/>
              <w:color w:val="000000" w:themeColor="text1"/>
              <w:sz w:val="24"/>
              <w:szCs w:val="24"/>
            </w:rPr>
          </w:rPrChange>
        </w:rPr>
      </w:pPr>
      <w:r w:rsidRPr="00AE4B49">
        <w:rPr>
          <w:rFonts w:asciiTheme="majorBidi" w:eastAsia="Calibri" w:hAnsiTheme="majorBidi" w:cstheme="majorBidi"/>
          <w:color w:val="000000" w:themeColor="text1"/>
          <w:sz w:val="24"/>
          <w:szCs w:val="24"/>
          <w:rtl/>
          <w:rPrChange w:id="7093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  <w:rtl/>
            </w:rPr>
          </w:rPrChange>
        </w:rPr>
        <w:t xml:space="preserve">ההרשאה </w:t>
      </w:r>
      <w:proofErr w:type="spellStart"/>
      <w:r w:rsidRPr="00AE4B49">
        <w:rPr>
          <w:rFonts w:asciiTheme="majorBidi" w:eastAsia="Calibri" w:hAnsiTheme="majorBidi" w:cstheme="majorBidi"/>
          <w:color w:val="000000" w:themeColor="text1"/>
          <w:sz w:val="24"/>
          <w:szCs w:val="24"/>
          <w:rtl/>
          <w:rPrChange w:id="7094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  <w:rtl/>
            </w:rPr>
          </w:rPrChange>
        </w:rPr>
        <w:t>משוייכת</w:t>
      </w:r>
      <w:proofErr w:type="spellEnd"/>
      <w:r w:rsidRPr="00AE4B49">
        <w:rPr>
          <w:rFonts w:asciiTheme="majorBidi" w:eastAsia="Calibri" w:hAnsiTheme="majorBidi" w:cstheme="majorBidi"/>
          <w:color w:val="000000" w:themeColor="text1"/>
          <w:sz w:val="24"/>
          <w:szCs w:val="24"/>
          <w:rtl/>
          <w:rPrChange w:id="7095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  <w:rtl/>
            </w:rPr>
          </w:rPrChange>
        </w:rPr>
        <w:t xml:space="preserve"> לחנות</w:t>
      </w:r>
      <w:r w:rsidRPr="00AE4B49">
        <w:rPr>
          <w:rFonts w:asciiTheme="majorBidi" w:eastAsia="Calibri" w:hAnsiTheme="majorBidi" w:cstheme="majorBidi"/>
          <w:color w:val="000000" w:themeColor="text1"/>
          <w:sz w:val="24"/>
          <w:szCs w:val="24"/>
          <w:rPrChange w:id="7096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</w:rPr>
          </w:rPrChange>
        </w:rPr>
        <w:t>.</w:t>
      </w:r>
    </w:p>
    <w:p w14:paraId="260CFA57" w14:textId="491809FB" w:rsidR="3E8D7D0B" w:rsidRPr="00AE4B49" w:rsidRDefault="3E8D7D0B" w:rsidP="7219525F">
      <w:pPr>
        <w:rPr>
          <w:rFonts w:asciiTheme="majorBidi" w:hAnsiTheme="majorBidi" w:cstheme="majorBidi"/>
          <w:rPrChange w:id="7097" w:author="yara ahmad" w:date="2021-04-18T08:34:00Z">
            <w:rPr/>
          </w:rPrChange>
        </w:rPr>
      </w:pPr>
      <w:r w:rsidRPr="00AE4B49">
        <w:rPr>
          <w:rFonts w:asciiTheme="majorBidi" w:eastAsia="Calibri" w:hAnsiTheme="majorBidi" w:cstheme="majorBidi"/>
          <w:color w:val="000000" w:themeColor="text1"/>
          <w:sz w:val="24"/>
          <w:szCs w:val="24"/>
          <w:u w:val="single"/>
          <w:rtl/>
          <w:rPrChange w:id="7098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  <w:u w:val="single"/>
              <w:rtl/>
            </w:rPr>
          </w:rPrChange>
        </w:rPr>
        <w:t>תנאי בתר</w:t>
      </w:r>
      <w:r w:rsidRPr="00AE4B49">
        <w:rPr>
          <w:rFonts w:asciiTheme="majorBidi" w:eastAsia="Calibri" w:hAnsiTheme="majorBidi" w:cstheme="majorBidi"/>
          <w:color w:val="000000" w:themeColor="text1"/>
          <w:sz w:val="24"/>
          <w:szCs w:val="24"/>
          <w:u w:val="single"/>
          <w:rPrChange w:id="7099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  <w:u w:val="single"/>
            </w:rPr>
          </w:rPrChange>
        </w:rPr>
        <w:t xml:space="preserve"> -</w:t>
      </w:r>
    </w:p>
    <w:p w14:paraId="5FFEF0C0" w14:textId="030DBF7F" w:rsidR="3E8D7D0B" w:rsidRPr="00AE4B49" w:rsidRDefault="3E8D7D0B" w:rsidP="7219525F">
      <w:pPr>
        <w:pStyle w:val="ListParagraph"/>
        <w:numPr>
          <w:ilvl w:val="0"/>
          <w:numId w:val="24"/>
        </w:numPr>
        <w:rPr>
          <w:rFonts w:asciiTheme="majorBidi" w:eastAsiaTheme="minorEastAsia" w:hAnsiTheme="majorBidi" w:cstheme="majorBidi"/>
          <w:color w:val="000000" w:themeColor="text1"/>
          <w:sz w:val="24"/>
          <w:szCs w:val="24"/>
          <w:rPrChange w:id="7100" w:author="yara ahmad" w:date="2021-04-18T08:34:00Z">
            <w:rPr>
              <w:rFonts w:eastAsiaTheme="minorEastAsia"/>
              <w:color w:val="000000" w:themeColor="text1"/>
              <w:sz w:val="24"/>
              <w:szCs w:val="24"/>
            </w:rPr>
          </w:rPrChange>
        </w:rPr>
      </w:pPr>
      <w:r w:rsidRPr="00AE4B49">
        <w:rPr>
          <w:rFonts w:asciiTheme="majorBidi" w:eastAsia="Calibri" w:hAnsiTheme="majorBidi" w:cstheme="majorBidi"/>
          <w:color w:val="000000" w:themeColor="text1"/>
          <w:sz w:val="24"/>
          <w:szCs w:val="24"/>
          <w:rPrChange w:id="7101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</w:rPr>
          </w:rPrChange>
        </w:rPr>
        <w:t xml:space="preserve"> </w:t>
      </w:r>
      <w:r w:rsidR="792B94ED" w:rsidRPr="00AE4B49">
        <w:rPr>
          <w:rFonts w:asciiTheme="majorBidi" w:eastAsia="Calibri" w:hAnsiTheme="majorBidi" w:cstheme="majorBidi"/>
          <w:color w:val="000000" w:themeColor="text1"/>
          <w:sz w:val="24"/>
          <w:szCs w:val="24"/>
          <w:rtl/>
          <w:rPrChange w:id="7102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  <w:rtl/>
            </w:rPr>
          </w:rPrChange>
        </w:rPr>
        <w:t xml:space="preserve">המדיניות הישנה עבור החנות מתעדכנת </w:t>
      </w:r>
      <w:r w:rsidR="5C7CA7B5" w:rsidRPr="00AE4B49">
        <w:rPr>
          <w:rFonts w:asciiTheme="majorBidi" w:eastAsia="Calibri" w:hAnsiTheme="majorBidi" w:cstheme="majorBidi"/>
          <w:color w:val="000000" w:themeColor="text1"/>
          <w:sz w:val="24"/>
          <w:szCs w:val="24"/>
          <w:rtl/>
          <w:rPrChange w:id="7103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  <w:rtl/>
            </w:rPr>
          </w:rPrChange>
        </w:rPr>
        <w:t>לחדשה</w:t>
      </w:r>
      <w:r w:rsidR="792B94ED" w:rsidRPr="00AE4B49">
        <w:rPr>
          <w:rFonts w:asciiTheme="majorBidi" w:eastAsia="Calibri" w:hAnsiTheme="majorBidi" w:cstheme="majorBidi"/>
          <w:color w:val="000000" w:themeColor="text1"/>
          <w:sz w:val="24"/>
          <w:szCs w:val="24"/>
          <w:rPrChange w:id="7104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</w:rPr>
          </w:rPrChange>
        </w:rPr>
        <w:t>.</w:t>
      </w:r>
    </w:p>
    <w:p w14:paraId="3ECF2AE7" w14:textId="7D41BC8F" w:rsidR="3E8D7D0B" w:rsidRPr="00AE4B49" w:rsidRDefault="3E8D7D0B" w:rsidP="7219525F">
      <w:pPr>
        <w:rPr>
          <w:rFonts w:asciiTheme="majorBidi" w:hAnsiTheme="majorBidi" w:cstheme="majorBidi"/>
          <w:rPrChange w:id="7105" w:author="yara ahmad" w:date="2021-04-18T08:34:00Z">
            <w:rPr/>
          </w:rPrChange>
        </w:rPr>
      </w:pPr>
      <w:r w:rsidRPr="00AE4B49">
        <w:rPr>
          <w:rFonts w:asciiTheme="majorBidi" w:eastAsia="Calibri" w:hAnsiTheme="majorBidi" w:cstheme="majorBidi"/>
          <w:color w:val="000000" w:themeColor="text1"/>
          <w:sz w:val="24"/>
          <w:szCs w:val="24"/>
          <w:u w:val="single"/>
          <w:rtl/>
          <w:rPrChange w:id="7106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  <w:u w:val="single"/>
              <w:rtl/>
            </w:rPr>
          </w:rPrChange>
        </w:rPr>
        <w:t>פרמטרים-</w:t>
      </w:r>
      <w:r w:rsidRPr="00AE4B49">
        <w:rPr>
          <w:rFonts w:asciiTheme="majorBidi" w:eastAsia="Calibri" w:hAnsiTheme="majorBidi" w:cstheme="majorBidi"/>
          <w:color w:val="000000" w:themeColor="text1"/>
          <w:sz w:val="24"/>
          <w:szCs w:val="24"/>
          <w:rtl/>
          <w:rPrChange w:id="7107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  <w:rtl/>
            </w:rPr>
          </w:rPrChange>
        </w:rPr>
        <w:t xml:space="preserve"> שם משתמש, שם חנות</w:t>
      </w:r>
      <w:r w:rsidR="73CB2F7A" w:rsidRPr="00AE4B49">
        <w:rPr>
          <w:rFonts w:asciiTheme="majorBidi" w:eastAsia="Calibri" w:hAnsiTheme="majorBidi" w:cstheme="majorBidi"/>
          <w:color w:val="000000" w:themeColor="text1"/>
          <w:sz w:val="24"/>
          <w:szCs w:val="24"/>
          <w:rtl/>
          <w:rPrChange w:id="7108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  <w:rtl/>
            </w:rPr>
          </w:rPrChange>
        </w:rPr>
        <w:t xml:space="preserve"> ,רשימת פירוט הרשאות מעודכנת</w:t>
      </w:r>
      <w:r w:rsidRPr="00AE4B49">
        <w:rPr>
          <w:rFonts w:asciiTheme="majorBidi" w:eastAsia="Calibri" w:hAnsiTheme="majorBidi" w:cstheme="majorBidi"/>
          <w:color w:val="000000" w:themeColor="text1"/>
          <w:sz w:val="24"/>
          <w:szCs w:val="24"/>
          <w:rPrChange w:id="7109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</w:rPr>
          </w:rPrChange>
        </w:rPr>
        <w:t>.</w:t>
      </w:r>
    </w:p>
    <w:p w14:paraId="512DD18D" w14:textId="5953F75E" w:rsidR="3E8D7D0B" w:rsidRPr="00AE4B49" w:rsidRDefault="3E8D7D0B" w:rsidP="7219525F">
      <w:pPr>
        <w:rPr>
          <w:rFonts w:asciiTheme="majorBidi" w:hAnsiTheme="majorBidi" w:cstheme="majorBidi"/>
          <w:rPrChange w:id="7110" w:author="yara ahmad" w:date="2021-04-18T08:34:00Z">
            <w:rPr/>
          </w:rPrChange>
        </w:rPr>
      </w:pPr>
      <w:r w:rsidRPr="00AE4B49">
        <w:rPr>
          <w:rFonts w:asciiTheme="majorBidi" w:eastAsia="Calibri" w:hAnsiTheme="majorBidi" w:cstheme="majorBidi"/>
          <w:i/>
          <w:iCs/>
          <w:color w:val="000000" w:themeColor="text1"/>
          <w:sz w:val="24"/>
          <w:szCs w:val="24"/>
          <w:u w:val="single"/>
          <w:rtl/>
          <w:rPrChange w:id="7111" w:author="yara ahmad" w:date="2021-04-18T08:34:00Z">
            <w:rPr>
              <w:rFonts w:ascii="Calibri" w:eastAsia="Calibri" w:hAnsi="Calibri" w:cs="Calibri"/>
              <w:i/>
              <w:iCs/>
              <w:color w:val="000000" w:themeColor="text1"/>
              <w:sz w:val="24"/>
              <w:szCs w:val="24"/>
              <w:u w:val="single"/>
              <w:rtl/>
            </w:rPr>
          </w:rPrChange>
        </w:rPr>
        <w:t>תהליך התרחיש</w:t>
      </w:r>
      <w:r w:rsidRPr="00AE4B49">
        <w:rPr>
          <w:rFonts w:asciiTheme="majorBidi" w:eastAsia="Calibri" w:hAnsiTheme="majorBidi" w:cstheme="majorBidi"/>
          <w:i/>
          <w:iCs/>
          <w:color w:val="000000" w:themeColor="text1"/>
          <w:sz w:val="24"/>
          <w:szCs w:val="24"/>
          <w:u w:val="single"/>
          <w:rPrChange w:id="7112" w:author="yara ahmad" w:date="2021-04-18T08:34:00Z">
            <w:rPr>
              <w:rFonts w:ascii="Calibri" w:eastAsia="Calibri" w:hAnsi="Calibri" w:cs="Calibri"/>
              <w:i/>
              <w:iCs/>
              <w:color w:val="000000" w:themeColor="text1"/>
              <w:sz w:val="24"/>
              <w:szCs w:val="24"/>
              <w:u w:val="single"/>
            </w:rPr>
          </w:rPrChange>
        </w:rPr>
        <w:t>:</w:t>
      </w:r>
    </w:p>
    <w:p w14:paraId="40F6E1A5" w14:textId="688A707D" w:rsidR="3E8D7D0B" w:rsidRPr="00AE4B49" w:rsidRDefault="3E8D7D0B" w:rsidP="7219525F">
      <w:pPr>
        <w:pStyle w:val="ListParagraph"/>
        <w:numPr>
          <w:ilvl w:val="0"/>
          <w:numId w:val="23"/>
        </w:numPr>
        <w:rPr>
          <w:rFonts w:asciiTheme="majorBidi" w:eastAsiaTheme="minorEastAsia" w:hAnsiTheme="majorBidi" w:cstheme="majorBidi"/>
          <w:color w:val="000000" w:themeColor="text1"/>
          <w:sz w:val="24"/>
          <w:szCs w:val="24"/>
          <w:rPrChange w:id="7113" w:author="yara ahmad" w:date="2021-04-18T08:34:00Z">
            <w:rPr>
              <w:rFonts w:eastAsiaTheme="minorEastAsia"/>
              <w:color w:val="000000" w:themeColor="text1"/>
              <w:sz w:val="24"/>
              <w:szCs w:val="24"/>
            </w:rPr>
          </w:rPrChange>
        </w:rPr>
      </w:pPr>
      <w:r w:rsidRPr="00AE4B49">
        <w:rPr>
          <w:rFonts w:asciiTheme="majorBidi" w:eastAsia="Calibri" w:hAnsiTheme="majorBidi" w:cstheme="majorBidi"/>
          <w:color w:val="000000" w:themeColor="text1"/>
          <w:sz w:val="24"/>
          <w:szCs w:val="24"/>
          <w:rtl/>
          <w:rPrChange w:id="7114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  <w:rtl/>
            </w:rPr>
          </w:rPrChange>
        </w:rPr>
        <w:t>בעל חנות: מבקש לראות פירוט על מדניות סוגי הרכישה וההנחה</w:t>
      </w:r>
      <w:r w:rsidRPr="00AE4B49">
        <w:rPr>
          <w:rFonts w:asciiTheme="majorBidi" w:eastAsia="Calibri" w:hAnsiTheme="majorBidi" w:cstheme="majorBidi"/>
          <w:color w:val="000000" w:themeColor="text1"/>
          <w:sz w:val="24"/>
          <w:szCs w:val="24"/>
          <w:rPrChange w:id="7115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</w:rPr>
          </w:rPrChange>
        </w:rPr>
        <w:t>.</w:t>
      </w:r>
    </w:p>
    <w:p w14:paraId="026CA315" w14:textId="164592BB" w:rsidR="3E8D7D0B" w:rsidRPr="00AE4B49" w:rsidRDefault="3E8D7D0B" w:rsidP="7219525F">
      <w:pPr>
        <w:pStyle w:val="ListParagraph"/>
        <w:numPr>
          <w:ilvl w:val="0"/>
          <w:numId w:val="23"/>
        </w:numPr>
        <w:rPr>
          <w:rFonts w:asciiTheme="majorBidi" w:eastAsiaTheme="minorEastAsia" w:hAnsiTheme="majorBidi" w:cstheme="majorBidi"/>
          <w:color w:val="000000" w:themeColor="text1"/>
          <w:sz w:val="24"/>
          <w:szCs w:val="24"/>
          <w:rPrChange w:id="7116" w:author="yara ahmad" w:date="2021-04-18T08:34:00Z">
            <w:rPr>
              <w:rFonts w:eastAsiaTheme="minorEastAsia"/>
              <w:color w:val="000000" w:themeColor="text1"/>
              <w:sz w:val="24"/>
              <w:szCs w:val="24"/>
            </w:rPr>
          </w:rPrChange>
        </w:rPr>
      </w:pPr>
      <w:r w:rsidRPr="00AE4B49">
        <w:rPr>
          <w:rFonts w:asciiTheme="majorBidi" w:eastAsia="Calibri" w:hAnsiTheme="majorBidi" w:cstheme="majorBidi"/>
          <w:color w:val="000000" w:themeColor="text1"/>
          <w:sz w:val="24"/>
          <w:szCs w:val="24"/>
          <w:rtl/>
          <w:rPrChange w:id="7117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  <w:rtl/>
            </w:rPr>
          </w:rPrChange>
        </w:rPr>
        <w:t>מערכת:  מ</w:t>
      </w:r>
      <w:r w:rsidR="14E95A2C" w:rsidRPr="00AE4B49">
        <w:rPr>
          <w:rFonts w:asciiTheme="majorBidi" w:eastAsia="Calibri" w:hAnsiTheme="majorBidi" w:cstheme="majorBidi"/>
          <w:color w:val="000000" w:themeColor="text1"/>
          <w:sz w:val="24"/>
          <w:szCs w:val="24"/>
          <w:rtl/>
          <w:rPrChange w:id="7118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  <w:rtl/>
            </w:rPr>
          </w:rPrChange>
        </w:rPr>
        <w:t>חזירה את הפירוט המתאים לחנות</w:t>
      </w:r>
      <w:r w:rsidRPr="00AE4B49">
        <w:rPr>
          <w:rFonts w:asciiTheme="majorBidi" w:eastAsia="Calibri" w:hAnsiTheme="majorBidi" w:cstheme="majorBidi"/>
          <w:color w:val="000000" w:themeColor="text1"/>
          <w:sz w:val="24"/>
          <w:szCs w:val="24"/>
          <w:rPrChange w:id="7119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</w:rPr>
          </w:rPrChange>
        </w:rPr>
        <w:t xml:space="preserve">. </w:t>
      </w:r>
    </w:p>
    <w:p w14:paraId="56A84561" w14:textId="6247845A" w:rsidR="488BDC77" w:rsidRPr="00AE4B49" w:rsidRDefault="488BDC77" w:rsidP="7219525F">
      <w:pPr>
        <w:pStyle w:val="ListParagraph"/>
        <w:numPr>
          <w:ilvl w:val="0"/>
          <w:numId w:val="23"/>
        </w:numPr>
        <w:rPr>
          <w:rFonts w:asciiTheme="majorBidi" w:hAnsiTheme="majorBidi" w:cstheme="majorBidi"/>
          <w:color w:val="000000" w:themeColor="text1"/>
          <w:sz w:val="24"/>
          <w:szCs w:val="24"/>
          <w:rPrChange w:id="7120" w:author="yara ahmad" w:date="2021-04-18T08:34:00Z">
            <w:rPr>
              <w:color w:val="000000" w:themeColor="text1"/>
              <w:sz w:val="24"/>
              <w:szCs w:val="24"/>
            </w:rPr>
          </w:rPrChange>
        </w:rPr>
      </w:pPr>
      <w:r w:rsidRPr="00AE4B49">
        <w:rPr>
          <w:rFonts w:asciiTheme="majorBidi" w:eastAsia="Calibri" w:hAnsiTheme="majorBidi" w:cstheme="majorBidi"/>
          <w:color w:val="000000" w:themeColor="text1"/>
          <w:sz w:val="24"/>
          <w:szCs w:val="24"/>
          <w:rtl/>
          <w:rPrChange w:id="7121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  <w:rtl/>
            </w:rPr>
          </w:rPrChange>
        </w:rPr>
        <w:t>בעל חנות : בוחר מדניות לעדכון ומזין את העדכון</w:t>
      </w:r>
      <w:r w:rsidRPr="00AE4B49">
        <w:rPr>
          <w:rFonts w:asciiTheme="majorBidi" w:eastAsia="Calibri" w:hAnsiTheme="majorBidi" w:cstheme="majorBidi"/>
          <w:color w:val="000000" w:themeColor="text1"/>
          <w:sz w:val="24"/>
          <w:szCs w:val="24"/>
          <w:rPrChange w:id="7122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</w:rPr>
          </w:rPrChange>
        </w:rPr>
        <w:t>.</w:t>
      </w:r>
    </w:p>
    <w:p w14:paraId="59FCC9C1" w14:textId="5F5F412C" w:rsidR="488BDC77" w:rsidRPr="00AE4B49" w:rsidRDefault="488BDC77" w:rsidP="00FC4D1E">
      <w:pPr>
        <w:pStyle w:val="ListParagraph"/>
        <w:numPr>
          <w:ilvl w:val="0"/>
          <w:numId w:val="23"/>
        </w:numPr>
        <w:rPr>
          <w:ins w:id="7123" w:author="shadi obeed" w:date="2021-04-17T23:01:00Z"/>
          <w:rFonts w:asciiTheme="majorBidi" w:eastAsiaTheme="minorEastAsia" w:hAnsiTheme="majorBidi" w:cstheme="majorBidi"/>
          <w:color w:val="000000" w:themeColor="text1"/>
          <w:sz w:val="24"/>
          <w:szCs w:val="24"/>
          <w:rPrChange w:id="7124" w:author="yara ahmad" w:date="2021-04-18T08:34:00Z">
            <w:rPr>
              <w:ins w:id="7125" w:author="shadi obeed" w:date="2021-04-17T23:01:00Z"/>
              <w:rFonts w:eastAsiaTheme="minorEastAsia"/>
              <w:color w:val="000000" w:themeColor="text1"/>
              <w:sz w:val="24"/>
              <w:szCs w:val="24"/>
            </w:rPr>
          </w:rPrChange>
        </w:rPr>
      </w:pPr>
      <w:r w:rsidRPr="00AE4B49">
        <w:rPr>
          <w:rFonts w:asciiTheme="majorBidi" w:eastAsia="Calibri" w:hAnsiTheme="majorBidi" w:cstheme="majorBidi"/>
          <w:color w:val="000000" w:themeColor="text1"/>
          <w:sz w:val="24"/>
          <w:szCs w:val="24"/>
          <w:rtl/>
          <w:rPrChange w:id="7126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  <w:rtl/>
            </w:rPr>
          </w:rPrChange>
        </w:rPr>
        <w:t xml:space="preserve">מערכת: </w:t>
      </w:r>
      <w:r w:rsidR="27DE4F10" w:rsidRPr="00AE4B49">
        <w:rPr>
          <w:rFonts w:asciiTheme="majorBidi" w:eastAsia="Calibri" w:hAnsiTheme="majorBidi" w:cstheme="majorBidi"/>
          <w:color w:val="000000" w:themeColor="text1"/>
          <w:sz w:val="24"/>
          <w:szCs w:val="24"/>
          <w:rtl/>
          <w:rPrChange w:id="7127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  <w:rtl/>
            </w:rPr>
          </w:rPrChange>
        </w:rPr>
        <w:t>מעדכנת במערכת</w:t>
      </w:r>
      <w:r w:rsidR="27DE4F10" w:rsidRPr="00AE4B49">
        <w:rPr>
          <w:rFonts w:asciiTheme="majorBidi" w:eastAsia="Calibri" w:hAnsiTheme="majorBidi" w:cstheme="majorBidi"/>
          <w:color w:val="000000" w:themeColor="text1"/>
          <w:sz w:val="24"/>
          <w:szCs w:val="24"/>
          <w:rPrChange w:id="7128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</w:rPr>
          </w:rPrChange>
        </w:rPr>
        <w:t xml:space="preserve"> </w:t>
      </w:r>
      <w:r w:rsidR="27DE4F10" w:rsidRPr="00AE4B49">
        <w:rPr>
          <w:rFonts w:asciiTheme="majorBidi" w:eastAsia="Calibri" w:hAnsiTheme="majorBidi" w:cstheme="majorBidi"/>
          <w:color w:val="000000" w:themeColor="text1"/>
          <w:sz w:val="24"/>
          <w:szCs w:val="24"/>
          <w:rtl/>
          <w:rPrChange w:id="7129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  <w:rtl/>
            </w:rPr>
          </w:rPrChange>
        </w:rPr>
        <w:t>את המידע לבעל החנות</w:t>
      </w:r>
      <w:r w:rsidR="15ADFD93" w:rsidRPr="00AE4B49">
        <w:rPr>
          <w:rFonts w:asciiTheme="majorBidi" w:eastAsia="Calibri" w:hAnsiTheme="majorBidi" w:cstheme="majorBidi"/>
          <w:color w:val="000000" w:themeColor="text1"/>
          <w:sz w:val="24"/>
          <w:szCs w:val="24"/>
          <w:rPrChange w:id="7130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</w:rPr>
          </w:rPrChange>
        </w:rPr>
        <w:t xml:space="preserve"> </w:t>
      </w:r>
      <w:r w:rsidR="27DE4F10" w:rsidRPr="00AE4B49">
        <w:rPr>
          <w:rFonts w:asciiTheme="majorBidi" w:eastAsia="Calibri" w:hAnsiTheme="majorBidi" w:cstheme="majorBidi"/>
          <w:color w:val="000000" w:themeColor="text1"/>
          <w:sz w:val="24"/>
          <w:szCs w:val="24"/>
          <w:rPrChange w:id="7131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</w:rPr>
          </w:rPrChange>
        </w:rPr>
        <w:t>.</w:t>
      </w:r>
    </w:p>
    <w:p w14:paraId="0C21F447" w14:textId="77777777" w:rsidR="00C07FC7" w:rsidRPr="00AE4B49" w:rsidRDefault="00C07FC7">
      <w:pPr>
        <w:ind w:left="360"/>
        <w:rPr>
          <w:ins w:id="7132" w:author="shadi obeed" w:date="2021-04-17T23:01:00Z"/>
          <w:rFonts w:asciiTheme="majorBidi" w:eastAsiaTheme="minorEastAsia" w:hAnsiTheme="majorBidi" w:cstheme="majorBidi"/>
          <w:color w:val="000000" w:themeColor="text1"/>
          <w:sz w:val="24"/>
          <w:szCs w:val="24"/>
          <w:rPrChange w:id="7133" w:author="yara ahmad" w:date="2021-04-18T08:34:00Z">
            <w:rPr>
              <w:ins w:id="7134" w:author="shadi obeed" w:date="2021-04-17T23:01:00Z"/>
            </w:rPr>
          </w:rPrChange>
        </w:rPr>
        <w:pPrChange w:id="7135" w:author="shadi obeed" w:date="2021-04-17T23:01:00Z">
          <w:pPr>
            <w:pStyle w:val="ListParagraph"/>
            <w:numPr>
              <w:numId w:val="23"/>
            </w:numPr>
            <w:ind w:hanging="360"/>
          </w:pPr>
        </w:pPrChange>
      </w:pPr>
      <w:ins w:id="7136" w:author="shadi obeed" w:date="2021-04-17T23:01:00Z">
        <w:r w:rsidRPr="00AE4B49">
          <w:rPr>
            <w:rFonts w:asciiTheme="majorBidi" w:eastAsiaTheme="minorEastAsia" w:hAnsiTheme="majorBidi" w:cstheme="majorBidi" w:hint="cs"/>
            <w:color w:val="000000" w:themeColor="text1"/>
            <w:sz w:val="24"/>
            <w:szCs w:val="24"/>
            <w:u w:val="single"/>
            <w:rtl/>
            <w:rPrChange w:id="7137" w:author="yara ahmad" w:date="2021-04-18T08:34:00Z">
              <w:rPr>
                <w:rFonts w:hint="cs"/>
                <w:rtl/>
              </w:rPr>
            </w:rPrChange>
          </w:rPr>
          <w:t>תרחיש</w:t>
        </w:r>
        <w:r w:rsidRPr="00AE4B49">
          <w:rPr>
            <w:rFonts w:asciiTheme="majorBidi" w:eastAsiaTheme="minorEastAsia" w:hAnsiTheme="majorBidi" w:cstheme="majorBidi"/>
            <w:color w:val="000000" w:themeColor="text1"/>
            <w:sz w:val="24"/>
            <w:szCs w:val="24"/>
            <w:u w:val="single"/>
            <w:rtl/>
            <w:rPrChange w:id="7138" w:author="yara ahmad" w:date="2021-04-18T08:34:00Z">
              <w:rPr>
                <w:rtl/>
              </w:rPr>
            </w:rPrChange>
          </w:rPr>
          <w:t xml:space="preserve"> </w:t>
        </w:r>
        <w:r w:rsidRPr="00AE4B49">
          <w:rPr>
            <w:rFonts w:asciiTheme="majorBidi" w:eastAsiaTheme="minorEastAsia" w:hAnsiTheme="majorBidi" w:cstheme="majorBidi" w:hint="cs"/>
            <w:color w:val="000000" w:themeColor="text1"/>
            <w:sz w:val="24"/>
            <w:szCs w:val="24"/>
            <w:u w:val="single"/>
            <w:rtl/>
            <w:rPrChange w:id="7139" w:author="yara ahmad" w:date="2021-04-18T08:34:00Z">
              <w:rPr>
                <w:rFonts w:hint="cs"/>
                <w:rtl/>
              </w:rPr>
            </w:rPrChange>
          </w:rPr>
          <w:t>חילופי</w:t>
        </w:r>
        <w:r w:rsidRPr="00AE4B49">
          <w:rPr>
            <w:rFonts w:asciiTheme="majorBidi" w:eastAsiaTheme="minorEastAsia" w:hAnsiTheme="majorBidi" w:cstheme="majorBidi"/>
            <w:color w:val="000000" w:themeColor="text1"/>
            <w:sz w:val="24"/>
            <w:szCs w:val="24"/>
            <w:rtl/>
            <w:rPrChange w:id="7140" w:author="yara ahmad" w:date="2021-04-18T08:34:00Z">
              <w:rPr>
                <w:rtl/>
              </w:rPr>
            </w:rPrChange>
          </w:rPr>
          <w:t xml:space="preserve"> : </w:t>
        </w:r>
        <w:r w:rsidRPr="00AE4B49">
          <w:rPr>
            <w:rFonts w:asciiTheme="majorBidi" w:eastAsiaTheme="minorEastAsia" w:hAnsiTheme="majorBidi" w:cstheme="majorBidi" w:hint="cs"/>
            <w:color w:val="000000" w:themeColor="text1"/>
            <w:sz w:val="24"/>
            <w:szCs w:val="24"/>
            <w:rtl/>
            <w:rPrChange w:id="7141" w:author="yara ahmad" w:date="2021-04-18T08:34:00Z">
              <w:rPr>
                <w:rFonts w:hint="cs"/>
                <w:rtl/>
              </w:rPr>
            </w:rPrChange>
          </w:rPr>
          <w:t>אין</w:t>
        </w:r>
        <w:r w:rsidRPr="00AE4B49">
          <w:rPr>
            <w:rFonts w:asciiTheme="majorBidi" w:eastAsiaTheme="minorEastAsia" w:hAnsiTheme="majorBidi" w:cstheme="majorBidi"/>
            <w:color w:val="000000" w:themeColor="text1"/>
            <w:sz w:val="24"/>
            <w:szCs w:val="24"/>
            <w:rtl/>
            <w:rPrChange w:id="7142" w:author="yara ahmad" w:date="2021-04-18T08:34:00Z">
              <w:rPr>
                <w:rtl/>
              </w:rPr>
            </w:rPrChange>
          </w:rPr>
          <w:t>.</w:t>
        </w:r>
      </w:ins>
    </w:p>
    <w:p w14:paraId="64542BD2" w14:textId="77777777" w:rsidR="00C07FC7" w:rsidRPr="00AE4B49" w:rsidRDefault="00C07FC7">
      <w:pPr>
        <w:pStyle w:val="ListParagraph"/>
        <w:rPr>
          <w:rFonts w:asciiTheme="majorBidi" w:eastAsiaTheme="minorEastAsia" w:hAnsiTheme="majorBidi" w:cstheme="majorBidi"/>
          <w:color w:val="000000" w:themeColor="text1"/>
          <w:sz w:val="24"/>
          <w:szCs w:val="24"/>
          <w:rPrChange w:id="7143" w:author="yara ahmad" w:date="2021-04-18T08:34:00Z">
            <w:rPr>
              <w:rFonts w:eastAsiaTheme="minorEastAsia"/>
              <w:color w:val="000000" w:themeColor="text1"/>
              <w:sz w:val="24"/>
              <w:szCs w:val="24"/>
            </w:rPr>
          </w:rPrChange>
        </w:rPr>
        <w:pPrChange w:id="7144" w:author="shadi obeed" w:date="2021-04-17T23:01:00Z">
          <w:pPr>
            <w:pStyle w:val="ListParagraph"/>
            <w:numPr>
              <w:numId w:val="23"/>
            </w:numPr>
            <w:ind w:hanging="360"/>
          </w:pPr>
        </w:pPrChange>
      </w:pPr>
    </w:p>
    <w:p w14:paraId="66AACE9A" w14:textId="352F6C69" w:rsidR="1141FCAC" w:rsidRPr="00AE4B49" w:rsidRDefault="1141FCAC" w:rsidP="55183910">
      <w:pPr>
        <w:rPr>
          <w:rFonts w:asciiTheme="majorBidi" w:eastAsia="Calibri" w:hAnsiTheme="majorBidi" w:cstheme="majorBidi"/>
          <w:color w:val="000000" w:themeColor="text1"/>
          <w:sz w:val="24"/>
          <w:szCs w:val="24"/>
          <w:u w:val="single"/>
          <w:rPrChange w:id="7145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  <w:u w:val="single"/>
            </w:rPr>
          </w:rPrChange>
        </w:rPr>
      </w:pPr>
      <w:r w:rsidRPr="00AE4B49">
        <w:rPr>
          <w:rFonts w:asciiTheme="majorBidi" w:eastAsia="Calibri" w:hAnsiTheme="majorBidi" w:cstheme="majorBidi"/>
          <w:color w:val="000000" w:themeColor="text1"/>
          <w:sz w:val="24"/>
          <w:szCs w:val="24"/>
          <w:u w:val="single"/>
          <w:rtl/>
          <w:rPrChange w:id="7146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  <w:u w:val="single"/>
              <w:rtl/>
            </w:rPr>
          </w:rPrChange>
        </w:rPr>
        <w:t>טסטים</w:t>
      </w:r>
      <w:r w:rsidRPr="00AE4B49">
        <w:rPr>
          <w:rFonts w:asciiTheme="majorBidi" w:eastAsia="Calibri" w:hAnsiTheme="majorBidi" w:cstheme="majorBidi"/>
          <w:color w:val="000000" w:themeColor="text1"/>
          <w:sz w:val="24"/>
          <w:szCs w:val="24"/>
          <w:u w:val="single"/>
          <w:rPrChange w:id="7147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  <w:u w:val="single"/>
            </w:rPr>
          </w:rPrChange>
        </w:rPr>
        <w:t>:</w:t>
      </w:r>
    </w:p>
    <w:p w14:paraId="48F101B7" w14:textId="567E01CE" w:rsidR="06739FA3" w:rsidRPr="00AE4B49" w:rsidRDefault="06739FA3" w:rsidP="55183910">
      <w:pPr>
        <w:rPr>
          <w:rFonts w:asciiTheme="majorBidi" w:eastAsia="Calibri" w:hAnsiTheme="majorBidi" w:cstheme="majorBidi"/>
          <w:sz w:val="24"/>
          <w:szCs w:val="24"/>
          <w:rPrChange w:id="7148" w:author="yara ahmad" w:date="2021-04-18T08:34:00Z">
            <w:rPr>
              <w:rFonts w:ascii="Calibri" w:eastAsia="Calibri" w:hAnsi="Calibri" w:cs="Calibri"/>
              <w:sz w:val="24"/>
              <w:szCs w:val="24"/>
            </w:rPr>
          </w:rPrChange>
        </w:rPr>
      </w:pPr>
      <w:r w:rsidRPr="00AE4B49">
        <w:rPr>
          <w:rFonts w:asciiTheme="majorBidi" w:eastAsia="Calibri" w:hAnsiTheme="majorBidi" w:cstheme="majorBidi"/>
          <w:sz w:val="24"/>
          <w:szCs w:val="24"/>
          <w:rtl/>
          <w:rPrChange w:id="7149" w:author="yara ahmad" w:date="2021-04-18T08:34:00Z">
            <w:rPr>
              <w:rFonts w:ascii="Calibri" w:eastAsia="Calibri" w:hAnsi="Calibri" w:cs="Calibri"/>
              <w:sz w:val="24"/>
              <w:szCs w:val="24"/>
              <w:rtl/>
            </w:rPr>
          </w:rPrChange>
        </w:rPr>
        <w:t>עדכון מידע אודות סוגי הרכישה וההנחה באופן תקין</w:t>
      </w:r>
      <w:r w:rsidRPr="00AE4B49">
        <w:rPr>
          <w:rFonts w:asciiTheme="majorBidi" w:eastAsia="Calibri" w:hAnsiTheme="majorBidi" w:cstheme="majorBidi"/>
          <w:sz w:val="24"/>
          <w:szCs w:val="24"/>
          <w:rPrChange w:id="7150" w:author="yara ahmad" w:date="2021-04-18T08:34:00Z">
            <w:rPr>
              <w:rFonts w:ascii="Calibri" w:eastAsia="Calibri" w:hAnsi="Calibri" w:cs="Calibri"/>
              <w:sz w:val="24"/>
              <w:szCs w:val="24"/>
            </w:rPr>
          </w:rPrChange>
        </w:rPr>
        <w:t>.</w:t>
      </w:r>
    </w:p>
    <w:p w14:paraId="3D7C1638" w14:textId="246911BE" w:rsidR="55183910" w:rsidRPr="00AE4B49" w:rsidRDefault="55183910" w:rsidP="55183910">
      <w:pPr>
        <w:rPr>
          <w:rFonts w:asciiTheme="majorBidi" w:eastAsia="Calibri" w:hAnsiTheme="majorBidi" w:cstheme="majorBidi"/>
          <w:color w:val="000000" w:themeColor="text1"/>
          <w:sz w:val="24"/>
          <w:szCs w:val="24"/>
          <w:rPrChange w:id="7151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</w:rPr>
          </w:rPrChange>
        </w:rPr>
      </w:pPr>
    </w:p>
    <w:p w14:paraId="4A84ED1B" w14:textId="6DDB2E2B" w:rsidR="7219525F" w:rsidRPr="00AE4B49" w:rsidRDefault="412BF32E" w:rsidP="29848E68">
      <w:pPr>
        <w:rPr>
          <w:rFonts w:asciiTheme="majorBidi" w:eastAsia="Calibri" w:hAnsiTheme="majorBidi" w:cstheme="majorBidi"/>
          <w:color w:val="000000" w:themeColor="text1"/>
          <w:sz w:val="24"/>
          <w:szCs w:val="24"/>
          <w:rPrChange w:id="7152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</w:rPr>
          </w:rPrChange>
        </w:rPr>
      </w:pPr>
      <w:r w:rsidRPr="00AE4B49">
        <w:rPr>
          <w:rFonts w:asciiTheme="majorBidi" w:hAnsiTheme="majorBidi" w:cstheme="majorBidi"/>
          <w:noProof/>
          <w:rPrChange w:id="7153" w:author="yara ahmad" w:date="2021-04-18T08:34:00Z">
            <w:rPr>
              <w:noProof/>
            </w:rPr>
          </w:rPrChange>
        </w:rPr>
        <w:drawing>
          <wp:inline distT="0" distB="0" distL="0" distR="0" wp14:anchorId="4842708D" wp14:editId="4DF1CEDD">
            <wp:extent cx="5706244" cy="2419350"/>
            <wp:effectExtent l="0" t="0" r="0" b="0"/>
            <wp:docPr id="1705971702" name="Picture 17059717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6244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6990D" w14:textId="4FF8DB9E" w:rsidR="7219525F" w:rsidRPr="00AE4B49" w:rsidRDefault="7219525F" w:rsidP="7219525F">
      <w:pPr>
        <w:rPr>
          <w:rFonts w:asciiTheme="majorBidi" w:eastAsia="Calibri" w:hAnsiTheme="majorBidi" w:cstheme="majorBidi"/>
          <w:color w:val="000000" w:themeColor="text1"/>
          <w:sz w:val="24"/>
          <w:szCs w:val="24"/>
          <w:rPrChange w:id="7154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</w:rPr>
          </w:rPrChange>
        </w:rPr>
      </w:pPr>
    </w:p>
    <w:p w14:paraId="7A6414F1" w14:textId="0304E04B" w:rsidR="7219525F" w:rsidRPr="00AE4B49" w:rsidRDefault="7219525F" w:rsidP="7219525F">
      <w:pPr>
        <w:rPr>
          <w:rFonts w:asciiTheme="majorBidi" w:eastAsia="Calibri" w:hAnsiTheme="majorBidi" w:cstheme="majorBidi"/>
          <w:color w:val="000000" w:themeColor="text1"/>
          <w:sz w:val="24"/>
          <w:szCs w:val="24"/>
          <w:rPrChange w:id="7155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</w:rPr>
          </w:rPrChange>
        </w:rPr>
      </w:pPr>
    </w:p>
    <w:p w14:paraId="596BA542" w14:textId="2E0939D0" w:rsidR="7219525F" w:rsidRPr="00AE4B49" w:rsidRDefault="7219525F" w:rsidP="7219525F">
      <w:pPr>
        <w:rPr>
          <w:rFonts w:asciiTheme="majorBidi" w:eastAsia="Calibri" w:hAnsiTheme="majorBidi" w:cstheme="majorBidi"/>
          <w:color w:val="000000" w:themeColor="text1"/>
          <w:sz w:val="24"/>
          <w:szCs w:val="24"/>
          <w:rPrChange w:id="7156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</w:rPr>
          </w:rPrChange>
        </w:rPr>
      </w:pPr>
    </w:p>
    <w:p w14:paraId="32FBBF6C" w14:textId="7EEB6A6C" w:rsidR="00B031AC" w:rsidRPr="00AE4B49" w:rsidRDefault="00B031AC" w:rsidP="7219525F">
      <w:pPr>
        <w:rPr>
          <w:rFonts w:asciiTheme="majorBidi" w:eastAsia="Calibri" w:hAnsiTheme="majorBidi" w:cstheme="majorBidi"/>
          <w:color w:val="000000" w:themeColor="text1"/>
          <w:sz w:val="24"/>
          <w:szCs w:val="24"/>
          <w:rPrChange w:id="7157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</w:rPr>
          </w:rPrChange>
        </w:rPr>
      </w:pPr>
    </w:p>
    <w:p w14:paraId="285EA96C" w14:textId="77777777" w:rsidR="00B031AC" w:rsidRPr="00AE4B49" w:rsidRDefault="00B031AC" w:rsidP="7219525F">
      <w:pPr>
        <w:rPr>
          <w:rFonts w:asciiTheme="majorBidi" w:eastAsia="Calibri" w:hAnsiTheme="majorBidi" w:cstheme="majorBidi"/>
          <w:color w:val="000000" w:themeColor="text1"/>
          <w:sz w:val="24"/>
          <w:szCs w:val="24"/>
          <w:rPrChange w:id="7158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</w:rPr>
          </w:rPrChange>
        </w:rPr>
      </w:pPr>
    </w:p>
    <w:p w14:paraId="0052A13C" w14:textId="2533BD64" w:rsidR="7C33465D" w:rsidRPr="00AE4B49" w:rsidRDefault="7C33465D" w:rsidP="7219525F">
      <w:pPr>
        <w:rPr>
          <w:rFonts w:asciiTheme="majorBidi" w:eastAsia="Calibri" w:hAnsiTheme="majorBidi" w:cstheme="majorBidi"/>
          <w:sz w:val="24"/>
          <w:szCs w:val="24"/>
          <w:u w:val="single"/>
          <w:rPrChange w:id="7159" w:author="yara ahmad" w:date="2021-04-18T08:34:00Z">
            <w:rPr>
              <w:rFonts w:ascii="Calibri" w:eastAsia="Calibri" w:hAnsi="Calibri" w:cs="Calibri"/>
              <w:sz w:val="24"/>
              <w:szCs w:val="24"/>
              <w:u w:val="single"/>
            </w:rPr>
          </w:rPrChange>
        </w:rPr>
      </w:pPr>
      <w:r w:rsidRPr="00AE4B49">
        <w:rPr>
          <w:rFonts w:asciiTheme="majorBidi" w:eastAsia="Calibri" w:hAnsiTheme="majorBidi" w:cstheme="majorBidi"/>
          <w:sz w:val="24"/>
          <w:szCs w:val="24"/>
          <w:u w:val="single"/>
          <w:rPrChange w:id="7160" w:author="yara ahmad" w:date="2021-04-18T08:34:00Z">
            <w:rPr>
              <w:rFonts w:ascii="Calibri" w:eastAsia="Calibri" w:hAnsi="Calibri" w:cs="Calibri"/>
              <w:sz w:val="24"/>
              <w:szCs w:val="24"/>
              <w:u w:val="single"/>
            </w:rPr>
          </w:rPrChange>
        </w:rPr>
        <w:t xml:space="preserve">4.3) </w:t>
      </w:r>
      <w:proofErr w:type="spellStart"/>
      <w:r w:rsidR="0ACADE55" w:rsidRPr="00AE4B49">
        <w:rPr>
          <w:rFonts w:asciiTheme="majorBidi" w:eastAsia="Calibri" w:hAnsiTheme="majorBidi" w:cstheme="majorBidi"/>
          <w:sz w:val="24"/>
          <w:szCs w:val="24"/>
          <w:u w:val="single"/>
          <w:rtl/>
          <w:rPrChange w:id="7161" w:author="yara ahmad" w:date="2021-04-18T08:34:00Z">
            <w:rPr>
              <w:rFonts w:ascii="Calibri" w:eastAsia="Calibri" w:hAnsi="Calibri" w:cs="Calibri"/>
              <w:sz w:val="24"/>
              <w:szCs w:val="24"/>
              <w:u w:val="single"/>
              <w:rtl/>
            </w:rPr>
          </w:rPrChange>
        </w:rPr>
        <w:t>המנית</w:t>
      </w:r>
      <w:proofErr w:type="spellEnd"/>
      <w:r w:rsidR="0ACADE55" w:rsidRPr="00AE4B49">
        <w:rPr>
          <w:rFonts w:asciiTheme="majorBidi" w:eastAsia="Calibri" w:hAnsiTheme="majorBidi" w:cstheme="majorBidi"/>
          <w:sz w:val="24"/>
          <w:szCs w:val="24"/>
          <w:u w:val="single"/>
          <w:rtl/>
          <w:rPrChange w:id="7162" w:author="yara ahmad" w:date="2021-04-18T08:34:00Z">
            <w:rPr>
              <w:rFonts w:ascii="Calibri" w:eastAsia="Calibri" w:hAnsi="Calibri" w:cs="Calibri"/>
              <w:sz w:val="24"/>
              <w:szCs w:val="24"/>
              <w:u w:val="single"/>
              <w:rtl/>
            </w:rPr>
          </w:rPrChange>
        </w:rPr>
        <w:t xml:space="preserve"> בעל חנות</w:t>
      </w:r>
      <w:r w:rsidRPr="00AE4B49">
        <w:rPr>
          <w:rFonts w:asciiTheme="majorBidi" w:eastAsia="Calibri" w:hAnsiTheme="majorBidi" w:cstheme="majorBidi"/>
          <w:sz w:val="24"/>
          <w:szCs w:val="24"/>
          <w:u w:val="single"/>
          <w:rPrChange w:id="7163" w:author="yara ahmad" w:date="2021-04-18T08:34:00Z">
            <w:rPr>
              <w:rFonts w:ascii="Calibri" w:eastAsia="Calibri" w:hAnsi="Calibri" w:cs="Calibri"/>
              <w:sz w:val="24"/>
              <w:szCs w:val="24"/>
              <w:u w:val="single"/>
            </w:rPr>
          </w:rPrChange>
        </w:rPr>
        <w:t>:</w:t>
      </w:r>
    </w:p>
    <w:p w14:paraId="4592599C" w14:textId="2EE5B9E2" w:rsidR="7C33465D" w:rsidRPr="00AE4B49" w:rsidRDefault="7C33465D" w:rsidP="7219525F">
      <w:pPr>
        <w:rPr>
          <w:rFonts w:asciiTheme="majorBidi" w:hAnsiTheme="majorBidi" w:cstheme="majorBidi"/>
          <w:rPrChange w:id="7164" w:author="yara ahmad" w:date="2021-04-18T08:34:00Z">
            <w:rPr/>
          </w:rPrChange>
        </w:rPr>
      </w:pPr>
      <w:r w:rsidRPr="00AE4B49">
        <w:rPr>
          <w:rFonts w:asciiTheme="majorBidi" w:eastAsia="Calibri" w:hAnsiTheme="majorBidi" w:cstheme="majorBidi"/>
          <w:color w:val="000000" w:themeColor="text1"/>
          <w:sz w:val="24"/>
          <w:szCs w:val="24"/>
          <w:u w:val="single"/>
          <w:rtl/>
          <w:rPrChange w:id="7165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  <w:u w:val="single"/>
              <w:rtl/>
            </w:rPr>
          </w:rPrChange>
        </w:rPr>
        <w:t>שחקנים-</w:t>
      </w:r>
      <w:r w:rsidRPr="00AE4B49">
        <w:rPr>
          <w:rFonts w:asciiTheme="majorBidi" w:eastAsia="Calibri" w:hAnsiTheme="majorBidi" w:cstheme="majorBidi"/>
          <w:color w:val="000000" w:themeColor="text1"/>
          <w:sz w:val="24"/>
          <w:szCs w:val="24"/>
          <w:rtl/>
          <w:rPrChange w:id="7166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  <w:rtl/>
            </w:rPr>
          </w:rPrChange>
        </w:rPr>
        <w:t xml:space="preserve"> בעל חנות, מערכת</w:t>
      </w:r>
      <w:r w:rsidRPr="00AE4B49">
        <w:rPr>
          <w:rFonts w:asciiTheme="majorBidi" w:hAnsiTheme="majorBidi" w:cstheme="majorBidi"/>
          <w:rPrChange w:id="7167" w:author="yara ahmad" w:date="2021-04-18T08:34:00Z">
            <w:rPr/>
          </w:rPrChange>
        </w:rPr>
        <w:br/>
      </w:r>
      <w:r w:rsidRPr="00AE4B49">
        <w:rPr>
          <w:rFonts w:asciiTheme="majorBidi" w:eastAsia="Calibri" w:hAnsiTheme="majorBidi" w:cstheme="majorBidi"/>
          <w:color w:val="000000" w:themeColor="text1"/>
          <w:sz w:val="24"/>
          <w:szCs w:val="24"/>
          <w:rtl/>
          <w:rPrChange w:id="7168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  <w:rtl/>
            </w:rPr>
          </w:rPrChange>
        </w:rPr>
        <w:t>תנאי קדם -</w:t>
      </w:r>
      <w:r w:rsidRPr="00AE4B49">
        <w:rPr>
          <w:rFonts w:asciiTheme="majorBidi" w:eastAsia="Calibri" w:hAnsiTheme="majorBidi" w:cstheme="majorBidi"/>
          <w:color w:val="000000" w:themeColor="text1"/>
          <w:sz w:val="24"/>
          <w:szCs w:val="24"/>
          <w:rPrChange w:id="7169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</w:rPr>
          </w:rPrChange>
        </w:rPr>
        <w:t xml:space="preserve"> </w:t>
      </w:r>
    </w:p>
    <w:p w14:paraId="5B03FC80" w14:textId="5E19BD31" w:rsidR="6E25DF48" w:rsidRPr="00AE4B49" w:rsidRDefault="6E25DF48" w:rsidP="14BA959A">
      <w:pPr>
        <w:pStyle w:val="ListParagraph"/>
        <w:numPr>
          <w:ilvl w:val="0"/>
          <w:numId w:val="22"/>
        </w:numPr>
        <w:rPr>
          <w:rFonts w:asciiTheme="majorBidi" w:eastAsiaTheme="minorEastAsia" w:hAnsiTheme="majorBidi" w:cstheme="majorBidi"/>
          <w:color w:val="000000" w:themeColor="text1"/>
          <w:sz w:val="24"/>
          <w:szCs w:val="24"/>
          <w:rPrChange w:id="7170" w:author="yara ahmad" w:date="2021-04-18T08:34:00Z">
            <w:rPr>
              <w:rFonts w:eastAsiaTheme="minorEastAsia"/>
              <w:color w:val="000000" w:themeColor="text1"/>
              <w:sz w:val="24"/>
              <w:szCs w:val="24"/>
            </w:rPr>
          </w:rPrChange>
        </w:rPr>
      </w:pPr>
      <w:r w:rsidRPr="00AE4B49">
        <w:rPr>
          <w:rFonts w:asciiTheme="majorBidi" w:eastAsia="Calibri" w:hAnsiTheme="majorBidi" w:cstheme="majorBidi"/>
          <w:color w:val="000000" w:themeColor="text1"/>
          <w:sz w:val="24"/>
          <w:szCs w:val="24"/>
          <w:rtl/>
          <w:rPrChange w:id="7171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  <w:rtl/>
            </w:rPr>
          </w:rPrChange>
        </w:rPr>
        <w:t>משתמש חייב להיות מחובר כבעל חנות של החנות שאליה הוא מנסה לבצע את הפעולה</w:t>
      </w:r>
      <w:r w:rsidRPr="00AE4B49">
        <w:rPr>
          <w:rFonts w:asciiTheme="majorBidi" w:eastAsia="Calibri" w:hAnsiTheme="majorBidi" w:cstheme="majorBidi"/>
          <w:color w:val="000000" w:themeColor="text1"/>
          <w:sz w:val="24"/>
          <w:szCs w:val="24"/>
          <w:rPrChange w:id="7172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</w:rPr>
          </w:rPrChange>
        </w:rPr>
        <w:t>.</w:t>
      </w:r>
    </w:p>
    <w:p w14:paraId="2597812F" w14:textId="2FEED80C" w:rsidR="7C33465D" w:rsidRPr="00AE4B49" w:rsidRDefault="7C33465D" w:rsidP="7219525F">
      <w:pPr>
        <w:rPr>
          <w:rFonts w:asciiTheme="majorBidi" w:hAnsiTheme="majorBidi" w:cstheme="majorBidi"/>
          <w:rPrChange w:id="7173" w:author="yara ahmad" w:date="2021-04-18T08:34:00Z">
            <w:rPr/>
          </w:rPrChange>
        </w:rPr>
      </w:pPr>
      <w:r w:rsidRPr="00AE4B49">
        <w:rPr>
          <w:rFonts w:asciiTheme="majorBidi" w:eastAsia="Calibri" w:hAnsiTheme="majorBidi" w:cstheme="majorBidi"/>
          <w:color w:val="000000" w:themeColor="text1"/>
          <w:sz w:val="24"/>
          <w:szCs w:val="24"/>
          <w:u w:val="single"/>
          <w:rtl/>
          <w:rPrChange w:id="7174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  <w:u w:val="single"/>
              <w:rtl/>
            </w:rPr>
          </w:rPrChange>
        </w:rPr>
        <w:t>תנאי בתר</w:t>
      </w:r>
      <w:r w:rsidRPr="00AE4B49">
        <w:rPr>
          <w:rFonts w:asciiTheme="majorBidi" w:eastAsia="Calibri" w:hAnsiTheme="majorBidi" w:cstheme="majorBidi"/>
          <w:color w:val="000000" w:themeColor="text1"/>
          <w:sz w:val="24"/>
          <w:szCs w:val="24"/>
          <w:u w:val="single"/>
          <w:rPrChange w:id="7175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  <w:u w:val="single"/>
            </w:rPr>
          </w:rPrChange>
        </w:rPr>
        <w:t xml:space="preserve"> -</w:t>
      </w:r>
    </w:p>
    <w:p w14:paraId="7DBAEC77" w14:textId="27108BBF" w:rsidR="7C33465D" w:rsidRPr="00AE4B49" w:rsidRDefault="7C33465D" w:rsidP="7219525F">
      <w:pPr>
        <w:pStyle w:val="ListParagraph"/>
        <w:numPr>
          <w:ilvl w:val="0"/>
          <w:numId w:val="21"/>
        </w:numPr>
        <w:rPr>
          <w:rFonts w:asciiTheme="majorBidi" w:eastAsiaTheme="minorEastAsia" w:hAnsiTheme="majorBidi" w:cstheme="majorBidi"/>
          <w:color w:val="000000" w:themeColor="text1"/>
          <w:sz w:val="24"/>
          <w:szCs w:val="24"/>
          <w:rPrChange w:id="7176" w:author="yara ahmad" w:date="2021-04-18T08:34:00Z">
            <w:rPr>
              <w:rFonts w:eastAsiaTheme="minorEastAsia"/>
              <w:color w:val="000000" w:themeColor="text1"/>
              <w:sz w:val="24"/>
              <w:szCs w:val="24"/>
            </w:rPr>
          </w:rPrChange>
        </w:rPr>
      </w:pPr>
      <w:r w:rsidRPr="00AE4B49">
        <w:rPr>
          <w:rFonts w:asciiTheme="majorBidi" w:eastAsia="Calibri" w:hAnsiTheme="majorBidi" w:cstheme="majorBidi"/>
          <w:color w:val="000000" w:themeColor="text1"/>
          <w:sz w:val="24"/>
          <w:szCs w:val="24"/>
          <w:rPrChange w:id="7177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</w:rPr>
          </w:rPrChange>
        </w:rPr>
        <w:t xml:space="preserve"> </w:t>
      </w:r>
      <w:r w:rsidRPr="00AE4B49">
        <w:rPr>
          <w:rFonts w:asciiTheme="majorBidi" w:eastAsia="Calibri" w:hAnsiTheme="majorBidi" w:cstheme="majorBidi"/>
          <w:color w:val="000000" w:themeColor="text1"/>
          <w:sz w:val="24"/>
          <w:szCs w:val="24"/>
          <w:rtl/>
          <w:rPrChange w:id="7178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  <w:rtl/>
            </w:rPr>
          </w:rPrChange>
        </w:rPr>
        <w:t>בעל החנות נוסף לחנות הנ"ל</w:t>
      </w:r>
      <w:r w:rsidRPr="00AE4B49">
        <w:rPr>
          <w:rFonts w:asciiTheme="majorBidi" w:eastAsia="Calibri" w:hAnsiTheme="majorBidi" w:cstheme="majorBidi"/>
          <w:color w:val="000000" w:themeColor="text1"/>
          <w:sz w:val="24"/>
          <w:szCs w:val="24"/>
          <w:rPrChange w:id="7179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</w:rPr>
          </w:rPrChange>
        </w:rPr>
        <w:t xml:space="preserve">. </w:t>
      </w:r>
    </w:p>
    <w:p w14:paraId="6956252A" w14:textId="2F5F3FA2" w:rsidR="7C33465D" w:rsidRPr="00AE4B49" w:rsidRDefault="7C33465D" w:rsidP="7219525F">
      <w:pPr>
        <w:rPr>
          <w:rFonts w:asciiTheme="majorBidi" w:hAnsiTheme="majorBidi" w:cstheme="majorBidi"/>
          <w:rPrChange w:id="7180" w:author="yara ahmad" w:date="2021-04-18T08:34:00Z">
            <w:rPr/>
          </w:rPrChange>
        </w:rPr>
      </w:pPr>
      <w:r w:rsidRPr="00AE4B49">
        <w:rPr>
          <w:rFonts w:asciiTheme="majorBidi" w:eastAsia="Calibri" w:hAnsiTheme="majorBidi" w:cstheme="majorBidi"/>
          <w:color w:val="000000" w:themeColor="text1"/>
          <w:sz w:val="24"/>
          <w:szCs w:val="24"/>
          <w:u w:val="single"/>
          <w:rtl/>
          <w:rPrChange w:id="7181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  <w:u w:val="single"/>
              <w:rtl/>
            </w:rPr>
          </w:rPrChange>
        </w:rPr>
        <w:t>פרמטרים</w:t>
      </w:r>
      <w:r w:rsidR="4BC712A1" w:rsidRPr="00AE4B49">
        <w:rPr>
          <w:rFonts w:asciiTheme="majorBidi" w:eastAsia="Calibri" w:hAnsiTheme="majorBidi" w:cstheme="majorBidi"/>
          <w:color w:val="000000" w:themeColor="text1"/>
          <w:sz w:val="24"/>
          <w:szCs w:val="24"/>
          <w:rtl/>
          <w:rPrChange w:id="7182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  <w:rtl/>
            </w:rPr>
          </w:rPrChange>
        </w:rPr>
        <w:t>- שם</w:t>
      </w:r>
      <w:r w:rsidRPr="00AE4B49">
        <w:rPr>
          <w:rFonts w:asciiTheme="majorBidi" w:eastAsia="Calibri" w:hAnsiTheme="majorBidi" w:cstheme="majorBidi"/>
          <w:color w:val="000000" w:themeColor="text1"/>
          <w:sz w:val="24"/>
          <w:szCs w:val="24"/>
          <w:rtl/>
          <w:rPrChange w:id="7183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  <w:rtl/>
            </w:rPr>
          </w:rPrChange>
        </w:rPr>
        <w:t xml:space="preserve"> משתמש,</w:t>
      </w:r>
      <w:r w:rsidR="1F0E5174" w:rsidRPr="00AE4B49">
        <w:rPr>
          <w:rFonts w:asciiTheme="majorBidi" w:eastAsia="Calibri" w:hAnsiTheme="majorBidi" w:cstheme="majorBidi"/>
          <w:color w:val="000000" w:themeColor="text1"/>
          <w:sz w:val="24"/>
          <w:szCs w:val="24"/>
          <w:rtl/>
          <w:rPrChange w:id="7184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  <w:rtl/>
            </w:rPr>
          </w:rPrChange>
        </w:rPr>
        <w:t xml:space="preserve"> שם </w:t>
      </w:r>
      <w:r w:rsidRPr="00AE4B49">
        <w:rPr>
          <w:rFonts w:asciiTheme="majorBidi" w:eastAsia="Calibri" w:hAnsiTheme="majorBidi" w:cstheme="majorBidi"/>
          <w:color w:val="000000" w:themeColor="text1"/>
          <w:sz w:val="24"/>
          <w:szCs w:val="24"/>
          <w:rtl/>
          <w:rPrChange w:id="7185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  <w:rtl/>
            </w:rPr>
          </w:rPrChange>
        </w:rPr>
        <w:t>בעל חדש, מזהה חנות</w:t>
      </w:r>
    </w:p>
    <w:p w14:paraId="18E2FED3" w14:textId="7F58EE8A" w:rsidR="7C33465D" w:rsidRPr="00AE4B49" w:rsidRDefault="7C33465D" w:rsidP="7219525F">
      <w:pPr>
        <w:rPr>
          <w:rFonts w:asciiTheme="majorBidi" w:hAnsiTheme="majorBidi" w:cstheme="majorBidi"/>
          <w:rPrChange w:id="7186" w:author="yara ahmad" w:date="2021-04-18T08:34:00Z">
            <w:rPr/>
          </w:rPrChange>
        </w:rPr>
      </w:pPr>
      <w:r w:rsidRPr="00AE4B49">
        <w:rPr>
          <w:rFonts w:asciiTheme="majorBidi" w:eastAsia="Calibri" w:hAnsiTheme="majorBidi" w:cstheme="majorBidi"/>
          <w:i/>
          <w:iCs/>
          <w:color w:val="000000" w:themeColor="text1"/>
          <w:sz w:val="24"/>
          <w:szCs w:val="24"/>
          <w:u w:val="single"/>
          <w:rtl/>
          <w:rPrChange w:id="7187" w:author="yara ahmad" w:date="2021-04-18T08:34:00Z">
            <w:rPr>
              <w:rFonts w:ascii="Calibri" w:eastAsia="Calibri" w:hAnsi="Calibri" w:cs="Calibri"/>
              <w:i/>
              <w:iCs/>
              <w:color w:val="000000" w:themeColor="text1"/>
              <w:sz w:val="24"/>
              <w:szCs w:val="24"/>
              <w:u w:val="single"/>
              <w:rtl/>
            </w:rPr>
          </w:rPrChange>
        </w:rPr>
        <w:t>תהליך התרחיש</w:t>
      </w:r>
      <w:r w:rsidRPr="00AE4B49">
        <w:rPr>
          <w:rFonts w:asciiTheme="majorBidi" w:eastAsia="Calibri" w:hAnsiTheme="majorBidi" w:cstheme="majorBidi"/>
          <w:i/>
          <w:iCs/>
          <w:color w:val="000000" w:themeColor="text1"/>
          <w:sz w:val="24"/>
          <w:szCs w:val="24"/>
          <w:u w:val="single"/>
          <w:rPrChange w:id="7188" w:author="yara ahmad" w:date="2021-04-18T08:34:00Z">
            <w:rPr>
              <w:rFonts w:ascii="Calibri" w:eastAsia="Calibri" w:hAnsi="Calibri" w:cs="Calibri"/>
              <w:i/>
              <w:iCs/>
              <w:color w:val="000000" w:themeColor="text1"/>
              <w:sz w:val="24"/>
              <w:szCs w:val="24"/>
              <w:u w:val="single"/>
            </w:rPr>
          </w:rPrChange>
        </w:rPr>
        <w:t>:</w:t>
      </w:r>
    </w:p>
    <w:p w14:paraId="32AF688D" w14:textId="4AB9D04B" w:rsidR="7C33465D" w:rsidRPr="00AE4B49" w:rsidRDefault="7C33465D" w:rsidP="14BA959A">
      <w:pPr>
        <w:pStyle w:val="ListParagraph"/>
        <w:numPr>
          <w:ilvl w:val="0"/>
          <w:numId w:val="20"/>
        </w:numPr>
        <w:rPr>
          <w:rFonts w:asciiTheme="majorBidi" w:eastAsiaTheme="minorEastAsia" w:hAnsiTheme="majorBidi" w:cstheme="majorBidi"/>
          <w:color w:val="000000" w:themeColor="text1"/>
          <w:sz w:val="24"/>
          <w:szCs w:val="24"/>
          <w:rPrChange w:id="7189" w:author="yara ahmad" w:date="2021-04-18T08:34:00Z">
            <w:rPr>
              <w:rFonts w:eastAsiaTheme="minorEastAsia"/>
              <w:color w:val="000000" w:themeColor="text1"/>
              <w:sz w:val="24"/>
              <w:szCs w:val="24"/>
            </w:rPr>
          </w:rPrChange>
        </w:rPr>
      </w:pPr>
      <w:r w:rsidRPr="00AE4B49">
        <w:rPr>
          <w:rFonts w:asciiTheme="majorBidi" w:eastAsia="Calibri" w:hAnsiTheme="majorBidi" w:cstheme="majorBidi"/>
          <w:color w:val="000000" w:themeColor="text1"/>
          <w:sz w:val="24"/>
          <w:szCs w:val="24"/>
          <w:rtl/>
          <w:rPrChange w:id="7190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  <w:rtl/>
            </w:rPr>
          </w:rPrChange>
        </w:rPr>
        <w:t xml:space="preserve">בעל </w:t>
      </w:r>
      <w:r w:rsidR="1558CE78" w:rsidRPr="00AE4B49">
        <w:rPr>
          <w:rFonts w:asciiTheme="majorBidi" w:eastAsia="Calibri" w:hAnsiTheme="majorBidi" w:cstheme="majorBidi"/>
          <w:color w:val="000000" w:themeColor="text1"/>
          <w:sz w:val="24"/>
          <w:szCs w:val="24"/>
          <w:rtl/>
          <w:rPrChange w:id="7191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  <w:rtl/>
            </w:rPr>
          </w:rPrChange>
        </w:rPr>
        <w:t>חנות:</w:t>
      </w:r>
      <w:r w:rsidRPr="00AE4B49">
        <w:rPr>
          <w:rFonts w:asciiTheme="majorBidi" w:eastAsia="Calibri" w:hAnsiTheme="majorBidi" w:cstheme="majorBidi"/>
          <w:color w:val="000000" w:themeColor="text1"/>
          <w:sz w:val="24"/>
          <w:szCs w:val="24"/>
          <w:rtl/>
          <w:rPrChange w:id="7192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  <w:rtl/>
            </w:rPr>
          </w:rPrChange>
        </w:rPr>
        <w:t xml:space="preserve"> מבקש להוסיף בעל חנות נוסף</w:t>
      </w:r>
      <w:r w:rsidRPr="00AE4B49">
        <w:rPr>
          <w:rFonts w:asciiTheme="majorBidi" w:eastAsia="Calibri" w:hAnsiTheme="majorBidi" w:cstheme="majorBidi"/>
          <w:color w:val="000000" w:themeColor="text1"/>
          <w:sz w:val="24"/>
          <w:szCs w:val="24"/>
          <w:rPrChange w:id="7193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</w:rPr>
          </w:rPrChange>
        </w:rPr>
        <w:t>.</w:t>
      </w:r>
    </w:p>
    <w:p w14:paraId="6109DCC4" w14:textId="3B009175" w:rsidR="7C33465D" w:rsidRPr="00AE4B49" w:rsidRDefault="7C33465D" w:rsidP="29848E68">
      <w:pPr>
        <w:pStyle w:val="ListParagraph"/>
        <w:numPr>
          <w:ilvl w:val="0"/>
          <w:numId w:val="20"/>
        </w:numPr>
        <w:spacing w:after="0"/>
        <w:rPr>
          <w:rFonts w:asciiTheme="majorBidi" w:eastAsiaTheme="minorEastAsia" w:hAnsiTheme="majorBidi" w:cstheme="majorBidi"/>
          <w:color w:val="000000" w:themeColor="text1"/>
          <w:sz w:val="24"/>
          <w:szCs w:val="24"/>
          <w:rtl/>
          <w:rPrChange w:id="7194" w:author="yara ahmad" w:date="2021-04-18T08:34:00Z">
            <w:rPr>
              <w:rFonts w:eastAsiaTheme="minorEastAsia"/>
              <w:color w:val="000000" w:themeColor="text1"/>
              <w:sz w:val="24"/>
              <w:szCs w:val="24"/>
              <w:rtl/>
            </w:rPr>
          </w:rPrChange>
        </w:rPr>
      </w:pPr>
      <w:r w:rsidRPr="00AE4B49">
        <w:rPr>
          <w:rFonts w:asciiTheme="majorBidi" w:eastAsia="Calibri" w:hAnsiTheme="majorBidi" w:cstheme="majorBidi"/>
          <w:color w:val="000000" w:themeColor="text1"/>
          <w:sz w:val="24"/>
          <w:szCs w:val="24"/>
          <w:rtl/>
          <w:rPrChange w:id="7195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  <w:rtl/>
            </w:rPr>
          </w:rPrChange>
        </w:rPr>
        <w:t>מערכת: בודקת א</w:t>
      </w:r>
      <w:r w:rsidR="1D9E0199" w:rsidRPr="00AE4B49">
        <w:rPr>
          <w:rFonts w:asciiTheme="majorBidi" w:eastAsia="Calibri" w:hAnsiTheme="majorBidi" w:cstheme="majorBidi"/>
          <w:color w:val="000000" w:themeColor="text1"/>
          <w:sz w:val="24"/>
          <w:szCs w:val="24"/>
          <w:rtl/>
          <w:rPrChange w:id="7196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  <w:rtl/>
            </w:rPr>
          </w:rPrChange>
        </w:rPr>
        <w:t>ם</w:t>
      </w:r>
      <w:r w:rsidRPr="00AE4B49">
        <w:rPr>
          <w:rFonts w:asciiTheme="majorBidi" w:eastAsia="Calibri" w:hAnsiTheme="majorBidi" w:cstheme="majorBidi"/>
          <w:color w:val="000000" w:themeColor="text1"/>
          <w:sz w:val="24"/>
          <w:szCs w:val="24"/>
          <w:rtl/>
          <w:rPrChange w:id="7197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  <w:rtl/>
            </w:rPr>
          </w:rPrChange>
        </w:rPr>
        <w:t xml:space="preserve"> </w:t>
      </w:r>
      <w:r w:rsidR="157255DA" w:rsidRPr="00AE4B49">
        <w:rPr>
          <w:rFonts w:asciiTheme="majorBidi" w:eastAsia="Calibri" w:hAnsiTheme="majorBidi" w:cstheme="majorBidi"/>
          <w:color w:val="000000" w:themeColor="text1"/>
          <w:sz w:val="24"/>
          <w:szCs w:val="24"/>
          <w:rtl/>
          <w:rPrChange w:id="7198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  <w:rtl/>
            </w:rPr>
          </w:rPrChange>
        </w:rPr>
        <w:t>מזהה משתמש קיים</w:t>
      </w:r>
      <w:r w:rsidR="21CB6424" w:rsidRPr="00AE4B49">
        <w:rPr>
          <w:rFonts w:asciiTheme="majorBidi" w:eastAsia="Calibri" w:hAnsiTheme="majorBidi" w:cstheme="majorBidi"/>
          <w:color w:val="000000" w:themeColor="text1"/>
          <w:sz w:val="24"/>
          <w:szCs w:val="24"/>
          <w:rtl/>
          <w:rPrChange w:id="7199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  <w:rtl/>
            </w:rPr>
          </w:rPrChange>
        </w:rPr>
        <w:t xml:space="preserve"> במערכת הקניות.</w:t>
      </w:r>
    </w:p>
    <w:p w14:paraId="334A56F1" w14:textId="3FF98402" w:rsidR="7C33465D" w:rsidRPr="00AE4B49" w:rsidRDefault="7C33465D" w:rsidP="14BA959A">
      <w:pPr>
        <w:pStyle w:val="ListParagraph"/>
        <w:numPr>
          <w:ilvl w:val="0"/>
          <w:numId w:val="20"/>
        </w:numPr>
        <w:rPr>
          <w:rFonts w:asciiTheme="majorBidi" w:eastAsiaTheme="minorEastAsia" w:hAnsiTheme="majorBidi" w:cstheme="majorBidi"/>
          <w:color w:val="000000" w:themeColor="text1"/>
          <w:sz w:val="24"/>
          <w:szCs w:val="24"/>
          <w:rPrChange w:id="7200" w:author="yara ahmad" w:date="2021-04-18T08:34:00Z">
            <w:rPr>
              <w:rFonts w:eastAsiaTheme="minorEastAsia"/>
              <w:color w:val="000000" w:themeColor="text1"/>
              <w:sz w:val="24"/>
              <w:szCs w:val="24"/>
            </w:rPr>
          </w:rPrChange>
        </w:rPr>
      </w:pPr>
      <w:r w:rsidRPr="00AE4B49">
        <w:rPr>
          <w:rFonts w:asciiTheme="majorBidi" w:eastAsia="Calibri" w:hAnsiTheme="majorBidi" w:cstheme="majorBidi"/>
          <w:color w:val="000000" w:themeColor="text1"/>
          <w:sz w:val="24"/>
          <w:szCs w:val="24"/>
          <w:rtl/>
          <w:rPrChange w:id="7201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  <w:rtl/>
            </w:rPr>
          </w:rPrChange>
        </w:rPr>
        <w:t>מערכת: מוסיפה את המשתמש שניתן כבעל חנות חדש לחנות</w:t>
      </w:r>
      <w:r w:rsidR="74C4C872" w:rsidRPr="00AE4B49">
        <w:rPr>
          <w:rFonts w:asciiTheme="majorBidi" w:eastAsia="Calibri" w:hAnsiTheme="majorBidi" w:cstheme="majorBidi"/>
          <w:color w:val="000000" w:themeColor="text1"/>
          <w:sz w:val="24"/>
          <w:szCs w:val="24"/>
          <w:rtl/>
          <w:rPrChange w:id="7202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  <w:rtl/>
            </w:rPr>
          </w:rPrChange>
        </w:rPr>
        <w:t xml:space="preserve"> </w:t>
      </w:r>
      <w:r w:rsidR="4371B928" w:rsidRPr="00AE4B49">
        <w:rPr>
          <w:rFonts w:asciiTheme="majorBidi" w:eastAsia="Calibri" w:hAnsiTheme="majorBidi" w:cstheme="majorBidi"/>
          <w:color w:val="000000" w:themeColor="text1"/>
          <w:sz w:val="24"/>
          <w:szCs w:val="24"/>
          <w:rtl/>
          <w:rPrChange w:id="7203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  <w:rtl/>
            </w:rPr>
          </w:rPrChange>
        </w:rPr>
        <w:t>אם הוא</w:t>
      </w:r>
      <w:r w:rsidR="74C4C872" w:rsidRPr="00AE4B49">
        <w:rPr>
          <w:rFonts w:asciiTheme="majorBidi" w:eastAsia="Calibri" w:hAnsiTheme="majorBidi" w:cstheme="majorBidi"/>
          <w:color w:val="000000" w:themeColor="text1"/>
          <w:sz w:val="24"/>
          <w:szCs w:val="24"/>
          <w:rtl/>
          <w:rPrChange w:id="7204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  <w:rtl/>
            </w:rPr>
          </w:rPrChange>
        </w:rPr>
        <w:t xml:space="preserve"> קיים</w:t>
      </w:r>
      <w:r w:rsidRPr="00AE4B49">
        <w:rPr>
          <w:rFonts w:asciiTheme="majorBidi" w:eastAsia="Calibri" w:hAnsiTheme="majorBidi" w:cstheme="majorBidi"/>
          <w:color w:val="000000" w:themeColor="text1"/>
          <w:sz w:val="24"/>
          <w:szCs w:val="24"/>
          <w:rPrChange w:id="7205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</w:rPr>
          </w:rPrChange>
        </w:rPr>
        <w:t>.</w:t>
      </w:r>
    </w:p>
    <w:p w14:paraId="52342793" w14:textId="1E95E43D" w:rsidR="7C33465D" w:rsidRPr="00AE4B49" w:rsidRDefault="7C33465D" w:rsidP="55183910">
      <w:pPr>
        <w:pStyle w:val="ListParagraph"/>
        <w:numPr>
          <w:ilvl w:val="0"/>
          <w:numId w:val="20"/>
        </w:numPr>
        <w:rPr>
          <w:ins w:id="7206" w:author="shadi obeed" w:date="2021-04-17T23:01:00Z"/>
          <w:rFonts w:asciiTheme="majorBidi" w:eastAsiaTheme="minorEastAsia" w:hAnsiTheme="majorBidi" w:cstheme="majorBidi"/>
          <w:color w:val="000000" w:themeColor="text1"/>
          <w:sz w:val="24"/>
          <w:szCs w:val="24"/>
          <w:rPrChange w:id="7207" w:author="yara ahmad" w:date="2021-04-18T08:34:00Z">
            <w:rPr>
              <w:ins w:id="7208" w:author="shadi obeed" w:date="2021-04-17T23:01:00Z"/>
              <w:rFonts w:eastAsiaTheme="minorEastAsia"/>
              <w:color w:val="000000" w:themeColor="text1"/>
              <w:sz w:val="24"/>
              <w:szCs w:val="24"/>
            </w:rPr>
          </w:rPrChange>
        </w:rPr>
      </w:pPr>
      <w:r w:rsidRPr="00AE4B49">
        <w:rPr>
          <w:rFonts w:asciiTheme="majorBidi" w:eastAsia="Calibri" w:hAnsiTheme="majorBidi" w:cstheme="majorBidi"/>
          <w:color w:val="000000" w:themeColor="text1"/>
          <w:sz w:val="24"/>
          <w:szCs w:val="24"/>
          <w:rtl/>
          <w:rPrChange w:id="7209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  <w:rtl/>
            </w:rPr>
          </w:rPrChange>
        </w:rPr>
        <w:t xml:space="preserve">מערכת: מחזירה </w:t>
      </w:r>
      <w:r w:rsidR="33C2B6BF" w:rsidRPr="00AE4B49">
        <w:rPr>
          <w:rFonts w:asciiTheme="majorBidi" w:eastAsia="Calibri" w:hAnsiTheme="majorBidi" w:cstheme="majorBidi"/>
          <w:color w:val="000000" w:themeColor="text1"/>
          <w:sz w:val="24"/>
          <w:szCs w:val="24"/>
          <w:rtl/>
          <w:rPrChange w:id="7210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  <w:rtl/>
            </w:rPr>
          </w:rPrChange>
        </w:rPr>
        <w:t>תוצאת הפעולה ה</w:t>
      </w:r>
      <w:r w:rsidR="381A1636" w:rsidRPr="00AE4B49">
        <w:rPr>
          <w:rFonts w:asciiTheme="majorBidi" w:eastAsia="Calibri" w:hAnsiTheme="majorBidi" w:cstheme="majorBidi"/>
          <w:color w:val="000000" w:themeColor="text1"/>
          <w:sz w:val="24"/>
          <w:szCs w:val="24"/>
          <w:rtl/>
          <w:rPrChange w:id="7211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  <w:rtl/>
            </w:rPr>
          </w:rPrChange>
        </w:rPr>
        <w:t>א</w:t>
      </w:r>
      <w:r w:rsidR="33C2B6BF" w:rsidRPr="00AE4B49">
        <w:rPr>
          <w:rFonts w:asciiTheme="majorBidi" w:eastAsia="Calibri" w:hAnsiTheme="majorBidi" w:cstheme="majorBidi"/>
          <w:color w:val="000000" w:themeColor="text1"/>
          <w:sz w:val="24"/>
          <w:szCs w:val="24"/>
          <w:rtl/>
          <w:rPrChange w:id="7212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  <w:rtl/>
            </w:rPr>
          </w:rPrChange>
        </w:rPr>
        <w:t>ם התהליך היה</w:t>
      </w:r>
      <w:r w:rsidRPr="00AE4B49">
        <w:rPr>
          <w:rFonts w:asciiTheme="majorBidi" w:eastAsia="Calibri" w:hAnsiTheme="majorBidi" w:cstheme="majorBidi"/>
          <w:color w:val="000000" w:themeColor="text1"/>
          <w:sz w:val="24"/>
          <w:szCs w:val="24"/>
          <w:rtl/>
          <w:rPrChange w:id="7213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  <w:rtl/>
            </w:rPr>
          </w:rPrChange>
        </w:rPr>
        <w:t xml:space="preserve"> מוצל</w:t>
      </w:r>
      <w:r w:rsidR="25913D5D" w:rsidRPr="00AE4B49">
        <w:rPr>
          <w:rFonts w:asciiTheme="majorBidi" w:eastAsia="Calibri" w:hAnsiTheme="majorBidi" w:cstheme="majorBidi"/>
          <w:color w:val="000000" w:themeColor="text1"/>
          <w:sz w:val="24"/>
          <w:szCs w:val="24"/>
          <w:rtl/>
          <w:rPrChange w:id="7214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  <w:rtl/>
            </w:rPr>
          </w:rPrChange>
        </w:rPr>
        <w:t>ח</w:t>
      </w:r>
      <w:r w:rsidRPr="00AE4B49">
        <w:rPr>
          <w:rFonts w:asciiTheme="majorBidi" w:eastAsia="Calibri" w:hAnsiTheme="majorBidi" w:cstheme="majorBidi"/>
          <w:color w:val="000000" w:themeColor="text1"/>
          <w:sz w:val="24"/>
          <w:szCs w:val="24"/>
          <w:rtl/>
          <w:rPrChange w:id="7215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  <w:rtl/>
            </w:rPr>
          </w:rPrChange>
        </w:rPr>
        <w:t xml:space="preserve"> או </w:t>
      </w:r>
      <w:r w:rsidR="52BB426F" w:rsidRPr="00AE4B49">
        <w:rPr>
          <w:rFonts w:asciiTheme="majorBidi" w:eastAsia="Calibri" w:hAnsiTheme="majorBidi" w:cstheme="majorBidi"/>
          <w:color w:val="000000" w:themeColor="text1"/>
          <w:sz w:val="24"/>
          <w:szCs w:val="24"/>
          <w:rtl/>
          <w:rPrChange w:id="7216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  <w:rtl/>
            </w:rPr>
          </w:rPrChange>
        </w:rPr>
        <w:t>שהוא</w:t>
      </w:r>
      <w:r w:rsidRPr="00AE4B49">
        <w:rPr>
          <w:rFonts w:asciiTheme="majorBidi" w:eastAsia="Calibri" w:hAnsiTheme="majorBidi" w:cstheme="majorBidi"/>
          <w:color w:val="000000" w:themeColor="text1"/>
          <w:sz w:val="24"/>
          <w:szCs w:val="24"/>
          <w:rtl/>
          <w:rPrChange w:id="7217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  <w:rtl/>
            </w:rPr>
          </w:rPrChange>
        </w:rPr>
        <w:t xml:space="preserve"> </w:t>
      </w:r>
      <w:r w:rsidR="57505DC4" w:rsidRPr="00AE4B49">
        <w:rPr>
          <w:rFonts w:asciiTheme="majorBidi" w:eastAsia="Calibri" w:hAnsiTheme="majorBidi" w:cstheme="majorBidi"/>
          <w:color w:val="000000" w:themeColor="text1"/>
          <w:sz w:val="24"/>
          <w:szCs w:val="24"/>
          <w:rtl/>
          <w:rPrChange w:id="7218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  <w:rtl/>
            </w:rPr>
          </w:rPrChange>
        </w:rPr>
        <w:t>נכשל (</w:t>
      </w:r>
      <w:r w:rsidR="0B733E3E" w:rsidRPr="00AE4B49">
        <w:rPr>
          <w:rFonts w:asciiTheme="majorBidi" w:eastAsia="Calibri" w:hAnsiTheme="majorBidi" w:cstheme="majorBidi"/>
          <w:color w:val="000000" w:themeColor="text1"/>
          <w:sz w:val="24"/>
          <w:szCs w:val="24"/>
          <w:rtl/>
          <w:rPrChange w:id="7219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  <w:rtl/>
            </w:rPr>
          </w:rPrChange>
        </w:rPr>
        <w:t>אם שהמשתמש</w:t>
      </w:r>
      <w:r w:rsidRPr="00AE4B49">
        <w:rPr>
          <w:rFonts w:asciiTheme="majorBidi" w:eastAsia="Calibri" w:hAnsiTheme="majorBidi" w:cstheme="majorBidi"/>
          <w:color w:val="000000" w:themeColor="text1"/>
          <w:sz w:val="24"/>
          <w:szCs w:val="24"/>
          <w:rtl/>
          <w:rPrChange w:id="7220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  <w:rtl/>
            </w:rPr>
          </w:rPrChange>
        </w:rPr>
        <w:t xml:space="preserve"> שניתן לא נמצא</w:t>
      </w:r>
      <w:r w:rsidRPr="00AE4B49">
        <w:rPr>
          <w:rFonts w:asciiTheme="majorBidi" w:eastAsia="Calibri" w:hAnsiTheme="majorBidi" w:cstheme="majorBidi"/>
          <w:color w:val="000000" w:themeColor="text1"/>
          <w:sz w:val="24"/>
          <w:szCs w:val="24"/>
          <w:rPrChange w:id="7221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</w:rPr>
          </w:rPrChange>
        </w:rPr>
        <w:t>)</w:t>
      </w:r>
      <w:r w:rsidR="6A58742C" w:rsidRPr="00AE4B49">
        <w:rPr>
          <w:rFonts w:asciiTheme="majorBidi" w:eastAsia="Calibri" w:hAnsiTheme="majorBidi" w:cstheme="majorBidi"/>
          <w:color w:val="000000" w:themeColor="text1"/>
          <w:sz w:val="24"/>
          <w:szCs w:val="24"/>
          <w:rPrChange w:id="7222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</w:rPr>
          </w:rPrChange>
        </w:rPr>
        <w:t>.</w:t>
      </w:r>
    </w:p>
    <w:p w14:paraId="7E018455" w14:textId="77777777" w:rsidR="00962AA8" w:rsidRPr="00AE4B49" w:rsidRDefault="00962AA8">
      <w:pPr>
        <w:ind w:left="360"/>
        <w:rPr>
          <w:ins w:id="7223" w:author="shadi obeed" w:date="2021-04-17T23:01:00Z"/>
          <w:rFonts w:asciiTheme="majorBidi" w:eastAsiaTheme="minorEastAsia" w:hAnsiTheme="majorBidi" w:cstheme="majorBidi"/>
          <w:color w:val="000000" w:themeColor="text1"/>
          <w:sz w:val="24"/>
          <w:szCs w:val="24"/>
          <w:rPrChange w:id="7224" w:author="yara ahmad" w:date="2021-04-18T08:34:00Z">
            <w:rPr>
              <w:ins w:id="7225" w:author="shadi obeed" w:date="2021-04-17T23:01:00Z"/>
            </w:rPr>
          </w:rPrChange>
        </w:rPr>
        <w:pPrChange w:id="7226" w:author="shadi obeed" w:date="2021-04-17T23:01:00Z">
          <w:pPr>
            <w:pStyle w:val="ListParagraph"/>
            <w:numPr>
              <w:numId w:val="20"/>
            </w:numPr>
            <w:ind w:hanging="360"/>
          </w:pPr>
        </w:pPrChange>
      </w:pPr>
      <w:ins w:id="7227" w:author="shadi obeed" w:date="2021-04-17T23:01:00Z">
        <w:r w:rsidRPr="00AE4B49">
          <w:rPr>
            <w:rFonts w:asciiTheme="majorBidi" w:eastAsiaTheme="minorEastAsia" w:hAnsiTheme="majorBidi" w:cstheme="majorBidi" w:hint="cs"/>
            <w:color w:val="000000" w:themeColor="text1"/>
            <w:sz w:val="24"/>
            <w:szCs w:val="24"/>
            <w:u w:val="single"/>
            <w:rtl/>
            <w:rPrChange w:id="7228" w:author="yara ahmad" w:date="2021-04-18T08:34:00Z">
              <w:rPr>
                <w:rFonts w:hint="cs"/>
                <w:rtl/>
              </w:rPr>
            </w:rPrChange>
          </w:rPr>
          <w:t>תרחיש</w:t>
        </w:r>
        <w:r w:rsidRPr="00AE4B49">
          <w:rPr>
            <w:rFonts w:asciiTheme="majorBidi" w:eastAsiaTheme="minorEastAsia" w:hAnsiTheme="majorBidi" w:cstheme="majorBidi"/>
            <w:color w:val="000000" w:themeColor="text1"/>
            <w:sz w:val="24"/>
            <w:szCs w:val="24"/>
            <w:u w:val="single"/>
            <w:rtl/>
            <w:rPrChange w:id="7229" w:author="yara ahmad" w:date="2021-04-18T08:34:00Z">
              <w:rPr>
                <w:rtl/>
              </w:rPr>
            </w:rPrChange>
          </w:rPr>
          <w:t xml:space="preserve"> </w:t>
        </w:r>
        <w:r w:rsidRPr="00AE4B49">
          <w:rPr>
            <w:rFonts w:asciiTheme="majorBidi" w:eastAsiaTheme="minorEastAsia" w:hAnsiTheme="majorBidi" w:cstheme="majorBidi" w:hint="cs"/>
            <w:color w:val="000000" w:themeColor="text1"/>
            <w:sz w:val="24"/>
            <w:szCs w:val="24"/>
            <w:u w:val="single"/>
            <w:rtl/>
            <w:rPrChange w:id="7230" w:author="yara ahmad" w:date="2021-04-18T08:34:00Z">
              <w:rPr>
                <w:rFonts w:hint="cs"/>
                <w:rtl/>
              </w:rPr>
            </w:rPrChange>
          </w:rPr>
          <w:t>חילופי</w:t>
        </w:r>
        <w:r w:rsidRPr="00AE4B49">
          <w:rPr>
            <w:rFonts w:asciiTheme="majorBidi" w:eastAsiaTheme="minorEastAsia" w:hAnsiTheme="majorBidi" w:cstheme="majorBidi"/>
            <w:color w:val="000000" w:themeColor="text1"/>
            <w:sz w:val="24"/>
            <w:szCs w:val="24"/>
            <w:rtl/>
            <w:rPrChange w:id="7231" w:author="yara ahmad" w:date="2021-04-18T08:34:00Z">
              <w:rPr>
                <w:rtl/>
              </w:rPr>
            </w:rPrChange>
          </w:rPr>
          <w:t xml:space="preserve"> : </w:t>
        </w:r>
        <w:r w:rsidRPr="00AE4B49">
          <w:rPr>
            <w:rFonts w:asciiTheme="majorBidi" w:eastAsiaTheme="minorEastAsia" w:hAnsiTheme="majorBidi" w:cstheme="majorBidi" w:hint="cs"/>
            <w:color w:val="000000" w:themeColor="text1"/>
            <w:sz w:val="24"/>
            <w:szCs w:val="24"/>
            <w:rtl/>
            <w:rPrChange w:id="7232" w:author="yara ahmad" w:date="2021-04-18T08:34:00Z">
              <w:rPr>
                <w:rFonts w:hint="cs"/>
                <w:rtl/>
              </w:rPr>
            </w:rPrChange>
          </w:rPr>
          <w:t>אין</w:t>
        </w:r>
        <w:r w:rsidRPr="00AE4B49">
          <w:rPr>
            <w:rFonts w:asciiTheme="majorBidi" w:eastAsiaTheme="minorEastAsia" w:hAnsiTheme="majorBidi" w:cstheme="majorBidi"/>
            <w:color w:val="000000" w:themeColor="text1"/>
            <w:sz w:val="24"/>
            <w:szCs w:val="24"/>
            <w:rtl/>
            <w:rPrChange w:id="7233" w:author="yara ahmad" w:date="2021-04-18T08:34:00Z">
              <w:rPr>
                <w:rtl/>
              </w:rPr>
            </w:rPrChange>
          </w:rPr>
          <w:t>.</w:t>
        </w:r>
      </w:ins>
    </w:p>
    <w:p w14:paraId="7761CCFA" w14:textId="77777777" w:rsidR="00962AA8" w:rsidRPr="00AE4B49" w:rsidRDefault="00962AA8">
      <w:pPr>
        <w:pStyle w:val="ListParagraph"/>
        <w:rPr>
          <w:rFonts w:asciiTheme="majorBidi" w:eastAsiaTheme="minorEastAsia" w:hAnsiTheme="majorBidi" w:cstheme="majorBidi"/>
          <w:color w:val="000000" w:themeColor="text1"/>
          <w:sz w:val="24"/>
          <w:szCs w:val="24"/>
          <w:rPrChange w:id="7234" w:author="yara ahmad" w:date="2021-04-18T08:34:00Z">
            <w:rPr>
              <w:rFonts w:eastAsiaTheme="minorEastAsia"/>
              <w:color w:val="000000" w:themeColor="text1"/>
              <w:sz w:val="24"/>
              <w:szCs w:val="24"/>
            </w:rPr>
          </w:rPrChange>
        </w:rPr>
        <w:pPrChange w:id="7235" w:author="shadi obeed" w:date="2021-04-17T23:01:00Z">
          <w:pPr>
            <w:pStyle w:val="ListParagraph"/>
            <w:numPr>
              <w:numId w:val="20"/>
            </w:numPr>
            <w:ind w:hanging="360"/>
          </w:pPr>
        </w:pPrChange>
      </w:pPr>
    </w:p>
    <w:p w14:paraId="3EF4105C" w14:textId="352F6C69" w:rsidR="60E69013" w:rsidRPr="00AE4B49" w:rsidRDefault="60E69013" w:rsidP="55183910">
      <w:pPr>
        <w:rPr>
          <w:rFonts w:asciiTheme="majorBidi" w:eastAsia="Calibri" w:hAnsiTheme="majorBidi" w:cstheme="majorBidi"/>
          <w:color w:val="000000" w:themeColor="text1"/>
          <w:sz w:val="24"/>
          <w:szCs w:val="24"/>
          <w:u w:val="single"/>
          <w:rPrChange w:id="7236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  <w:u w:val="single"/>
            </w:rPr>
          </w:rPrChange>
        </w:rPr>
      </w:pPr>
      <w:r w:rsidRPr="00AE4B49">
        <w:rPr>
          <w:rFonts w:asciiTheme="majorBidi" w:eastAsia="Calibri" w:hAnsiTheme="majorBidi" w:cstheme="majorBidi"/>
          <w:color w:val="000000" w:themeColor="text1"/>
          <w:sz w:val="24"/>
          <w:szCs w:val="24"/>
          <w:u w:val="single"/>
          <w:rtl/>
          <w:rPrChange w:id="7237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  <w:u w:val="single"/>
              <w:rtl/>
            </w:rPr>
          </w:rPrChange>
        </w:rPr>
        <w:t>טסטים</w:t>
      </w:r>
      <w:r w:rsidRPr="00AE4B49">
        <w:rPr>
          <w:rFonts w:asciiTheme="majorBidi" w:eastAsia="Calibri" w:hAnsiTheme="majorBidi" w:cstheme="majorBidi"/>
          <w:color w:val="000000" w:themeColor="text1"/>
          <w:sz w:val="24"/>
          <w:szCs w:val="24"/>
          <w:u w:val="single"/>
          <w:rPrChange w:id="7238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  <w:u w:val="single"/>
            </w:rPr>
          </w:rPrChange>
        </w:rPr>
        <w:t>:</w:t>
      </w:r>
    </w:p>
    <w:p w14:paraId="5BF55985" w14:textId="18A71764" w:rsidR="474A3238" w:rsidRPr="00AE4B49" w:rsidRDefault="474A3238" w:rsidP="55183910">
      <w:pPr>
        <w:rPr>
          <w:rFonts w:asciiTheme="majorBidi" w:eastAsia="Calibri" w:hAnsiTheme="majorBidi" w:cstheme="majorBidi"/>
          <w:color w:val="000000" w:themeColor="text1"/>
          <w:sz w:val="24"/>
          <w:szCs w:val="24"/>
          <w:rPrChange w:id="7239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</w:rPr>
          </w:rPrChange>
        </w:rPr>
      </w:pPr>
      <w:r w:rsidRPr="00AE4B49">
        <w:rPr>
          <w:rFonts w:asciiTheme="majorBidi" w:eastAsia="Calibri" w:hAnsiTheme="majorBidi" w:cstheme="majorBidi"/>
          <w:color w:val="000000" w:themeColor="text1"/>
          <w:sz w:val="24"/>
          <w:szCs w:val="24"/>
          <w:rtl/>
          <w:rPrChange w:id="7240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  <w:rtl/>
            </w:rPr>
          </w:rPrChange>
        </w:rPr>
        <w:t>הוספת בעל חנות חדש לחנות באופן תקין</w:t>
      </w:r>
      <w:r w:rsidRPr="00AE4B49">
        <w:rPr>
          <w:rFonts w:asciiTheme="majorBidi" w:eastAsia="Calibri" w:hAnsiTheme="majorBidi" w:cstheme="majorBidi"/>
          <w:color w:val="000000" w:themeColor="text1"/>
          <w:sz w:val="24"/>
          <w:szCs w:val="24"/>
          <w:rPrChange w:id="7241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</w:rPr>
          </w:rPrChange>
        </w:rPr>
        <w:t>.</w:t>
      </w:r>
    </w:p>
    <w:p w14:paraId="3BF7D73A" w14:textId="19A42A74" w:rsidR="474A3238" w:rsidRPr="00AE4B49" w:rsidRDefault="474A3238" w:rsidP="55183910">
      <w:pPr>
        <w:rPr>
          <w:rFonts w:asciiTheme="majorBidi" w:eastAsia="Calibri" w:hAnsiTheme="majorBidi" w:cstheme="majorBidi"/>
          <w:color w:val="000000" w:themeColor="text1"/>
          <w:sz w:val="24"/>
          <w:szCs w:val="24"/>
          <w:rPrChange w:id="7242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</w:rPr>
          </w:rPrChange>
        </w:rPr>
      </w:pPr>
      <w:r w:rsidRPr="00AE4B49">
        <w:rPr>
          <w:rFonts w:asciiTheme="majorBidi" w:eastAsia="Calibri" w:hAnsiTheme="majorBidi" w:cstheme="majorBidi"/>
          <w:color w:val="000000" w:themeColor="text1"/>
          <w:sz w:val="24"/>
          <w:szCs w:val="24"/>
          <w:rtl/>
          <w:rPrChange w:id="7243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  <w:rtl/>
            </w:rPr>
          </w:rPrChange>
        </w:rPr>
        <w:t>הוספת בעל חנות לחנות שהוא כבר בעל החנות ולצפות להודעת שגיאה</w:t>
      </w:r>
      <w:r w:rsidRPr="00AE4B49">
        <w:rPr>
          <w:rFonts w:asciiTheme="majorBidi" w:eastAsia="Calibri" w:hAnsiTheme="majorBidi" w:cstheme="majorBidi"/>
          <w:color w:val="000000" w:themeColor="text1"/>
          <w:sz w:val="24"/>
          <w:szCs w:val="24"/>
          <w:rPrChange w:id="7244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</w:rPr>
          </w:rPrChange>
        </w:rPr>
        <w:t>.</w:t>
      </w:r>
    </w:p>
    <w:p w14:paraId="073AFFBA" w14:textId="4B30CAF3" w:rsidR="7219525F" w:rsidRPr="00AE4B49" w:rsidRDefault="195FA141" w:rsidP="7219525F">
      <w:pPr>
        <w:rPr>
          <w:rFonts w:asciiTheme="majorBidi" w:hAnsiTheme="majorBidi" w:cstheme="majorBidi"/>
          <w:rPrChange w:id="7245" w:author="yara ahmad" w:date="2021-04-18T08:34:00Z">
            <w:rPr/>
          </w:rPrChange>
        </w:rPr>
      </w:pPr>
      <w:r w:rsidRPr="00AE4B49">
        <w:rPr>
          <w:rFonts w:asciiTheme="majorBidi" w:hAnsiTheme="majorBidi" w:cstheme="majorBidi"/>
          <w:noProof/>
          <w:rPrChange w:id="7246" w:author="yara ahmad" w:date="2021-04-18T08:34:00Z">
            <w:rPr>
              <w:noProof/>
            </w:rPr>
          </w:rPrChange>
        </w:rPr>
        <w:drawing>
          <wp:inline distT="0" distB="0" distL="0" distR="0" wp14:anchorId="6AC98399" wp14:editId="36D550AE">
            <wp:extent cx="6448426" cy="2915225"/>
            <wp:effectExtent l="0" t="0" r="0" b="0"/>
            <wp:docPr id="838561410" name="Picture 838561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48426" cy="291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ABC6A" w14:textId="52965532" w:rsidR="7219525F" w:rsidRPr="00AE4B49" w:rsidRDefault="7219525F" w:rsidP="7219525F">
      <w:pPr>
        <w:rPr>
          <w:rFonts w:asciiTheme="majorBidi" w:eastAsia="Calibri" w:hAnsiTheme="majorBidi" w:cstheme="majorBidi"/>
          <w:color w:val="000000" w:themeColor="text1"/>
          <w:sz w:val="24"/>
          <w:szCs w:val="24"/>
          <w:rPrChange w:id="7247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</w:rPr>
          </w:rPrChange>
        </w:rPr>
      </w:pPr>
    </w:p>
    <w:p w14:paraId="6C4F4B82" w14:textId="3910AD18" w:rsidR="00B031AC" w:rsidRPr="00AE4B49" w:rsidRDefault="00B031AC" w:rsidP="7219525F">
      <w:pPr>
        <w:rPr>
          <w:rFonts w:asciiTheme="majorBidi" w:eastAsia="Calibri" w:hAnsiTheme="majorBidi" w:cstheme="majorBidi"/>
          <w:color w:val="000000" w:themeColor="text1"/>
          <w:sz w:val="24"/>
          <w:szCs w:val="24"/>
          <w:rPrChange w:id="7248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</w:rPr>
          </w:rPrChange>
        </w:rPr>
      </w:pPr>
    </w:p>
    <w:p w14:paraId="4FCD36BA" w14:textId="0EB96294" w:rsidR="00B031AC" w:rsidRPr="00AE4B49" w:rsidRDefault="00B031AC" w:rsidP="7219525F">
      <w:pPr>
        <w:rPr>
          <w:rFonts w:asciiTheme="majorBidi" w:eastAsia="Calibri" w:hAnsiTheme="majorBidi" w:cstheme="majorBidi"/>
          <w:color w:val="000000" w:themeColor="text1"/>
          <w:sz w:val="24"/>
          <w:szCs w:val="24"/>
          <w:rPrChange w:id="7249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</w:rPr>
          </w:rPrChange>
        </w:rPr>
      </w:pPr>
    </w:p>
    <w:p w14:paraId="7907758B" w14:textId="2E355507" w:rsidR="00B031AC" w:rsidRPr="00AE4B49" w:rsidRDefault="00B031AC" w:rsidP="7219525F">
      <w:pPr>
        <w:rPr>
          <w:rFonts w:asciiTheme="majorBidi" w:eastAsia="Calibri" w:hAnsiTheme="majorBidi" w:cstheme="majorBidi"/>
          <w:color w:val="000000" w:themeColor="text1"/>
          <w:sz w:val="24"/>
          <w:szCs w:val="24"/>
          <w:rPrChange w:id="7250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</w:rPr>
          </w:rPrChange>
        </w:rPr>
      </w:pPr>
    </w:p>
    <w:p w14:paraId="4F0BA703" w14:textId="77777777" w:rsidR="00B031AC" w:rsidRPr="00AE4B49" w:rsidRDefault="00B031AC" w:rsidP="7219525F">
      <w:pPr>
        <w:rPr>
          <w:rFonts w:asciiTheme="majorBidi" w:eastAsia="Calibri" w:hAnsiTheme="majorBidi" w:cstheme="majorBidi"/>
          <w:color w:val="000000" w:themeColor="text1"/>
          <w:sz w:val="24"/>
          <w:szCs w:val="24"/>
          <w:rPrChange w:id="7251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</w:rPr>
          </w:rPrChange>
        </w:rPr>
      </w:pPr>
    </w:p>
    <w:p w14:paraId="7F51B6D9" w14:textId="3D57B706" w:rsidR="05D12FB8" w:rsidRPr="00AE4B49" w:rsidRDefault="05D12FB8" w:rsidP="7219525F">
      <w:pPr>
        <w:rPr>
          <w:rFonts w:asciiTheme="majorBidi" w:eastAsia="Calibri" w:hAnsiTheme="majorBidi" w:cstheme="majorBidi"/>
          <w:sz w:val="24"/>
          <w:szCs w:val="24"/>
          <w:u w:val="single"/>
          <w:rPrChange w:id="7252" w:author="yara ahmad" w:date="2021-04-18T08:34:00Z">
            <w:rPr>
              <w:rFonts w:ascii="Calibri" w:eastAsia="Calibri" w:hAnsi="Calibri" w:cs="Calibri"/>
              <w:sz w:val="24"/>
              <w:szCs w:val="24"/>
              <w:u w:val="single"/>
            </w:rPr>
          </w:rPrChange>
        </w:rPr>
      </w:pPr>
      <w:r w:rsidRPr="00AE4B49">
        <w:rPr>
          <w:rFonts w:asciiTheme="majorBidi" w:eastAsia="Calibri" w:hAnsiTheme="majorBidi" w:cstheme="majorBidi"/>
          <w:sz w:val="24"/>
          <w:szCs w:val="24"/>
          <w:u w:val="single"/>
          <w:rPrChange w:id="7253" w:author="yara ahmad" w:date="2021-04-18T08:34:00Z">
            <w:rPr>
              <w:rFonts w:ascii="Calibri" w:eastAsia="Calibri" w:hAnsi="Calibri" w:cs="Calibri"/>
              <w:sz w:val="24"/>
              <w:szCs w:val="24"/>
              <w:u w:val="single"/>
            </w:rPr>
          </w:rPrChange>
        </w:rPr>
        <w:t xml:space="preserve">4.5) </w:t>
      </w:r>
      <w:r w:rsidRPr="00AE4B49">
        <w:rPr>
          <w:rFonts w:asciiTheme="majorBidi" w:eastAsia="Calibri" w:hAnsiTheme="majorBidi" w:cstheme="majorBidi"/>
          <w:sz w:val="24"/>
          <w:szCs w:val="24"/>
          <w:u w:val="single"/>
          <w:rtl/>
          <w:rPrChange w:id="7254" w:author="yara ahmad" w:date="2021-04-18T08:34:00Z">
            <w:rPr>
              <w:rFonts w:ascii="Calibri" w:eastAsia="Calibri" w:hAnsi="Calibri" w:cs="Calibri"/>
              <w:sz w:val="24"/>
              <w:szCs w:val="24"/>
              <w:u w:val="single"/>
              <w:rtl/>
            </w:rPr>
          </w:rPrChange>
        </w:rPr>
        <w:t>הוספת מנהל חנות</w:t>
      </w:r>
      <w:r w:rsidRPr="00AE4B49">
        <w:rPr>
          <w:rFonts w:asciiTheme="majorBidi" w:eastAsia="Calibri" w:hAnsiTheme="majorBidi" w:cstheme="majorBidi"/>
          <w:sz w:val="24"/>
          <w:szCs w:val="24"/>
          <w:u w:val="single"/>
          <w:rPrChange w:id="7255" w:author="yara ahmad" w:date="2021-04-18T08:34:00Z">
            <w:rPr>
              <w:rFonts w:ascii="Calibri" w:eastAsia="Calibri" w:hAnsi="Calibri" w:cs="Calibri"/>
              <w:sz w:val="24"/>
              <w:szCs w:val="24"/>
              <w:u w:val="single"/>
            </w:rPr>
          </w:rPrChange>
        </w:rPr>
        <w:t>:</w:t>
      </w:r>
    </w:p>
    <w:p w14:paraId="55F895E0" w14:textId="2EE5B9E2" w:rsidR="7219525F" w:rsidRPr="00AE4B49" w:rsidRDefault="50C25E86" w:rsidP="14BA959A">
      <w:pPr>
        <w:rPr>
          <w:rFonts w:asciiTheme="majorBidi" w:hAnsiTheme="majorBidi" w:cstheme="majorBidi"/>
          <w:rPrChange w:id="7256" w:author="yara ahmad" w:date="2021-04-18T08:34:00Z">
            <w:rPr/>
          </w:rPrChange>
        </w:rPr>
      </w:pPr>
      <w:r w:rsidRPr="00AE4B49">
        <w:rPr>
          <w:rFonts w:asciiTheme="majorBidi" w:eastAsia="Calibri" w:hAnsiTheme="majorBidi" w:cstheme="majorBidi"/>
          <w:color w:val="000000" w:themeColor="text1"/>
          <w:sz w:val="24"/>
          <w:szCs w:val="24"/>
          <w:u w:val="single"/>
          <w:rtl/>
          <w:rPrChange w:id="7257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  <w:u w:val="single"/>
              <w:rtl/>
            </w:rPr>
          </w:rPrChange>
        </w:rPr>
        <w:t>שחקנים-</w:t>
      </w:r>
      <w:r w:rsidRPr="00AE4B49">
        <w:rPr>
          <w:rFonts w:asciiTheme="majorBidi" w:eastAsia="Calibri" w:hAnsiTheme="majorBidi" w:cstheme="majorBidi"/>
          <w:color w:val="000000" w:themeColor="text1"/>
          <w:sz w:val="24"/>
          <w:szCs w:val="24"/>
          <w:rtl/>
          <w:rPrChange w:id="7258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  <w:rtl/>
            </w:rPr>
          </w:rPrChange>
        </w:rPr>
        <w:t xml:space="preserve"> בעל חנות, מערכת</w:t>
      </w:r>
      <w:r w:rsidR="7219525F" w:rsidRPr="00AE4B49">
        <w:rPr>
          <w:rFonts w:asciiTheme="majorBidi" w:hAnsiTheme="majorBidi" w:cstheme="majorBidi"/>
          <w:rPrChange w:id="7259" w:author="yara ahmad" w:date="2021-04-18T08:34:00Z">
            <w:rPr/>
          </w:rPrChange>
        </w:rPr>
        <w:br/>
      </w:r>
      <w:r w:rsidRPr="00AE4B49">
        <w:rPr>
          <w:rFonts w:asciiTheme="majorBidi" w:eastAsia="Calibri" w:hAnsiTheme="majorBidi" w:cstheme="majorBidi"/>
          <w:color w:val="000000" w:themeColor="text1"/>
          <w:sz w:val="24"/>
          <w:szCs w:val="24"/>
          <w:rtl/>
          <w:rPrChange w:id="7260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  <w:rtl/>
            </w:rPr>
          </w:rPrChange>
        </w:rPr>
        <w:t>תנאי קדם -</w:t>
      </w:r>
      <w:r w:rsidRPr="00AE4B49">
        <w:rPr>
          <w:rFonts w:asciiTheme="majorBidi" w:eastAsia="Calibri" w:hAnsiTheme="majorBidi" w:cstheme="majorBidi"/>
          <w:color w:val="000000" w:themeColor="text1"/>
          <w:sz w:val="24"/>
          <w:szCs w:val="24"/>
          <w:rPrChange w:id="7261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</w:rPr>
          </w:rPrChange>
        </w:rPr>
        <w:t xml:space="preserve"> </w:t>
      </w:r>
    </w:p>
    <w:p w14:paraId="74C78515" w14:textId="12A06345" w:rsidR="7219525F" w:rsidRPr="00AE4B49" w:rsidRDefault="50981219" w:rsidP="14BA959A">
      <w:pPr>
        <w:pStyle w:val="ListParagraph"/>
        <w:numPr>
          <w:ilvl w:val="0"/>
          <w:numId w:val="12"/>
        </w:numPr>
        <w:rPr>
          <w:rFonts w:asciiTheme="majorBidi" w:eastAsiaTheme="minorEastAsia" w:hAnsiTheme="majorBidi" w:cstheme="majorBidi"/>
          <w:color w:val="000000" w:themeColor="text1"/>
          <w:sz w:val="24"/>
          <w:szCs w:val="24"/>
          <w:rPrChange w:id="7262" w:author="yara ahmad" w:date="2021-04-18T08:34:00Z">
            <w:rPr>
              <w:rFonts w:eastAsiaTheme="minorEastAsia"/>
              <w:color w:val="000000" w:themeColor="text1"/>
              <w:sz w:val="24"/>
              <w:szCs w:val="24"/>
            </w:rPr>
          </w:rPrChange>
        </w:rPr>
      </w:pPr>
      <w:r w:rsidRPr="00AE4B49">
        <w:rPr>
          <w:rFonts w:asciiTheme="majorBidi" w:eastAsia="Calibri" w:hAnsiTheme="majorBidi" w:cstheme="majorBidi"/>
          <w:color w:val="000000" w:themeColor="text1"/>
          <w:sz w:val="24"/>
          <w:szCs w:val="24"/>
          <w:rtl/>
          <w:rPrChange w:id="7263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  <w:rtl/>
            </w:rPr>
          </w:rPrChange>
        </w:rPr>
        <w:t>משתמש חייב להיות מחובר כבעל חנות של החנות שאליה הוא מנסה לבצע את הפעולה</w:t>
      </w:r>
      <w:r w:rsidRPr="00AE4B49">
        <w:rPr>
          <w:rFonts w:asciiTheme="majorBidi" w:eastAsia="Calibri" w:hAnsiTheme="majorBidi" w:cstheme="majorBidi"/>
          <w:color w:val="000000" w:themeColor="text1"/>
          <w:sz w:val="24"/>
          <w:szCs w:val="24"/>
          <w:rPrChange w:id="7264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</w:rPr>
          </w:rPrChange>
        </w:rPr>
        <w:t>.</w:t>
      </w:r>
    </w:p>
    <w:p w14:paraId="6CE16172" w14:textId="2FEED80C" w:rsidR="7219525F" w:rsidRPr="00AE4B49" w:rsidRDefault="50C25E86" w:rsidP="14BA959A">
      <w:pPr>
        <w:rPr>
          <w:rFonts w:asciiTheme="majorBidi" w:hAnsiTheme="majorBidi" w:cstheme="majorBidi"/>
          <w:rPrChange w:id="7265" w:author="yara ahmad" w:date="2021-04-18T08:34:00Z">
            <w:rPr/>
          </w:rPrChange>
        </w:rPr>
      </w:pPr>
      <w:r w:rsidRPr="00AE4B49">
        <w:rPr>
          <w:rFonts w:asciiTheme="majorBidi" w:eastAsia="Calibri" w:hAnsiTheme="majorBidi" w:cstheme="majorBidi"/>
          <w:color w:val="000000" w:themeColor="text1"/>
          <w:sz w:val="24"/>
          <w:szCs w:val="24"/>
          <w:u w:val="single"/>
          <w:rtl/>
          <w:rPrChange w:id="7266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  <w:u w:val="single"/>
              <w:rtl/>
            </w:rPr>
          </w:rPrChange>
        </w:rPr>
        <w:t>תנאי בתר</w:t>
      </w:r>
      <w:r w:rsidRPr="00AE4B49">
        <w:rPr>
          <w:rFonts w:asciiTheme="majorBidi" w:eastAsia="Calibri" w:hAnsiTheme="majorBidi" w:cstheme="majorBidi"/>
          <w:color w:val="000000" w:themeColor="text1"/>
          <w:sz w:val="24"/>
          <w:szCs w:val="24"/>
          <w:u w:val="single"/>
          <w:rPrChange w:id="7267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  <w:u w:val="single"/>
            </w:rPr>
          </w:rPrChange>
        </w:rPr>
        <w:t xml:space="preserve"> -</w:t>
      </w:r>
    </w:p>
    <w:p w14:paraId="120FA31A" w14:textId="3FA00D03" w:rsidR="7219525F" w:rsidRPr="00AE4B49" w:rsidRDefault="50C25E86" w:rsidP="14BA959A">
      <w:pPr>
        <w:pStyle w:val="ListParagraph"/>
        <w:numPr>
          <w:ilvl w:val="0"/>
          <w:numId w:val="21"/>
        </w:numPr>
        <w:rPr>
          <w:rFonts w:asciiTheme="majorBidi" w:eastAsiaTheme="minorEastAsia" w:hAnsiTheme="majorBidi" w:cstheme="majorBidi"/>
          <w:color w:val="000000" w:themeColor="text1"/>
          <w:sz w:val="24"/>
          <w:szCs w:val="24"/>
          <w:rPrChange w:id="7268" w:author="yara ahmad" w:date="2021-04-18T08:34:00Z">
            <w:rPr>
              <w:rFonts w:eastAsiaTheme="minorEastAsia"/>
              <w:color w:val="000000" w:themeColor="text1"/>
              <w:sz w:val="24"/>
              <w:szCs w:val="24"/>
            </w:rPr>
          </w:rPrChange>
        </w:rPr>
      </w:pPr>
      <w:r w:rsidRPr="00AE4B49">
        <w:rPr>
          <w:rFonts w:asciiTheme="majorBidi" w:eastAsia="Calibri" w:hAnsiTheme="majorBidi" w:cstheme="majorBidi"/>
          <w:color w:val="000000" w:themeColor="text1"/>
          <w:sz w:val="24"/>
          <w:szCs w:val="24"/>
          <w:rPrChange w:id="7269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</w:rPr>
          </w:rPrChange>
        </w:rPr>
        <w:t xml:space="preserve"> </w:t>
      </w:r>
      <w:r w:rsidRPr="00AE4B49">
        <w:rPr>
          <w:rFonts w:asciiTheme="majorBidi" w:eastAsia="Calibri" w:hAnsiTheme="majorBidi" w:cstheme="majorBidi"/>
          <w:color w:val="000000" w:themeColor="text1"/>
          <w:sz w:val="24"/>
          <w:szCs w:val="24"/>
          <w:rtl/>
          <w:rPrChange w:id="7270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  <w:rtl/>
            </w:rPr>
          </w:rPrChange>
        </w:rPr>
        <w:t>מנהל החנות נוסף לחנות הנ"ל</w:t>
      </w:r>
      <w:r w:rsidRPr="00AE4B49">
        <w:rPr>
          <w:rFonts w:asciiTheme="majorBidi" w:eastAsia="Calibri" w:hAnsiTheme="majorBidi" w:cstheme="majorBidi"/>
          <w:color w:val="000000" w:themeColor="text1"/>
          <w:sz w:val="24"/>
          <w:szCs w:val="24"/>
          <w:rPrChange w:id="7271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</w:rPr>
          </w:rPrChange>
        </w:rPr>
        <w:t xml:space="preserve">. </w:t>
      </w:r>
    </w:p>
    <w:p w14:paraId="5685AFFE" w14:textId="160DB0A1" w:rsidR="7219525F" w:rsidRPr="00AE4B49" w:rsidRDefault="50C25E86" w:rsidP="14BA959A">
      <w:pPr>
        <w:rPr>
          <w:rFonts w:asciiTheme="majorBidi" w:hAnsiTheme="majorBidi" w:cstheme="majorBidi"/>
          <w:rPrChange w:id="7272" w:author="yara ahmad" w:date="2021-04-18T08:34:00Z">
            <w:rPr/>
          </w:rPrChange>
        </w:rPr>
      </w:pPr>
      <w:r w:rsidRPr="00AE4B49">
        <w:rPr>
          <w:rFonts w:asciiTheme="majorBidi" w:eastAsia="Calibri" w:hAnsiTheme="majorBidi" w:cstheme="majorBidi"/>
          <w:color w:val="000000" w:themeColor="text1"/>
          <w:sz w:val="24"/>
          <w:szCs w:val="24"/>
          <w:u w:val="single"/>
          <w:rtl/>
          <w:rPrChange w:id="7273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  <w:u w:val="single"/>
              <w:rtl/>
            </w:rPr>
          </w:rPrChange>
        </w:rPr>
        <w:t>פרמטרים</w:t>
      </w:r>
      <w:r w:rsidRPr="00AE4B49">
        <w:rPr>
          <w:rFonts w:asciiTheme="majorBidi" w:eastAsia="Calibri" w:hAnsiTheme="majorBidi" w:cstheme="majorBidi"/>
          <w:color w:val="000000" w:themeColor="text1"/>
          <w:sz w:val="24"/>
          <w:szCs w:val="24"/>
          <w:rtl/>
          <w:rPrChange w:id="7274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  <w:rtl/>
            </w:rPr>
          </w:rPrChange>
        </w:rPr>
        <w:t>- שם משתמש, שם מנהל חדש, מזהה חנות</w:t>
      </w:r>
    </w:p>
    <w:p w14:paraId="21D6CC10" w14:textId="7F58EE8A" w:rsidR="7219525F" w:rsidRPr="00AE4B49" w:rsidRDefault="50C25E86" w:rsidP="14BA959A">
      <w:pPr>
        <w:rPr>
          <w:rFonts w:asciiTheme="majorBidi" w:hAnsiTheme="majorBidi" w:cstheme="majorBidi"/>
          <w:rPrChange w:id="7275" w:author="yara ahmad" w:date="2021-04-18T08:34:00Z">
            <w:rPr/>
          </w:rPrChange>
        </w:rPr>
      </w:pPr>
      <w:r w:rsidRPr="00AE4B49">
        <w:rPr>
          <w:rFonts w:asciiTheme="majorBidi" w:eastAsia="Calibri" w:hAnsiTheme="majorBidi" w:cstheme="majorBidi"/>
          <w:i/>
          <w:iCs/>
          <w:color w:val="000000" w:themeColor="text1"/>
          <w:sz w:val="24"/>
          <w:szCs w:val="24"/>
          <w:u w:val="single"/>
          <w:rtl/>
          <w:rPrChange w:id="7276" w:author="yara ahmad" w:date="2021-04-18T08:34:00Z">
            <w:rPr>
              <w:rFonts w:ascii="Calibri" w:eastAsia="Calibri" w:hAnsi="Calibri" w:cs="Calibri"/>
              <w:i/>
              <w:iCs/>
              <w:color w:val="000000" w:themeColor="text1"/>
              <w:sz w:val="24"/>
              <w:szCs w:val="24"/>
              <w:u w:val="single"/>
              <w:rtl/>
            </w:rPr>
          </w:rPrChange>
        </w:rPr>
        <w:t>תהליך התרחיש</w:t>
      </w:r>
      <w:r w:rsidRPr="00AE4B49">
        <w:rPr>
          <w:rFonts w:asciiTheme="majorBidi" w:eastAsia="Calibri" w:hAnsiTheme="majorBidi" w:cstheme="majorBidi"/>
          <w:i/>
          <w:iCs/>
          <w:color w:val="000000" w:themeColor="text1"/>
          <w:sz w:val="24"/>
          <w:szCs w:val="24"/>
          <w:u w:val="single"/>
          <w:rPrChange w:id="7277" w:author="yara ahmad" w:date="2021-04-18T08:34:00Z">
            <w:rPr>
              <w:rFonts w:ascii="Calibri" w:eastAsia="Calibri" w:hAnsi="Calibri" w:cs="Calibri"/>
              <w:i/>
              <w:iCs/>
              <w:color w:val="000000" w:themeColor="text1"/>
              <w:sz w:val="24"/>
              <w:szCs w:val="24"/>
              <w:u w:val="single"/>
            </w:rPr>
          </w:rPrChange>
        </w:rPr>
        <w:t>:</w:t>
      </w:r>
    </w:p>
    <w:p w14:paraId="78FA9CA9" w14:textId="011A2DED" w:rsidR="7219525F" w:rsidRPr="00AE4B49" w:rsidRDefault="50C25E86" w:rsidP="14BA959A">
      <w:pPr>
        <w:pStyle w:val="ListParagraph"/>
        <w:numPr>
          <w:ilvl w:val="0"/>
          <w:numId w:val="19"/>
        </w:numPr>
        <w:rPr>
          <w:rFonts w:asciiTheme="majorBidi" w:eastAsiaTheme="minorEastAsia" w:hAnsiTheme="majorBidi" w:cstheme="majorBidi"/>
          <w:color w:val="000000" w:themeColor="text1"/>
          <w:sz w:val="24"/>
          <w:szCs w:val="24"/>
          <w:rPrChange w:id="7278" w:author="yara ahmad" w:date="2021-04-18T08:34:00Z">
            <w:rPr>
              <w:rFonts w:eastAsiaTheme="minorEastAsia"/>
              <w:color w:val="000000" w:themeColor="text1"/>
              <w:sz w:val="24"/>
              <w:szCs w:val="24"/>
            </w:rPr>
          </w:rPrChange>
        </w:rPr>
      </w:pPr>
      <w:r w:rsidRPr="00AE4B49">
        <w:rPr>
          <w:rFonts w:asciiTheme="majorBidi" w:eastAsia="Calibri" w:hAnsiTheme="majorBidi" w:cstheme="majorBidi"/>
          <w:color w:val="000000" w:themeColor="text1"/>
          <w:sz w:val="24"/>
          <w:szCs w:val="24"/>
          <w:rtl/>
          <w:rPrChange w:id="7279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  <w:rtl/>
            </w:rPr>
          </w:rPrChange>
        </w:rPr>
        <w:t xml:space="preserve">בעל </w:t>
      </w:r>
      <w:r w:rsidR="2348DA27" w:rsidRPr="00AE4B49">
        <w:rPr>
          <w:rFonts w:asciiTheme="majorBidi" w:eastAsia="Calibri" w:hAnsiTheme="majorBidi" w:cstheme="majorBidi"/>
          <w:color w:val="000000" w:themeColor="text1"/>
          <w:sz w:val="24"/>
          <w:szCs w:val="24"/>
          <w:rtl/>
          <w:rPrChange w:id="7280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  <w:rtl/>
            </w:rPr>
          </w:rPrChange>
        </w:rPr>
        <w:t>חנות:</w:t>
      </w:r>
      <w:r w:rsidRPr="00AE4B49">
        <w:rPr>
          <w:rFonts w:asciiTheme="majorBidi" w:eastAsia="Calibri" w:hAnsiTheme="majorBidi" w:cstheme="majorBidi"/>
          <w:color w:val="000000" w:themeColor="text1"/>
          <w:sz w:val="24"/>
          <w:szCs w:val="24"/>
          <w:rtl/>
          <w:rPrChange w:id="7281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  <w:rtl/>
            </w:rPr>
          </w:rPrChange>
        </w:rPr>
        <w:t xml:space="preserve"> מבקש להוסיף </w:t>
      </w:r>
      <w:r w:rsidR="38C02ABB" w:rsidRPr="00AE4B49">
        <w:rPr>
          <w:rFonts w:asciiTheme="majorBidi" w:eastAsia="Calibri" w:hAnsiTheme="majorBidi" w:cstheme="majorBidi"/>
          <w:color w:val="000000" w:themeColor="text1"/>
          <w:sz w:val="24"/>
          <w:szCs w:val="24"/>
          <w:rtl/>
          <w:rPrChange w:id="7282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  <w:rtl/>
            </w:rPr>
          </w:rPrChange>
        </w:rPr>
        <w:t xml:space="preserve">מנהל </w:t>
      </w:r>
      <w:r w:rsidRPr="00AE4B49">
        <w:rPr>
          <w:rFonts w:asciiTheme="majorBidi" w:eastAsia="Calibri" w:hAnsiTheme="majorBidi" w:cstheme="majorBidi"/>
          <w:color w:val="000000" w:themeColor="text1"/>
          <w:sz w:val="24"/>
          <w:szCs w:val="24"/>
          <w:rtl/>
          <w:rPrChange w:id="7283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  <w:rtl/>
            </w:rPr>
          </w:rPrChange>
        </w:rPr>
        <w:t>חנות נוסף</w:t>
      </w:r>
      <w:r w:rsidRPr="00AE4B49">
        <w:rPr>
          <w:rFonts w:asciiTheme="majorBidi" w:eastAsia="Calibri" w:hAnsiTheme="majorBidi" w:cstheme="majorBidi"/>
          <w:color w:val="000000" w:themeColor="text1"/>
          <w:sz w:val="24"/>
          <w:szCs w:val="24"/>
          <w:rPrChange w:id="7284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</w:rPr>
          </w:rPrChange>
        </w:rPr>
        <w:t>.</w:t>
      </w:r>
    </w:p>
    <w:p w14:paraId="531D899D" w14:textId="0A12656D" w:rsidR="7219525F" w:rsidRPr="00AE4B49" w:rsidRDefault="50C25E86" w:rsidP="14BA959A">
      <w:pPr>
        <w:pStyle w:val="ListParagraph"/>
        <w:numPr>
          <w:ilvl w:val="0"/>
          <w:numId w:val="19"/>
        </w:numPr>
        <w:spacing w:after="0"/>
        <w:rPr>
          <w:rFonts w:asciiTheme="majorBidi" w:eastAsiaTheme="minorEastAsia" w:hAnsiTheme="majorBidi" w:cstheme="majorBidi"/>
          <w:color w:val="000000" w:themeColor="text1"/>
          <w:sz w:val="24"/>
          <w:szCs w:val="24"/>
          <w:rPrChange w:id="7285" w:author="yara ahmad" w:date="2021-04-18T08:34:00Z">
            <w:rPr>
              <w:rFonts w:eastAsiaTheme="minorEastAsia"/>
              <w:color w:val="000000" w:themeColor="text1"/>
              <w:sz w:val="24"/>
              <w:szCs w:val="24"/>
            </w:rPr>
          </w:rPrChange>
        </w:rPr>
      </w:pPr>
      <w:r w:rsidRPr="00AE4B49">
        <w:rPr>
          <w:rFonts w:asciiTheme="majorBidi" w:eastAsia="Calibri" w:hAnsiTheme="majorBidi" w:cstheme="majorBidi"/>
          <w:color w:val="000000" w:themeColor="text1"/>
          <w:sz w:val="24"/>
          <w:szCs w:val="24"/>
          <w:rtl/>
          <w:rPrChange w:id="7286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  <w:rtl/>
            </w:rPr>
          </w:rPrChange>
        </w:rPr>
        <w:t>מערכת: בודקת את שהמזהה משתמש קיים</w:t>
      </w:r>
    </w:p>
    <w:p w14:paraId="7E9A8670" w14:textId="3AFC9386" w:rsidR="7219525F" w:rsidRPr="00AE4B49" w:rsidRDefault="50C25E86" w:rsidP="14BA959A">
      <w:pPr>
        <w:pStyle w:val="ListParagraph"/>
        <w:numPr>
          <w:ilvl w:val="0"/>
          <w:numId w:val="19"/>
        </w:numPr>
        <w:rPr>
          <w:rFonts w:asciiTheme="majorBidi" w:eastAsiaTheme="minorEastAsia" w:hAnsiTheme="majorBidi" w:cstheme="majorBidi"/>
          <w:color w:val="000000" w:themeColor="text1"/>
          <w:sz w:val="24"/>
          <w:szCs w:val="24"/>
          <w:rPrChange w:id="7287" w:author="yara ahmad" w:date="2021-04-18T08:34:00Z">
            <w:rPr>
              <w:rFonts w:eastAsiaTheme="minorEastAsia"/>
              <w:color w:val="000000" w:themeColor="text1"/>
              <w:sz w:val="24"/>
              <w:szCs w:val="24"/>
            </w:rPr>
          </w:rPrChange>
        </w:rPr>
      </w:pPr>
      <w:r w:rsidRPr="00AE4B49">
        <w:rPr>
          <w:rFonts w:asciiTheme="majorBidi" w:eastAsia="Calibri" w:hAnsiTheme="majorBidi" w:cstheme="majorBidi"/>
          <w:color w:val="000000" w:themeColor="text1"/>
          <w:sz w:val="24"/>
          <w:szCs w:val="24"/>
          <w:rtl/>
          <w:rPrChange w:id="7288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  <w:rtl/>
            </w:rPr>
          </w:rPrChange>
        </w:rPr>
        <w:t xml:space="preserve">מערכת: מוסיפה את המשתמש שניתן כבעל חנות חדש לחנות </w:t>
      </w:r>
      <w:r w:rsidR="3D9CA106" w:rsidRPr="00AE4B49">
        <w:rPr>
          <w:rFonts w:asciiTheme="majorBidi" w:eastAsia="Calibri" w:hAnsiTheme="majorBidi" w:cstheme="majorBidi"/>
          <w:color w:val="000000" w:themeColor="text1"/>
          <w:sz w:val="24"/>
          <w:szCs w:val="24"/>
          <w:rtl/>
          <w:rPrChange w:id="7289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  <w:rtl/>
            </w:rPr>
          </w:rPrChange>
        </w:rPr>
        <w:t>אם הוא</w:t>
      </w:r>
      <w:r w:rsidRPr="00AE4B49">
        <w:rPr>
          <w:rFonts w:asciiTheme="majorBidi" w:eastAsia="Calibri" w:hAnsiTheme="majorBidi" w:cstheme="majorBidi"/>
          <w:color w:val="000000" w:themeColor="text1"/>
          <w:sz w:val="24"/>
          <w:szCs w:val="24"/>
          <w:rtl/>
          <w:rPrChange w:id="7290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  <w:rtl/>
            </w:rPr>
          </w:rPrChange>
        </w:rPr>
        <w:t xml:space="preserve"> קיים</w:t>
      </w:r>
      <w:r w:rsidRPr="00AE4B49">
        <w:rPr>
          <w:rFonts w:asciiTheme="majorBidi" w:eastAsia="Calibri" w:hAnsiTheme="majorBidi" w:cstheme="majorBidi"/>
          <w:color w:val="000000" w:themeColor="text1"/>
          <w:sz w:val="24"/>
          <w:szCs w:val="24"/>
          <w:rPrChange w:id="7291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</w:rPr>
          </w:rPrChange>
        </w:rPr>
        <w:t>.</w:t>
      </w:r>
    </w:p>
    <w:p w14:paraId="1F0F308E" w14:textId="7EE7F2C1" w:rsidR="7219525F" w:rsidRPr="00AE4B49" w:rsidRDefault="50C25E86" w:rsidP="55183910">
      <w:pPr>
        <w:pStyle w:val="ListParagraph"/>
        <w:numPr>
          <w:ilvl w:val="0"/>
          <w:numId w:val="19"/>
        </w:numPr>
        <w:rPr>
          <w:ins w:id="7292" w:author="shadi obeed" w:date="2021-04-17T23:01:00Z"/>
          <w:rFonts w:asciiTheme="majorBidi" w:eastAsiaTheme="minorEastAsia" w:hAnsiTheme="majorBidi" w:cstheme="majorBidi"/>
          <w:color w:val="000000" w:themeColor="text1"/>
          <w:sz w:val="24"/>
          <w:szCs w:val="24"/>
          <w:rPrChange w:id="7293" w:author="yara ahmad" w:date="2021-04-18T08:34:00Z">
            <w:rPr>
              <w:ins w:id="7294" w:author="shadi obeed" w:date="2021-04-17T23:01:00Z"/>
              <w:rFonts w:eastAsiaTheme="minorEastAsia"/>
              <w:color w:val="000000" w:themeColor="text1"/>
              <w:sz w:val="24"/>
              <w:szCs w:val="24"/>
            </w:rPr>
          </w:rPrChange>
        </w:rPr>
      </w:pPr>
      <w:r w:rsidRPr="00AE4B49">
        <w:rPr>
          <w:rFonts w:asciiTheme="majorBidi" w:eastAsia="Calibri" w:hAnsiTheme="majorBidi" w:cstheme="majorBidi"/>
          <w:color w:val="000000" w:themeColor="text1"/>
          <w:sz w:val="24"/>
          <w:szCs w:val="24"/>
          <w:rtl/>
          <w:rPrChange w:id="7295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  <w:rtl/>
            </w:rPr>
          </w:rPrChange>
        </w:rPr>
        <w:t>מערכת: מחזירה תוצאת הפעולה ה</w:t>
      </w:r>
      <w:r w:rsidR="585D7752" w:rsidRPr="00AE4B49">
        <w:rPr>
          <w:rFonts w:asciiTheme="majorBidi" w:eastAsia="Calibri" w:hAnsiTheme="majorBidi" w:cstheme="majorBidi"/>
          <w:color w:val="000000" w:themeColor="text1"/>
          <w:sz w:val="24"/>
          <w:szCs w:val="24"/>
          <w:rtl/>
          <w:rPrChange w:id="7296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  <w:rtl/>
            </w:rPr>
          </w:rPrChange>
        </w:rPr>
        <w:t>א</w:t>
      </w:r>
      <w:r w:rsidRPr="00AE4B49">
        <w:rPr>
          <w:rFonts w:asciiTheme="majorBidi" w:eastAsia="Calibri" w:hAnsiTheme="majorBidi" w:cstheme="majorBidi"/>
          <w:color w:val="000000" w:themeColor="text1"/>
          <w:sz w:val="24"/>
          <w:szCs w:val="24"/>
          <w:rtl/>
          <w:rPrChange w:id="7297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  <w:rtl/>
            </w:rPr>
          </w:rPrChange>
        </w:rPr>
        <w:t xml:space="preserve">ם התהליך היה מוצלח או שהוא </w:t>
      </w:r>
      <w:r w:rsidR="51DDD56F" w:rsidRPr="00AE4B49">
        <w:rPr>
          <w:rFonts w:asciiTheme="majorBidi" w:eastAsia="Calibri" w:hAnsiTheme="majorBidi" w:cstheme="majorBidi"/>
          <w:color w:val="000000" w:themeColor="text1"/>
          <w:sz w:val="24"/>
          <w:szCs w:val="24"/>
          <w:rtl/>
          <w:rPrChange w:id="7298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  <w:rtl/>
            </w:rPr>
          </w:rPrChange>
        </w:rPr>
        <w:t>נכשל (אם שהמשתמש</w:t>
      </w:r>
      <w:r w:rsidRPr="00AE4B49">
        <w:rPr>
          <w:rFonts w:asciiTheme="majorBidi" w:eastAsia="Calibri" w:hAnsiTheme="majorBidi" w:cstheme="majorBidi"/>
          <w:color w:val="000000" w:themeColor="text1"/>
          <w:sz w:val="24"/>
          <w:szCs w:val="24"/>
          <w:rtl/>
          <w:rPrChange w:id="7299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  <w:rtl/>
            </w:rPr>
          </w:rPrChange>
        </w:rPr>
        <w:t xml:space="preserve"> שניתן לא נמצא</w:t>
      </w:r>
      <w:r w:rsidRPr="00AE4B49">
        <w:rPr>
          <w:rFonts w:asciiTheme="majorBidi" w:eastAsia="Calibri" w:hAnsiTheme="majorBidi" w:cstheme="majorBidi"/>
          <w:color w:val="000000" w:themeColor="text1"/>
          <w:sz w:val="24"/>
          <w:szCs w:val="24"/>
          <w:rPrChange w:id="7300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</w:rPr>
          </w:rPrChange>
        </w:rPr>
        <w:t>).</w:t>
      </w:r>
    </w:p>
    <w:p w14:paraId="205F678E" w14:textId="77777777" w:rsidR="00962AA8" w:rsidRPr="00AE4B49" w:rsidRDefault="00962AA8">
      <w:pPr>
        <w:ind w:left="360"/>
        <w:rPr>
          <w:ins w:id="7301" w:author="shadi obeed" w:date="2021-04-17T23:01:00Z"/>
          <w:rFonts w:asciiTheme="majorBidi" w:eastAsiaTheme="minorEastAsia" w:hAnsiTheme="majorBidi" w:cstheme="majorBidi"/>
          <w:color w:val="000000" w:themeColor="text1"/>
          <w:sz w:val="24"/>
          <w:szCs w:val="24"/>
          <w:rPrChange w:id="7302" w:author="yara ahmad" w:date="2021-04-18T08:34:00Z">
            <w:rPr>
              <w:ins w:id="7303" w:author="shadi obeed" w:date="2021-04-17T23:01:00Z"/>
            </w:rPr>
          </w:rPrChange>
        </w:rPr>
        <w:pPrChange w:id="7304" w:author="shadi obeed" w:date="2021-04-17T23:01:00Z">
          <w:pPr>
            <w:pStyle w:val="ListParagraph"/>
            <w:numPr>
              <w:numId w:val="19"/>
            </w:numPr>
            <w:ind w:hanging="360"/>
          </w:pPr>
        </w:pPrChange>
      </w:pPr>
      <w:ins w:id="7305" w:author="shadi obeed" w:date="2021-04-17T23:01:00Z">
        <w:r w:rsidRPr="00AE4B49">
          <w:rPr>
            <w:rFonts w:asciiTheme="majorBidi" w:eastAsiaTheme="minorEastAsia" w:hAnsiTheme="majorBidi" w:cstheme="majorBidi" w:hint="cs"/>
            <w:color w:val="000000" w:themeColor="text1"/>
            <w:sz w:val="24"/>
            <w:szCs w:val="24"/>
            <w:u w:val="single"/>
            <w:rtl/>
            <w:rPrChange w:id="7306" w:author="yara ahmad" w:date="2021-04-18T08:34:00Z">
              <w:rPr>
                <w:rFonts w:hint="cs"/>
                <w:rtl/>
              </w:rPr>
            </w:rPrChange>
          </w:rPr>
          <w:t>תרחיש</w:t>
        </w:r>
        <w:r w:rsidRPr="00AE4B49">
          <w:rPr>
            <w:rFonts w:asciiTheme="majorBidi" w:eastAsiaTheme="minorEastAsia" w:hAnsiTheme="majorBidi" w:cstheme="majorBidi"/>
            <w:color w:val="000000" w:themeColor="text1"/>
            <w:sz w:val="24"/>
            <w:szCs w:val="24"/>
            <w:u w:val="single"/>
            <w:rtl/>
            <w:rPrChange w:id="7307" w:author="yara ahmad" w:date="2021-04-18T08:34:00Z">
              <w:rPr>
                <w:rtl/>
              </w:rPr>
            </w:rPrChange>
          </w:rPr>
          <w:t xml:space="preserve"> </w:t>
        </w:r>
        <w:r w:rsidRPr="00AE4B49">
          <w:rPr>
            <w:rFonts w:asciiTheme="majorBidi" w:eastAsiaTheme="minorEastAsia" w:hAnsiTheme="majorBidi" w:cstheme="majorBidi" w:hint="cs"/>
            <w:color w:val="000000" w:themeColor="text1"/>
            <w:sz w:val="24"/>
            <w:szCs w:val="24"/>
            <w:u w:val="single"/>
            <w:rtl/>
            <w:rPrChange w:id="7308" w:author="yara ahmad" w:date="2021-04-18T08:34:00Z">
              <w:rPr>
                <w:rFonts w:hint="cs"/>
                <w:rtl/>
              </w:rPr>
            </w:rPrChange>
          </w:rPr>
          <w:t>חילופי</w:t>
        </w:r>
        <w:r w:rsidRPr="00AE4B49">
          <w:rPr>
            <w:rFonts w:asciiTheme="majorBidi" w:eastAsiaTheme="minorEastAsia" w:hAnsiTheme="majorBidi" w:cstheme="majorBidi"/>
            <w:color w:val="000000" w:themeColor="text1"/>
            <w:sz w:val="24"/>
            <w:szCs w:val="24"/>
            <w:rtl/>
            <w:rPrChange w:id="7309" w:author="yara ahmad" w:date="2021-04-18T08:34:00Z">
              <w:rPr>
                <w:rtl/>
              </w:rPr>
            </w:rPrChange>
          </w:rPr>
          <w:t xml:space="preserve"> : </w:t>
        </w:r>
        <w:r w:rsidRPr="00AE4B49">
          <w:rPr>
            <w:rFonts w:asciiTheme="majorBidi" w:eastAsiaTheme="minorEastAsia" w:hAnsiTheme="majorBidi" w:cstheme="majorBidi" w:hint="cs"/>
            <w:color w:val="000000" w:themeColor="text1"/>
            <w:sz w:val="24"/>
            <w:szCs w:val="24"/>
            <w:rtl/>
            <w:rPrChange w:id="7310" w:author="yara ahmad" w:date="2021-04-18T08:34:00Z">
              <w:rPr>
                <w:rFonts w:hint="cs"/>
                <w:rtl/>
              </w:rPr>
            </w:rPrChange>
          </w:rPr>
          <w:t>אין</w:t>
        </w:r>
        <w:r w:rsidRPr="00AE4B49">
          <w:rPr>
            <w:rFonts w:asciiTheme="majorBidi" w:eastAsiaTheme="minorEastAsia" w:hAnsiTheme="majorBidi" w:cstheme="majorBidi"/>
            <w:color w:val="000000" w:themeColor="text1"/>
            <w:sz w:val="24"/>
            <w:szCs w:val="24"/>
            <w:rtl/>
            <w:rPrChange w:id="7311" w:author="yara ahmad" w:date="2021-04-18T08:34:00Z">
              <w:rPr>
                <w:rtl/>
              </w:rPr>
            </w:rPrChange>
          </w:rPr>
          <w:t>.</w:t>
        </w:r>
      </w:ins>
    </w:p>
    <w:p w14:paraId="2358CA8E" w14:textId="77777777" w:rsidR="00962AA8" w:rsidRPr="00AE4B49" w:rsidRDefault="00962AA8">
      <w:pPr>
        <w:pStyle w:val="ListParagraph"/>
        <w:rPr>
          <w:rFonts w:asciiTheme="majorBidi" w:eastAsiaTheme="minorEastAsia" w:hAnsiTheme="majorBidi" w:cstheme="majorBidi"/>
          <w:color w:val="000000" w:themeColor="text1"/>
          <w:sz w:val="24"/>
          <w:szCs w:val="24"/>
          <w:rPrChange w:id="7312" w:author="yara ahmad" w:date="2021-04-18T08:34:00Z">
            <w:rPr>
              <w:rFonts w:eastAsiaTheme="minorEastAsia"/>
              <w:color w:val="000000" w:themeColor="text1"/>
              <w:sz w:val="24"/>
              <w:szCs w:val="24"/>
            </w:rPr>
          </w:rPrChange>
        </w:rPr>
        <w:pPrChange w:id="7313" w:author="shadi obeed" w:date="2021-04-17T23:01:00Z">
          <w:pPr>
            <w:pStyle w:val="ListParagraph"/>
            <w:numPr>
              <w:numId w:val="19"/>
            </w:numPr>
            <w:ind w:hanging="360"/>
          </w:pPr>
        </w:pPrChange>
      </w:pPr>
    </w:p>
    <w:p w14:paraId="3B6240AF" w14:textId="352F6C69" w:rsidR="2B438AA4" w:rsidRPr="00AE4B49" w:rsidRDefault="2B438AA4" w:rsidP="55183910">
      <w:pPr>
        <w:rPr>
          <w:rFonts w:asciiTheme="majorBidi" w:eastAsia="Calibri" w:hAnsiTheme="majorBidi" w:cstheme="majorBidi"/>
          <w:color w:val="000000" w:themeColor="text1"/>
          <w:sz w:val="24"/>
          <w:szCs w:val="24"/>
          <w:u w:val="single"/>
          <w:rPrChange w:id="7314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  <w:u w:val="single"/>
            </w:rPr>
          </w:rPrChange>
        </w:rPr>
      </w:pPr>
      <w:r w:rsidRPr="00AE4B49">
        <w:rPr>
          <w:rFonts w:asciiTheme="majorBidi" w:eastAsia="Calibri" w:hAnsiTheme="majorBidi" w:cstheme="majorBidi"/>
          <w:color w:val="000000" w:themeColor="text1"/>
          <w:sz w:val="24"/>
          <w:szCs w:val="24"/>
          <w:u w:val="single"/>
          <w:rtl/>
          <w:rPrChange w:id="7315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  <w:u w:val="single"/>
              <w:rtl/>
            </w:rPr>
          </w:rPrChange>
        </w:rPr>
        <w:t>טסטים</w:t>
      </w:r>
      <w:r w:rsidRPr="00AE4B49">
        <w:rPr>
          <w:rFonts w:asciiTheme="majorBidi" w:eastAsia="Calibri" w:hAnsiTheme="majorBidi" w:cstheme="majorBidi"/>
          <w:color w:val="000000" w:themeColor="text1"/>
          <w:sz w:val="24"/>
          <w:szCs w:val="24"/>
          <w:u w:val="single"/>
          <w:rPrChange w:id="7316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  <w:u w:val="single"/>
            </w:rPr>
          </w:rPrChange>
        </w:rPr>
        <w:t>:</w:t>
      </w:r>
    </w:p>
    <w:p w14:paraId="14706E9D" w14:textId="1A4C8C3B" w:rsidR="6BE9DCCC" w:rsidRPr="00AE4B49" w:rsidRDefault="6BE9DCCC" w:rsidP="55183910">
      <w:pPr>
        <w:rPr>
          <w:rFonts w:asciiTheme="majorBidi" w:eastAsia="Calibri" w:hAnsiTheme="majorBidi" w:cstheme="majorBidi"/>
          <w:color w:val="000000" w:themeColor="text1"/>
          <w:sz w:val="24"/>
          <w:szCs w:val="24"/>
          <w:rPrChange w:id="7317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</w:rPr>
          </w:rPrChange>
        </w:rPr>
      </w:pPr>
      <w:r w:rsidRPr="00AE4B49">
        <w:rPr>
          <w:rFonts w:asciiTheme="majorBidi" w:eastAsia="Calibri" w:hAnsiTheme="majorBidi" w:cstheme="majorBidi"/>
          <w:color w:val="000000" w:themeColor="text1"/>
          <w:sz w:val="24"/>
          <w:szCs w:val="24"/>
          <w:rtl/>
          <w:rPrChange w:id="7318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  <w:rtl/>
            </w:rPr>
          </w:rPrChange>
        </w:rPr>
        <w:t>הוספת מנהל חנות חדש לחנות באופן תקין</w:t>
      </w:r>
      <w:r w:rsidRPr="00AE4B49">
        <w:rPr>
          <w:rFonts w:asciiTheme="majorBidi" w:eastAsia="Calibri" w:hAnsiTheme="majorBidi" w:cstheme="majorBidi"/>
          <w:color w:val="000000" w:themeColor="text1"/>
          <w:sz w:val="24"/>
          <w:szCs w:val="24"/>
          <w:rPrChange w:id="7319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</w:rPr>
          </w:rPrChange>
        </w:rPr>
        <w:t>.</w:t>
      </w:r>
    </w:p>
    <w:p w14:paraId="4CAF9485" w14:textId="45F01135" w:rsidR="6BE9DCCC" w:rsidRPr="00AE4B49" w:rsidRDefault="6BE9DCCC" w:rsidP="55183910">
      <w:pPr>
        <w:rPr>
          <w:rFonts w:asciiTheme="majorBidi" w:eastAsia="Calibri" w:hAnsiTheme="majorBidi" w:cstheme="majorBidi"/>
          <w:color w:val="000000" w:themeColor="text1"/>
          <w:sz w:val="24"/>
          <w:szCs w:val="24"/>
          <w:rPrChange w:id="7320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</w:rPr>
          </w:rPrChange>
        </w:rPr>
      </w:pPr>
      <w:r w:rsidRPr="00AE4B49">
        <w:rPr>
          <w:rFonts w:asciiTheme="majorBidi" w:eastAsia="Calibri" w:hAnsiTheme="majorBidi" w:cstheme="majorBidi"/>
          <w:color w:val="000000" w:themeColor="text1"/>
          <w:sz w:val="24"/>
          <w:szCs w:val="24"/>
          <w:rtl/>
          <w:rPrChange w:id="7321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  <w:rtl/>
            </w:rPr>
          </w:rPrChange>
        </w:rPr>
        <w:t>הוספת מנהל חנות לחנות שהוא כבר מנהל החנות ולצפות להודעת שגיאה</w:t>
      </w:r>
      <w:r w:rsidRPr="00AE4B49">
        <w:rPr>
          <w:rFonts w:asciiTheme="majorBidi" w:eastAsia="Calibri" w:hAnsiTheme="majorBidi" w:cstheme="majorBidi"/>
          <w:color w:val="000000" w:themeColor="text1"/>
          <w:sz w:val="24"/>
          <w:szCs w:val="24"/>
          <w:rPrChange w:id="7322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</w:rPr>
          </w:rPrChange>
        </w:rPr>
        <w:t>.</w:t>
      </w:r>
    </w:p>
    <w:p w14:paraId="091C4D7A" w14:textId="081A4B79" w:rsidR="7219525F" w:rsidRPr="00AE4B49" w:rsidRDefault="4EC562E9" w:rsidP="29848E68">
      <w:pPr>
        <w:rPr>
          <w:rFonts w:asciiTheme="majorBidi" w:eastAsia="Calibri" w:hAnsiTheme="majorBidi" w:cstheme="majorBidi"/>
          <w:color w:val="000000" w:themeColor="text1"/>
          <w:sz w:val="24"/>
          <w:szCs w:val="24"/>
          <w:rtl/>
          <w:rPrChange w:id="7323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  <w:rtl/>
            </w:rPr>
          </w:rPrChange>
        </w:rPr>
      </w:pPr>
      <w:r w:rsidRPr="00AE4B49">
        <w:rPr>
          <w:rFonts w:asciiTheme="majorBidi" w:hAnsiTheme="majorBidi" w:cstheme="majorBidi"/>
          <w:noProof/>
          <w:rPrChange w:id="7324" w:author="yara ahmad" w:date="2021-04-18T08:34:00Z">
            <w:rPr>
              <w:noProof/>
            </w:rPr>
          </w:rPrChange>
        </w:rPr>
        <w:drawing>
          <wp:inline distT="0" distB="0" distL="0" distR="0" wp14:anchorId="0B16BD2F" wp14:editId="6AC361C6">
            <wp:extent cx="6303147" cy="2705100"/>
            <wp:effectExtent l="0" t="0" r="0" b="0"/>
            <wp:docPr id="1663976148" name="Picture 1663976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3147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19177" w14:textId="0D130425" w:rsidR="29848E68" w:rsidRPr="00AE4B49" w:rsidRDefault="29848E68" w:rsidP="29848E68">
      <w:pPr>
        <w:rPr>
          <w:rFonts w:asciiTheme="majorBidi" w:eastAsia="Calibri" w:hAnsiTheme="majorBidi" w:cstheme="majorBidi"/>
          <w:color w:val="000000" w:themeColor="text1"/>
          <w:sz w:val="24"/>
          <w:szCs w:val="24"/>
          <w:rPrChange w:id="7325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</w:rPr>
          </w:rPrChange>
        </w:rPr>
      </w:pPr>
    </w:p>
    <w:p w14:paraId="2D92C20E" w14:textId="722B58EB" w:rsidR="00B031AC" w:rsidRPr="00AE4B49" w:rsidRDefault="00B031AC" w:rsidP="29848E68">
      <w:pPr>
        <w:rPr>
          <w:rFonts w:asciiTheme="majorBidi" w:eastAsia="Calibri" w:hAnsiTheme="majorBidi" w:cstheme="majorBidi"/>
          <w:color w:val="000000" w:themeColor="text1"/>
          <w:sz w:val="24"/>
          <w:szCs w:val="24"/>
          <w:rPrChange w:id="7326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</w:rPr>
          </w:rPrChange>
        </w:rPr>
      </w:pPr>
    </w:p>
    <w:p w14:paraId="03FF144E" w14:textId="6BBA9B39" w:rsidR="00B031AC" w:rsidRPr="00AE4B49" w:rsidRDefault="00B031AC" w:rsidP="29848E68">
      <w:pPr>
        <w:rPr>
          <w:rFonts w:asciiTheme="majorBidi" w:eastAsia="Calibri" w:hAnsiTheme="majorBidi" w:cstheme="majorBidi"/>
          <w:color w:val="000000" w:themeColor="text1"/>
          <w:sz w:val="24"/>
          <w:szCs w:val="24"/>
          <w:rPrChange w:id="7327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</w:rPr>
          </w:rPrChange>
        </w:rPr>
      </w:pPr>
    </w:p>
    <w:p w14:paraId="70E1BDF5" w14:textId="1F4161B5" w:rsidR="00B031AC" w:rsidRPr="00AE4B49" w:rsidRDefault="00B031AC" w:rsidP="29848E68">
      <w:pPr>
        <w:rPr>
          <w:rFonts w:asciiTheme="majorBidi" w:eastAsia="Calibri" w:hAnsiTheme="majorBidi" w:cstheme="majorBidi"/>
          <w:color w:val="000000" w:themeColor="text1"/>
          <w:sz w:val="24"/>
          <w:szCs w:val="24"/>
          <w:rPrChange w:id="7328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</w:rPr>
          </w:rPrChange>
        </w:rPr>
      </w:pPr>
    </w:p>
    <w:p w14:paraId="2A4E206A" w14:textId="123E5D2D" w:rsidR="00B031AC" w:rsidRPr="00AE4B49" w:rsidRDefault="00B031AC" w:rsidP="29848E68">
      <w:pPr>
        <w:rPr>
          <w:rFonts w:asciiTheme="majorBidi" w:eastAsia="Calibri" w:hAnsiTheme="majorBidi" w:cstheme="majorBidi"/>
          <w:color w:val="000000" w:themeColor="text1"/>
          <w:sz w:val="24"/>
          <w:szCs w:val="24"/>
          <w:rPrChange w:id="7329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</w:rPr>
          </w:rPrChange>
        </w:rPr>
      </w:pPr>
    </w:p>
    <w:p w14:paraId="7D893294" w14:textId="77777777" w:rsidR="00B031AC" w:rsidRPr="00AE4B49" w:rsidRDefault="00B031AC" w:rsidP="29848E68">
      <w:pPr>
        <w:rPr>
          <w:rFonts w:asciiTheme="majorBidi" w:eastAsia="Calibri" w:hAnsiTheme="majorBidi" w:cstheme="majorBidi"/>
          <w:color w:val="000000" w:themeColor="text1"/>
          <w:sz w:val="24"/>
          <w:szCs w:val="24"/>
          <w:rtl/>
          <w:rPrChange w:id="7330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  <w:rtl/>
            </w:rPr>
          </w:rPrChange>
        </w:rPr>
      </w:pPr>
    </w:p>
    <w:p w14:paraId="5C212536" w14:textId="4B66718B" w:rsidR="7219525F" w:rsidRPr="00AE4B49" w:rsidRDefault="7A87A015" w:rsidP="14BA959A">
      <w:pPr>
        <w:rPr>
          <w:rFonts w:asciiTheme="majorBidi" w:eastAsia="Calibri" w:hAnsiTheme="majorBidi" w:cstheme="majorBidi"/>
          <w:sz w:val="24"/>
          <w:szCs w:val="24"/>
          <w:u w:val="single"/>
          <w:rtl/>
          <w:rPrChange w:id="7331" w:author="yara ahmad" w:date="2021-04-18T08:34:00Z">
            <w:rPr>
              <w:rFonts w:ascii="Calibri" w:eastAsia="Calibri" w:hAnsi="Calibri" w:cs="Calibri"/>
              <w:sz w:val="24"/>
              <w:szCs w:val="24"/>
              <w:u w:val="single"/>
              <w:rtl/>
            </w:rPr>
          </w:rPrChange>
        </w:rPr>
      </w:pPr>
      <w:proofErr w:type="gramStart"/>
      <w:r w:rsidRPr="00AE4B49">
        <w:rPr>
          <w:rFonts w:asciiTheme="majorBidi" w:eastAsia="Calibri" w:hAnsiTheme="majorBidi" w:cstheme="majorBidi"/>
          <w:sz w:val="24"/>
          <w:szCs w:val="24"/>
          <w:u w:val="single"/>
          <w:rPrChange w:id="7332" w:author="yara ahmad" w:date="2021-04-18T08:34:00Z">
            <w:rPr>
              <w:rFonts w:ascii="Calibri" w:eastAsia="Calibri" w:hAnsi="Calibri" w:cs="Calibri"/>
              <w:sz w:val="24"/>
              <w:szCs w:val="24"/>
              <w:u w:val="single"/>
            </w:rPr>
          </w:rPrChange>
        </w:rPr>
        <w:t>4.6)</w:t>
      </w:r>
      <w:r w:rsidRPr="00AE4B49">
        <w:rPr>
          <w:rFonts w:asciiTheme="majorBidi" w:eastAsia="Calibri" w:hAnsiTheme="majorBidi" w:cstheme="majorBidi"/>
          <w:sz w:val="24"/>
          <w:szCs w:val="24"/>
          <w:u w:val="single"/>
          <w:rtl/>
          <w:rPrChange w:id="7333" w:author="yara ahmad" w:date="2021-04-18T08:34:00Z">
            <w:rPr>
              <w:rFonts w:ascii="Calibri" w:eastAsia="Calibri" w:hAnsi="Calibri" w:cs="Calibri"/>
              <w:sz w:val="24"/>
              <w:szCs w:val="24"/>
              <w:u w:val="single"/>
              <w:rtl/>
            </w:rPr>
          </w:rPrChange>
        </w:rPr>
        <w:t>עדכון</w:t>
      </w:r>
      <w:proofErr w:type="gramEnd"/>
      <w:r w:rsidRPr="00AE4B49">
        <w:rPr>
          <w:rFonts w:asciiTheme="majorBidi" w:eastAsia="Calibri" w:hAnsiTheme="majorBidi" w:cstheme="majorBidi"/>
          <w:sz w:val="24"/>
          <w:szCs w:val="24"/>
          <w:u w:val="single"/>
          <w:rtl/>
          <w:rPrChange w:id="7334" w:author="yara ahmad" w:date="2021-04-18T08:34:00Z">
            <w:rPr>
              <w:rFonts w:ascii="Calibri" w:eastAsia="Calibri" w:hAnsi="Calibri" w:cs="Calibri"/>
              <w:sz w:val="24"/>
              <w:szCs w:val="24"/>
              <w:u w:val="single"/>
              <w:rtl/>
            </w:rPr>
          </w:rPrChange>
        </w:rPr>
        <w:t xml:space="preserve"> הרשאות מנהל חנות</w:t>
      </w:r>
      <w:r w:rsidRPr="00AE4B49">
        <w:rPr>
          <w:rFonts w:asciiTheme="majorBidi" w:eastAsia="Calibri" w:hAnsiTheme="majorBidi" w:cstheme="majorBidi"/>
          <w:sz w:val="24"/>
          <w:szCs w:val="24"/>
          <w:u w:val="single"/>
          <w:rPrChange w:id="7335" w:author="yara ahmad" w:date="2021-04-18T08:34:00Z">
            <w:rPr>
              <w:rFonts w:ascii="Calibri" w:eastAsia="Calibri" w:hAnsi="Calibri" w:cs="Calibri"/>
              <w:sz w:val="24"/>
              <w:szCs w:val="24"/>
              <w:u w:val="single"/>
            </w:rPr>
          </w:rPrChange>
        </w:rPr>
        <w:t>:</w:t>
      </w:r>
    </w:p>
    <w:p w14:paraId="4B971CCF" w14:textId="071E9C89" w:rsidR="7219525F" w:rsidRPr="00AE4B49" w:rsidRDefault="7A87A015" w:rsidP="14BA959A">
      <w:pPr>
        <w:rPr>
          <w:rFonts w:asciiTheme="majorBidi" w:eastAsia="Calibri" w:hAnsiTheme="majorBidi" w:cstheme="majorBidi"/>
          <w:color w:val="000000" w:themeColor="text1"/>
          <w:sz w:val="24"/>
          <w:szCs w:val="24"/>
          <w:rPrChange w:id="7336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</w:rPr>
          </w:rPrChange>
        </w:rPr>
      </w:pPr>
      <w:r w:rsidRPr="00AE4B49">
        <w:rPr>
          <w:rFonts w:asciiTheme="majorBidi" w:eastAsia="Calibri" w:hAnsiTheme="majorBidi" w:cstheme="majorBidi"/>
          <w:color w:val="000000" w:themeColor="text1"/>
          <w:sz w:val="24"/>
          <w:szCs w:val="24"/>
          <w:rPrChange w:id="7337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</w:rPr>
          </w:rPrChange>
        </w:rPr>
        <w:t xml:space="preserve"> </w:t>
      </w:r>
      <w:r w:rsidRPr="00AE4B49">
        <w:rPr>
          <w:rFonts w:asciiTheme="majorBidi" w:eastAsia="Calibri" w:hAnsiTheme="majorBidi" w:cstheme="majorBidi"/>
          <w:color w:val="000000" w:themeColor="text1"/>
          <w:sz w:val="24"/>
          <w:szCs w:val="24"/>
          <w:u w:val="single"/>
          <w:rtl/>
          <w:rPrChange w:id="7338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  <w:u w:val="single"/>
              <w:rtl/>
            </w:rPr>
          </w:rPrChange>
        </w:rPr>
        <w:t xml:space="preserve">שחקנים: </w:t>
      </w:r>
      <w:r w:rsidR="2BC670B8" w:rsidRPr="00AE4B49">
        <w:rPr>
          <w:rFonts w:asciiTheme="majorBidi" w:eastAsia="Calibri" w:hAnsiTheme="majorBidi" w:cstheme="majorBidi"/>
          <w:color w:val="000000" w:themeColor="text1"/>
          <w:sz w:val="24"/>
          <w:szCs w:val="24"/>
          <w:rtl/>
          <w:rPrChange w:id="7339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  <w:rtl/>
            </w:rPr>
          </w:rPrChange>
        </w:rPr>
        <w:t>בעל חנות</w:t>
      </w:r>
      <w:r w:rsidRPr="00AE4B49">
        <w:rPr>
          <w:rFonts w:asciiTheme="majorBidi" w:eastAsia="Calibri" w:hAnsiTheme="majorBidi" w:cstheme="majorBidi"/>
          <w:color w:val="000000" w:themeColor="text1"/>
          <w:sz w:val="24"/>
          <w:szCs w:val="24"/>
          <w:rtl/>
          <w:rPrChange w:id="7340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  <w:rtl/>
            </w:rPr>
          </w:rPrChange>
        </w:rPr>
        <w:t>, מערכת</w:t>
      </w:r>
      <w:r w:rsidR="7219525F" w:rsidRPr="00AE4B49">
        <w:rPr>
          <w:rFonts w:asciiTheme="majorBidi" w:hAnsiTheme="majorBidi" w:cstheme="majorBidi"/>
          <w:rPrChange w:id="7341" w:author="yara ahmad" w:date="2021-04-18T08:34:00Z">
            <w:rPr/>
          </w:rPrChange>
        </w:rPr>
        <w:br/>
      </w:r>
      <w:r w:rsidRPr="00AE4B49">
        <w:rPr>
          <w:rFonts w:asciiTheme="majorBidi" w:eastAsia="Calibri" w:hAnsiTheme="majorBidi" w:cstheme="majorBidi"/>
          <w:color w:val="000000" w:themeColor="text1"/>
          <w:sz w:val="24"/>
          <w:szCs w:val="24"/>
          <w:rtl/>
          <w:rPrChange w:id="7342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  <w:rtl/>
            </w:rPr>
          </w:rPrChange>
        </w:rPr>
        <w:t>תנאי קדם</w:t>
      </w:r>
      <w:r w:rsidRPr="00AE4B49">
        <w:rPr>
          <w:rFonts w:asciiTheme="majorBidi" w:eastAsia="Calibri" w:hAnsiTheme="majorBidi" w:cstheme="majorBidi"/>
          <w:color w:val="000000" w:themeColor="text1"/>
          <w:sz w:val="24"/>
          <w:szCs w:val="24"/>
          <w:rPrChange w:id="7343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</w:rPr>
          </w:rPrChange>
        </w:rPr>
        <w:t xml:space="preserve"> -</w:t>
      </w:r>
    </w:p>
    <w:p w14:paraId="4BE17D69" w14:textId="31365A81" w:rsidR="7219525F" w:rsidRPr="00AE4B49" w:rsidRDefault="3CC37EE9" w:rsidP="29848E68">
      <w:pPr>
        <w:pStyle w:val="ListParagraph"/>
        <w:numPr>
          <w:ilvl w:val="0"/>
          <w:numId w:val="17"/>
        </w:numPr>
        <w:rPr>
          <w:rFonts w:asciiTheme="majorBidi" w:eastAsiaTheme="minorEastAsia" w:hAnsiTheme="majorBidi" w:cstheme="majorBidi"/>
          <w:color w:val="000000" w:themeColor="text1"/>
          <w:sz w:val="24"/>
          <w:szCs w:val="24"/>
          <w:rPrChange w:id="7344" w:author="yara ahmad" w:date="2021-04-18T08:34:00Z">
            <w:rPr>
              <w:rFonts w:eastAsiaTheme="minorEastAsia"/>
              <w:color w:val="000000" w:themeColor="text1"/>
              <w:sz w:val="24"/>
              <w:szCs w:val="24"/>
            </w:rPr>
          </w:rPrChange>
        </w:rPr>
      </w:pPr>
      <w:r w:rsidRPr="00AE4B49">
        <w:rPr>
          <w:rFonts w:asciiTheme="majorBidi" w:eastAsia="Calibri" w:hAnsiTheme="majorBidi" w:cstheme="majorBidi"/>
          <w:color w:val="000000" w:themeColor="text1"/>
          <w:sz w:val="24"/>
          <w:szCs w:val="24"/>
          <w:rtl/>
          <w:rPrChange w:id="7345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  <w:rtl/>
            </w:rPr>
          </w:rPrChange>
        </w:rPr>
        <w:t>משתמש חייב להיות מחובר כבעל חנות של החנות שאליה הוא מנסה לבצע את הפעולה</w:t>
      </w:r>
      <w:r w:rsidRPr="00AE4B49">
        <w:rPr>
          <w:rFonts w:asciiTheme="majorBidi" w:eastAsia="Calibri" w:hAnsiTheme="majorBidi" w:cstheme="majorBidi"/>
          <w:color w:val="000000" w:themeColor="text1"/>
          <w:sz w:val="24"/>
          <w:szCs w:val="24"/>
          <w:rPrChange w:id="7346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</w:rPr>
          </w:rPrChange>
        </w:rPr>
        <w:t>.</w:t>
      </w:r>
    </w:p>
    <w:p w14:paraId="3C3052AC" w14:textId="12DE42A7" w:rsidR="2B50C365" w:rsidRPr="00AE4B49" w:rsidRDefault="2B50C365" w:rsidP="29848E68">
      <w:pPr>
        <w:pStyle w:val="ListParagraph"/>
        <w:numPr>
          <w:ilvl w:val="0"/>
          <w:numId w:val="17"/>
        </w:numPr>
        <w:rPr>
          <w:rFonts w:asciiTheme="majorBidi" w:hAnsiTheme="majorBidi" w:cstheme="majorBidi"/>
          <w:color w:val="000000" w:themeColor="text1"/>
          <w:sz w:val="24"/>
          <w:szCs w:val="24"/>
          <w:rPrChange w:id="7347" w:author="yara ahmad" w:date="2021-04-18T08:34:00Z">
            <w:rPr>
              <w:color w:val="000000" w:themeColor="text1"/>
              <w:sz w:val="24"/>
              <w:szCs w:val="24"/>
            </w:rPr>
          </w:rPrChange>
        </w:rPr>
      </w:pPr>
      <w:r w:rsidRPr="00AE4B49">
        <w:rPr>
          <w:rFonts w:asciiTheme="majorBidi" w:eastAsia="Calibri" w:hAnsiTheme="majorBidi" w:cstheme="majorBidi"/>
          <w:color w:val="000000" w:themeColor="text1"/>
          <w:sz w:val="24"/>
          <w:szCs w:val="24"/>
          <w:rtl/>
          <w:rPrChange w:id="7348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  <w:rtl/>
            </w:rPr>
          </w:rPrChange>
        </w:rPr>
        <w:t>המנהל שבעל החנות שמנסה לגשת אליו קיים עבור החנות</w:t>
      </w:r>
      <w:r w:rsidRPr="00AE4B49">
        <w:rPr>
          <w:rFonts w:asciiTheme="majorBidi" w:eastAsia="Calibri" w:hAnsiTheme="majorBidi" w:cstheme="majorBidi"/>
          <w:color w:val="000000" w:themeColor="text1"/>
          <w:sz w:val="24"/>
          <w:szCs w:val="24"/>
          <w:rPrChange w:id="7349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</w:rPr>
          </w:rPrChange>
        </w:rPr>
        <w:t>.</w:t>
      </w:r>
    </w:p>
    <w:p w14:paraId="6E1C9B6B" w14:textId="6F031945" w:rsidR="7219525F" w:rsidRPr="00AE4B49" w:rsidRDefault="7A87A015" w:rsidP="14BA959A">
      <w:pPr>
        <w:rPr>
          <w:rFonts w:asciiTheme="majorBidi" w:hAnsiTheme="majorBidi" w:cstheme="majorBidi"/>
          <w:rPrChange w:id="7350" w:author="yara ahmad" w:date="2021-04-18T08:34:00Z">
            <w:rPr/>
          </w:rPrChange>
        </w:rPr>
      </w:pPr>
      <w:r w:rsidRPr="00AE4B49">
        <w:rPr>
          <w:rFonts w:asciiTheme="majorBidi" w:eastAsia="Calibri" w:hAnsiTheme="majorBidi" w:cstheme="majorBidi"/>
          <w:color w:val="000000" w:themeColor="text1"/>
          <w:sz w:val="24"/>
          <w:szCs w:val="24"/>
          <w:u w:val="single"/>
          <w:rtl/>
          <w:rPrChange w:id="7351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  <w:u w:val="single"/>
              <w:rtl/>
            </w:rPr>
          </w:rPrChange>
        </w:rPr>
        <w:t>תנאי בתר -</w:t>
      </w:r>
      <w:r w:rsidRPr="00AE4B49">
        <w:rPr>
          <w:rFonts w:asciiTheme="majorBidi" w:eastAsia="Calibri" w:hAnsiTheme="majorBidi" w:cstheme="majorBidi"/>
          <w:color w:val="000000" w:themeColor="text1"/>
          <w:sz w:val="24"/>
          <w:szCs w:val="24"/>
          <w:u w:val="single"/>
          <w:rPrChange w:id="7352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  <w:u w:val="single"/>
            </w:rPr>
          </w:rPrChange>
        </w:rPr>
        <w:t xml:space="preserve"> </w:t>
      </w:r>
    </w:p>
    <w:p w14:paraId="08B120B3" w14:textId="6554DBF4" w:rsidR="7219525F" w:rsidRPr="00AE4B49" w:rsidRDefault="7A87A015" w:rsidP="14BA959A">
      <w:pPr>
        <w:pStyle w:val="ListParagraph"/>
        <w:numPr>
          <w:ilvl w:val="0"/>
          <w:numId w:val="18"/>
        </w:numPr>
        <w:rPr>
          <w:rFonts w:asciiTheme="majorBidi" w:eastAsiaTheme="minorEastAsia" w:hAnsiTheme="majorBidi" w:cstheme="majorBidi"/>
          <w:color w:val="000000" w:themeColor="text1"/>
          <w:sz w:val="24"/>
          <w:szCs w:val="24"/>
          <w:rPrChange w:id="7353" w:author="yara ahmad" w:date="2021-04-18T08:34:00Z">
            <w:rPr>
              <w:rFonts w:eastAsiaTheme="minorEastAsia"/>
              <w:color w:val="000000" w:themeColor="text1"/>
              <w:sz w:val="24"/>
              <w:szCs w:val="24"/>
            </w:rPr>
          </w:rPrChange>
        </w:rPr>
      </w:pPr>
      <w:r w:rsidRPr="00AE4B49">
        <w:rPr>
          <w:rFonts w:asciiTheme="majorBidi" w:eastAsia="Calibri" w:hAnsiTheme="majorBidi" w:cstheme="majorBidi"/>
          <w:color w:val="000000" w:themeColor="text1"/>
          <w:sz w:val="24"/>
          <w:szCs w:val="24"/>
          <w:rtl/>
          <w:rPrChange w:id="7354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  <w:rtl/>
            </w:rPr>
          </w:rPrChange>
        </w:rPr>
        <w:t xml:space="preserve">הרשאות המנהל </w:t>
      </w:r>
      <w:r w:rsidR="3EDF2734" w:rsidRPr="00AE4B49">
        <w:rPr>
          <w:rFonts w:asciiTheme="majorBidi" w:eastAsia="Calibri" w:hAnsiTheme="majorBidi" w:cstheme="majorBidi"/>
          <w:color w:val="000000" w:themeColor="text1"/>
          <w:sz w:val="24"/>
          <w:szCs w:val="24"/>
          <w:rtl/>
          <w:rPrChange w:id="7355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  <w:rtl/>
            </w:rPr>
          </w:rPrChange>
        </w:rPr>
        <w:t>מתעדכנות</w:t>
      </w:r>
      <w:r w:rsidR="3EDF2734" w:rsidRPr="00AE4B49">
        <w:rPr>
          <w:rFonts w:asciiTheme="majorBidi" w:eastAsia="Calibri" w:hAnsiTheme="majorBidi" w:cstheme="majorBidi"/>
          <w:color w:val="000000" w:themeColor="text1"/>
          <w:sz w:val="24"/>
          <w:szCs w:val="24"/>
          <w:rPrChange w:id="7356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</w:rPr>
          </w:rPrChange>
        </w:rPr>
        <w:t>.</w:t>
      </w:r>
    </w:p>
    <w:p w14:paraId="15227F10" w14:textId="79BF8AE6" w:rsidR="7219525F" w:rsidRPr="00AE4B49" w:rsidRDefault="7A87A015" w:rsidP="14BA959A">
      <w:pPr>
        <w:rPr>
          <w:rFonts w:asciiTheme="majorBidi" w:hAnsiTheme="majorBidi" w:cstheme="majorBidi"/>
          <w:rPrChange w:id="7357" w:author="yara ahmad" w:date="2021-04-18T08:34:00Z">
            <w:rPr/>
          </w:rPrChange>
        </w:rPr>
      </w:pPr>
      <w:r w:rsidRPr="00AE4B49">
        <w:rPr>
          <w:rFonts w:asciiTheme="majorBidi" w:eastAsia="Calibri" w:hAnsiTheme="majorBidi" w:cstheme="majorBidi"/>
          <w:color w:val="000000" w:themeColor="text1"/>
          <w:sz w:val="24"/>
          <w:szCs w:val="24"/>
          <w:u w:val="single"/>
          <w:rtl/>
          <w:rPrChange w:id="7358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  <w:u w:val="single"/>
              <w:rtl/>
            </w:rPr>
          </w:rPrChange>
        </w:rPr>
        <w:t xml:space="preserve">פרמטרים: </w:t>
      </w:r>
      <w:r w:rsidR="01FD2D90" w:rsidRPr="00AE4B49">
        <w:rPr>
          <w:rFonts w:asciiTheme="majorBidi" w:eastAsia="Calibri" w:hAnsiTheme="majorBidi" w:cstheme="majorBidi"/>
          <w:color w:val="000000" w:themeColor="text1"/>
          <w:sz w:val="24"/>
          <w:szCs w:val="24"/>
          <w:rtl/>
          <w:rPrChange w:id="7359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  <w:rtl/>
            </w:rPr>
          </w:rPrChange>
        </w:rPr>
        <w:t>שם</w:t>
      </w:r>
      <w:r w:rsidRPr="00AE4B49">
        <w:rPr>
          <w:rFonts w:asciiTheme="majorBidi" w:eastAsia="Calibri" w:hAnsiTheme="majorBidi" w:cstheme="majorBidi"/>
          <w:color w:val="000000" w:themeColor="text1"/>
          <w:sz w:val="24"/>
          <w:szCs w:val="24"/>
          <w:rtl/>
          <w:rPrChange w:id="7360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  <w:rtl/>
            </w:rPr>
          </w:rPrChange>
        </w:rPr>
        <w:t xml:space="preserve"> משתמש,</w:t>
      </w:r>
      <w:r w:rsidR="51A3FF97" w:rsidRPr="00AE4B49">
        <w:rPr>
          <w:rFonts w:asciiTheme="majorBidi" w:eastAsia="Calibri" w:hAnsiTheme="majorBidi" w:cstheme="majorBidi"/>
          <w:color w:val="000000" w:themeColor="text1"/>
          <w:sz w:val="24"/>
          <w:szCs w:val="24"/>
          <w:rtl/>
          <w:rPrChange w:id="7361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  <w:rtl/>
            </w:rPr>
          </w:rPrChange>
        </w:rPr>
        <w:t xml:space="preserve"> </w:t>
      </w:r>
      <w:r w:rsidR="4147A084" w:rsidRPr="00AE4B49">
        <w:rPr>
          <w:rFonts w:asciiTheme="majorBidi" w:eastAsia="Calibri" w:hAnsiTheme="majorBidi" w:cstheme="majorBidi"/>
          <w:color w:val="000000" w:themeColor="text1"/>
          <w:sz w:val="24"/>
          <w:szCs w:val="24"/>
          <w:rtl/>
          <w:rPrChange w:id="7362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  <w:rtl/>
            </w:rPr>
          </w:rPrChange>
        </w:rPr>
        <w:t>שם</w:t>
      </w:r>
      <w:r w:rsidRPr="00AE4B49">
        <w:rPr>
          <w:rFonts w:asciiTheme="majorBidi" w:eastAsia="Calibri" w:hAnsiTheme="majorBidi" w:cstheme="majorBidi"/>
          <w:color w:val="000000" w:themeColor="text1"/>
          <w:sz w:val="24"/>
          <w:szCs w:val="24"/>
          <w:rtl/>
          <w:rPrChange w:id="7363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  <w:rtl/>
            </w:rPr>
          </w:rPrChange>
        </w:rPr>
        <w:t xml:space="preserve"> משתמש </w:t>
      </w:r>
      <w:r w:rsidR="3671B6D6" w:rsidRPr="00AE4B49">
        <w:rPr>
          <w:rFonts w:asciiTheme="majorBidi" w:eastAsia="Calibri" w:hAnsiTheme="majorBidi" w:cstheme="majorBidi"/>
          <w:color w:val="000000" w:themeColor="text1"/>
          <w:sz w:val="24"/>
          <w:szCs w:val="24"/>
          <w:rtl/>
          <w:rPrChange w:id="7364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  <w:rtl/>
            </w:rPr>
          </w:rPrChange>
        </w:rPr>
        <w:t>(</w:t>
      </w:r>
      <w:r w:rsidRPr="00AE4B49">
        <w:rPr>
          <w:rFonts w:asciiTheme="majorBidi" w:eastAsia="Calibri" w:hAnsiTheme="majorBidi" w:cstheme="majorBidi"/>
          <w:color w:val="000000" w:themeColor="text1"/>
          <w:sz w:val="24"/>
          <w:szCs w:val="24"/>
          <w:rtl/>
          <w:rPrChange w:id="7365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  <w:rtl/>
            </w:rPr>
          </w:rPrChange>
        </w:rPr>
        <w:t xml:space="preserve">עבורו </w:t>
      </w:r>
      <w:r w:rsidR="059203EE" w:rsidRPr="00AE4B49">
        <w:rPr>
          <w:rFonts w:asciiTheme="majorBidi" w:eastAsia="Calibri" w:hAnsiTheme="majorBidi" w:cstheme="majorBidi"/>
          <w:color w:val="000000" w:themeColor="text1"/>
          <w:sz w:val="24"/>
          <w:szCs w:val="24"/>
          <w:rtl/>
          <w:rPrChange w:id="7366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  <w:rtl/>
            </w:rPr>
          </w:rPrChange>
        </w:rPr>
        <w:t>רוצים לעדכן את ה</w:t>
      </w:r>
      <w:r w:rsidRPr="00AE4B49">
        <w:rPr>
          <w:rFonts w:asciiTheme="majorBidi" w:eastAsia="Calibri" w:hAnsiTheme="majorBidi" w:cstheme="majorBidi"/>
          <w:color w:val="000000" w:themeColor="text1"/>
          <w:sz w:val="24"/>
          <w:szCs w:val="24"/>
          <w:rtl/>
          <w:rPrChange w:id="7367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  <w:rtl/>
            </w:rPr>
          </w:rPrChange>
        </w:rPr>
        <w:t>הרשאות</w:t>
      </w:r>
      <w:r w:rsidR="2A141F79" w:rsidRPr="00AE4B49">
        <w:rPr>
          <w:rFonts w:asciiTheme="majorBidi" w:eastAsia="Calibri" w:hAnsiTheme="majorBidi" w:cstheme="majorBidi"/>
          <w:color w:val="000000" w:themeColor="text1"/>
          <w:sz w:val="24"/>
          <w:szCs w:val="24"/>
          <w:rtl/>
          <w:rPrChange w:id="7368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  <w:rtl/>
            </w:rPr>
          </w:rPrChange>
        </w:rPr>
        <w:t>)</w:t>
      </w:r>
      <w:r w:rsidRPr="00AE4B49">
        <w:rPr>
          <w:rFonts w:asciiTheme="majorBidi" w:eastAsia="Calibri" w:hAnsiTheme="majorBidi" w:cstheme="majorBidi"/>
          <w:color w:val="000000" w:themeColor="text1"/>
          <w:sz w:val="24"/>
          <w:szCs w:val="24"/>
          <w:rtl/>
          <w:rPrChange w:id="7369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  <w:rtl/>
            </w:rPr>
          </w:rPrChange>
        </w:rPr>
        <w:t xml:space="preserve">, </w:t>
      </w:r>
      <w:r w:rsidR="198C52C6" w:rsidRPr="00AE4B49">
        <w:rPr>
          <w:rFonts w:asciiTheme="majorBidi" w:eastAsia="Calibri" w:hAnsiTheme="majorBidi" w:cstheme="majorBidi"/>
          <w:color w:val="000000" w:themeColor="text1"/>
          <w:sz w:val="24"/>
          <w:szCs w:val="24"/>
          <w:rtl/>
          <w:rPrChange w:id="7370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  <w:rtl/>
            </w:rPr>
          </w:rPrChange>
        </w:rPr>
        <w:t>שם</w:t>
      </w:r>
      <w:r w:rsidRPr="00AE4B49">
        <w:rPr>
          <w:rFonts w:asciiTheme="majorBidi" w:eastAsia="Calibri" w:hAnsiTheme="majorBidi" w:cstheme="majorBidi"/>
          <w:color w:val="000000" w:themeColor="text1"/>
          <w:sz w:val="24"/>
          <w:szCs w:val="24"/>
          <w:rtl/>
          <w:rPrChange w:id="7371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  <w:rtl/>
            </w:rPr>
          </w:rPrChange>
        </w:rPr>
        <w:t xml:space="preserve"> חנות, הרשאות חדשות</w:t>
      </w:r>
      <w:r w:rsidRPr="00AE4B49">
        <w:rPr>
          <w:rFonts w:asciiTheme="majorBidi" w:eastAsia="Calibri" w:hAnsiTheme="majorBidi" w:cstheme="majorBidi"/>
          <w:color w:val="000000" w:themeColor="text1"/>
          <w:sz w:val="24"/>
          <w:szCs w:val="24"/>
          <w:rPrChange w:id="7372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</w:rPr>
          </w:rPrChange>
        </w:rPr>
        <w:t>.</w:t>
      </w:r>
    </w:p>
    <w:p w14:paraId="1E4365B4" w14:textId="1D5DC071" w:rsidR="7219525F" w:rsidRPr="00AE4B49" w:rsidRDefault="7A87A015" w:rsidP="14BA959A">
      <w:pPr>
        <w:rPr>
          <w:rFonts w:asciiTheme="majorBidi" w:hAnsiTheme="majorBidi" w:cstheme="majorBidi"/>
          <w:rPrChange w:id="7373" w:author="yara ahmad" w:date="2021-04-18T08:34:00Z">
            <w:rPr/>
          </w:rPrChange>
        </w:rPr>
      </w:pPr>
      <w:r w:rsidRPr="00AE4B49">
        <w:rPr>
          <w:rFonts w:asciiTheme="majorBidi" w:eastAsia="Calibri" w:hAnsiTheme="majorBidi" w:cstheme="majorBidi"/>
          <w:i/>
          <w:iCs/>
          <w:color w:val="000000" w:themeColor="text1"/>
          <w:sz w:val="24"/>
          <w:szCs w:val="24"/>
          <w:u w:val="single"/>
          <w:rtl/>
          <w:rPrChange w:id="7374" w:author="yara ahmad" w:date="2021-04-18T08:34:00Z">
            <w:rPr>
              <w:rFonts w:ascii="Calibri" w:eastAsia="Calibri" w:hAnsi="Calibri" w:cs="Calibri"/>
              <w:i/>
              <w:iCs/>
              <w:color w:val="000000" w:themeColor="text1"/>
              <w:sz w:val="24"/>
              <w:szCs w:val="24"/>
              <w:u w:val="single"/>
              <w:rtl/>
            </w:rPr>
          </w:rPrChange>
        </w:rPr>
        <w:t>תהליך התרחיש</w:t>
      </w:r>
      <w:r w:rsidRPr="00AE4B49">
        <w:rPr>
          <w:rFonts w:asciiTheme="majorBidi" w:eastAsia="Calibri" w:hAnsiTheme="majorBidi" w:cstheme="majorBidi"/>
          <w:i/>
          <w:iCs/>
          <w:color w:val="000000" w:themeColor="text1"/>
          <w:sz w:val="24"/>
          <w:szCs w:val="24"/>
          <w:u w:val="single"/>
          <w:rPrChange w:id="7375" w:author="yara ahmad" w:date="2021-04-18T08:34:00Z">
            <w:rPr>
              <w:rFonts w:ascii="Calibri" w:eastAsia="Calibri" w:hAnsi="Calibri" w:cs="Calibri"/>
              <w:i/>
              <w:iCs/>
              <w:color w:val="000000" w:themeColor="text1"/>
              <w:sz w:val="24"/>
              <w:szCs w:val="24"/>
              <w:u w:val="single"/>
            </w:rPr>
          </w:rPrChange>
        </w:rPr>
        <w:t>:</w:t>
      </w:r>
    </w:p>
    <w:p w14:paraId="0F0AE4D8" w14:textId="378C7B46" w:rsidR="7219525F" w:rsidRPr="00AE4B49" w:rsidRDefault="7A87A015" w:rsidP="29848E68">
      <w:pPr>
        <w:pStyle w:val="ListParagraph"/>
        <w:numPr>
          <w:ilvl w:val="0"/>
          <w:numId w:val="16"/>
        </w:numPr>
        <w:rPr>
          <w:rFonts w:asciiTheme="majorBidi" w:eastAsiaTheme="minorEastAsia" w:hAnsiTheme="majorBidi" w:cstheme="majorBidi"/>
          <w:color w:val="000000" w:themeColor="text1"/>
          <w:sz w:val="24"/>
          <w:szCs w:val="24"/>
          <w:rPrChange w:id="7376" w:author="yara ahmad" w:date="2021-04-18T08:34:00Z">
            <w:rPr>
              <w:rFonts w:eastAsiaTheme="minorEastAsia"/>
              <w:color w:val="000000" w:themeColor="text1"/>
              <w:sz w:val="24"/>
              <w:szCs w:val="24"/>
            </w:rPr>
          </w:rPrChange>
        </w:rPr>
      </w:pPr>
      <w:r w:rsidRPr="00AE4B49">
        <w:rPr>
          <w:rFonts w:asciiTheme="majorBidi" w:eastAsia="Calibri" w:hAnsiTheme="majorBidi" w:cstheme="majorBidi"/>
          <w:color w:val="000000" w:themeColor="text1"/>
          <w:sz w:val="24"/>
          <w:szCs w:val="24"/>
          <w:rtl/>
          <w:rPrChange w:id="7377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  <w:rtl/>
            </w:rPr>
          </w:rPrChange>
        </w:rPr>
        <w:t>בעל החנות: מבקש</w:t>
      </w:r>
      <w:r w:rsidR="4794D513" w:rsidRPr="00AE4B49">
        <w:rPr>
          <w:rFonts w:asciiTheme="majorBidi" w:eastAsia="Calibri" w:hAnsiTheme="majorBidi" w:cstheme="majorBidi"/>
          <w:color w:val="000000" w:themeColor="text1"/>
          <w:sz w:val="24"/>
          <w:szCs w:val="24"/>
          <w:rtl/>
          <w:rPrChange w:id="7378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  <w:rtl/>
            </w:rPr>
          </w:rPrChange>
        </w:rPr>
        <w:t xml:space="preserve"> לקבל</w:t>
      </w:r>
      <w:r w:rsidRPr="00AE4B49">
        <w:rPr>
          <w:rFonts w:asciiTheme="majorBidi" w:eastAsia="Calibri" w:hAnsiTheme="majorBidi" w:cstheme="majorBidi"/>
          <w:color w:val="000000" w:themeColor="text1"/>
          <w:sz w:val="24"/>
          <w:szCs w:val="24"/>
          <w:rtl/>
          <w:rPrChange w:id="7379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  <w:rtl/>
            </w:rPr>
          </w:rPrChange>
        </w:rPr>
        <w:t xml:space="preserve"> הרשאות למנהל </w:t>
      </w:r>
      <w:proofErr w:type="spellStart"/>
      <w:r w:rsidRPr="00AE4B49">
        <w:rPr>
          <w:rFonts w:asciiTheme="majorBidi" w:eastAsia="Calibri" w:hAnsiTheme="majorBidi" w:cstheme="majorBidi"/>
          <w:color w:val="000000" w:themeColor="text1"/>
          <w:sz w:val="24"/>
          <w:szCs w:val="24"/>
          <w:rtl/>
          <w:rPrChange w:id="7380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  <w:rtl/>
            </w:rPr>
          </w:rPrChange>
        </w:rPr>
        <w:t>מסויים</w:t>
      </w:r>
      <w:proofErr w:type="spellEnd"/>
    </w:p>
    <w:p w14:paraId="37EB4BAC" w14:textId="6B8B8272" w:rsidR="7219525F" w:rsidRPr="00AE4B49" w:rsidRDefault="7A87A015" w:rsidP="14BA959A">
      <w:pPr>
        <w:pStyle w:val="ListParagraph"/>
        <w:numPr>
          <w:ilvl w:val="0"/>
          <w:numId w:val="16"/>
        </w:numPr>
        <w:rPr>
          <w:rFonts w:asciiTheme="majorBidi" w:eastAsiaTheme="minorEastAsia" w:hAnsiTheme="majorBidi" w:cstheme="majorBidi"/>
          <w:color w:val="000000" w:themeColor="text1"/>
          <w:sz w:val="24"/>
          <w:szCs w:val="24"/>
          <w:rPrChange w:id="7381" w:author="yara ahmad" w:date="2021-04-18T08:34:00Z">
            <w:rPr>
              <w:rFonts w:eastAsiaTheme="minorEastAsia"/>
              <w:color w:val="000000" w:themeColor="text1"/>
              <w:sz w:val="24"/>
              <w:szCs w:val="24"/>
            </w:rPr>
          </w:rPrChange>
        </w:rPr>
      </w:pPr>
      <w:r w:rsidRPr="00AE4B49">
        <w:rPr>
          <w:rFonts w:asciiTheme="majorBidi" w:eastAsia="Calibri" w:hAnsiTheme="majorBidi" w:cstheme="majorBidi"/>
          <w:color w:val="000000" w:themeColor="text1"/>
          <w:sz w:val="24"/>
          <w:szCs w:val="24"/>
          <w:rtl/>
          <w:rPrChange w:id="7382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  <w:rtl/>
            </w:rPr>
          </w:rPrChange>
        </w:rPr>
        <w:t xml:space="preserve">מערכת: בודקת שלבעל החנות </w:t>
      </w:r>
      <w:r w:rsidR="0ED1D9FA" w:rsidRPr="00AE4B49">
        <w:rPr>
          <w:rFonts w:asciiTheme="majorBidi" w:eastAsia="Calibri" w:hAnsiTheme="majorBidi" w:cstheme="majorBidi"/>
          <w:color w:val="000000" w:themeColor="text1"/>
          <w:sz w:val="24"/>
          <w:szCs w:val="24"/>
          <w:rtl/>
          <w:rPrChange w:id="7383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  <w:rtl/>
            </w:rPr>
          </w:rPrChange>
        </w:rPr>
        <w:t xml:space="preserve">אכן מינה את ההתנהלות למנהל </w:t>
      </w:r>
      <w:proofErr w:type="spellStart"/>
      <w:r w:rsidR="0ED1D9FA" w:rsidRPr="00AE4B49">
        <w:rPr>
          <w:rFonts w:asciiTheme="majorBidi" w:eastAsia="Calibri" w:hAnsiTheme="majorBidi" w:cstheme="majorBidi"/>
          <w:color w:val="000000" w:themeColor="text1"/>
          <w:sz w:val="24"/>
          <w:szCs w:val="24"/>
          <w:rtl/>
          <w:rPrChange w:id="7384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  <w:rtl/>
            </w:rPr>
          </w:rPrChange>
        </w:rPr>
        <w:t>המסויים</w:t>
      </w:r>
      <w:proofErr w:type="spellEnd"/>
      <w:r w:rsidR="0ED1D9FA" w:rsidRPr="00AE4B49">
        <w:rPr>
          <w:rFonts w:asciiTheme="majorBidi" w:eastAsia="Calibri" w:hAnsiTheme="majorBidi" w:cstheme="majorBidi"/>
          <w:color w:val="000000" w:themeColor="text1"/>
          <w:sz w:val="24"/>
          <w:szCs w:val="24"/>
          <w:rPrChange w:id="7385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</w:rPr>
          </w:rPrChange>
        </w:rPr>
        <w:t>.</w:t>
      </w:r>
    </w:p>
    <w:p w14:paraId="32F3EC79" w14:textId="5B7797CE" w:rsidR="7219525F" w:rsidRPr="00AE4B49" w:rsidRDefault="7A87A015" w:rsidP="29848E68">
      <w:pPr>
        <w:pStyle w:val="ListParagraph"/>
        <w:numPr>
          <w:ilvl w:val="0"/>
          <w:numId w:val="16"/>
        </w:numPr>
        <w:rPr>
          <w:rFonts w:asciiTheme="majorBidi" w:eastAsiaTheme="minorEastAsia" w:hAnsiTheme="majorBidi" w:cstheme="majorBidi"/>
          <w:color w:val="000000" w:themeColor="text1"/>
          <w:sz w:val="24"/>
          <w:szCs w:val="24"/>
          <w:rPrChange w:id="7386" w:author="yara ahmad" w:date="2021-04-18T08:34:00Z">
            <w:rPr>
              <w:rFonts w:eastAsiaTheme="minorEastAsia"/>
              <w:color w:val="000000" w:themeColor="text1"/>
              <w:sz w:val="24"/>
              <w:szCs w:val="24"/>
            </w:rPr>
          </w:rPrChange>
        </w:rPr>
      </w:pPr>
      <w:r w:rsidRPr="00AE4B49">
        <w:rPr>
          <w:rFonts w:asciiTheme="majorBidi" w:eastAsia="Calibri" w:hAnsiTheme="majorBidi" w:cstheme="majorBidi"/>
          <w:color w:val="000000" w:themeColor="text1"/>
          <w:sz w:val="24"/>
          <w:szCs w:val="24"/>
          <w:rtl/>
          <w:rPrChange w:id="7387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  <w:rtl/>
            </w:rPr>
          </w:rPrChange>
        </w:rPr>
        <w:t xml:space="preserve">מערכת: במידה והמשתמש </w:t>
      </w:r>
      <w:r w:rsidR="4A35270E" w:rsidRPr="00AE4B49">
        <w:rPr>
          <w:rFonts w:asciiTheme="majorBidi" w:eastAsia="Calibri" w:hAnsiTheme="majorBidi" w:cstheme="majorBidi"/>
          <w:color w:val="000000" w:themeColor="text1"/>
          <w:sz w:val="24"/>
          <w:szCs w:val="24"/>
          <w:rtl/>
          <w:rPrChange w:id="7388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  <w:rtl/>
            </w:rPr>
          </w:rPrChange>
        </w:rPr>
        <w:t>מינה את המנהל שהוא בחר לעדכן אז</w:t>
      </w:r>
      <w:r w:rsidR="5C8D4360" w:rsidRPr="00AE4B49">
        <w:rPr>
          <w:rFonts w:asciiTheme="majorBidi" w:eastAsia="Calibri" w:hAnsiTheme="majorBidi" w:cstheme="majorBidi"/>
          <w:color w:val="000000" w:themeColor="text1"/>
          <w:sz w:val="24"/>
          <w:szCs w:val="24"/>
          <w:rtl/>
          <w:rPrChange w:id="7389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  <w:rtl/>
            </w:rPr>
          </w:rPrChange>
        </w:rPr>
        <w:t xml:space="preserve"> תחזיר לו את ההרשאות</w:t>
      </w:r>
    </w:p>
    <w:p w14:paraId="0832A488" w14:textId="18DC481B" w:rsidR="7219525F" w:rsidRPr="00AE4B49" w:rsidRDefault="5C8D4360" w:rsidP="29848E68">
      <w:pPr>
        <w:pStyle w:val="ListParagraph"/>
        <w:numPr>
          <w:ilvl w:val="0"/>
          <w:numId w:val="16"/>
        </w:numPr>
        <w:rPr>
          <w:rFonts w:asciiTheme="majorBidi" w:hAnsiTheme="majorBidi" w:cstheme="majorBidi"/>
          <w:color w:val="000000" w:themeColor="text1"/>
          <w:sz w:val="24"/>
          <w:szCs w:val="24"/>
          <w:rPrChange w:id="7390" w:author="yara ahmad" w:date="2021-04-18T08:34:00Z">
            <w:rPr>
              <w:color w:val="000000" w:themeColor="text1"/>
              <w:sz w:val="24"/>
              <w:szCs w:val="24"/>
            </w:rPr>
          </w:rPrChange>
        </w:rPr>
      </w:pPr>
      <w:r w:rsidRPr="00AE4B49">
        <w:rPr>
          <w:rFonts w:asciiTheme="majorBidi" w:eastAsia="Calibri" w:hAnsiTheme="majorBidi" w:cstheme="majorBidi"/>
          <w:color w:val="000000" w:themeColor="text1"/>
          <w:sz w:val="24"/>
          <w:szCs w:val="24"/>
          <w:rtl/>
          <w:rPrChange w:id="7391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  <w:rtl/>
            </w:rPr>
          </w:rPrChange>
        </w:rPr>
        <w:t>בעל החנות בוחר</w:t>
      </w:r>
      <w:r w:rsidR="4A35270E" w:rsidRPr="00AE4B49">
        <w:rPr>
          <w:rFonts w:asciiTheme="majorBidi" w:eastAsia="Calibri" w:hAnsiTheme="majorBidi" w:cstheme="majorBidi"/>
          <w:color w:val="000000" w:themeColor="text1"/>
          <w:sz w:val="24"/>
          <w:szCs w:val="24"/>
          <w:rtl/>
          <w:rPrChange w:id="7392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  <w:rtl/>
            </w:rPr>
          </w:rPrChange>
        </w:rPr>
        <w:t xml:space="preserve"> </w:t>
      </w:r>
      <w:r w:rsidR="1A9E4D06" w:rsidRPr="00AE4B49">
        <w:rPr>
          <w:rFonts w:asciiTheme="majorBidi" w:eastAsia="Calibri" w:hAnsiTheme="majorBidi" w:cstheme="majorBidi"/>
          <w:color w:val="000000" w:themeColor="text1"/>
          <w:sz w:val="24"/>
          <w:szCs w:val="24"/>
          <w:rtl/>
          <w:rPrChange w:id="7393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  <w:rtl/>
            </w:rPr>
          </w:rPrChange>
        </w:rPr>
        <w:t>באילו</w:t>
      </w:r>
      <w:r w:rsidR="7A87A015" w:rsidRPr="00AE4B49">
        <w:rPr>
          <w:rFonts w:asciiTheme="majorBidi" w:eastAsia="Calibri" w:hAnsiTheme="majorBidi" w:cstheme="majorBidi"/>
          <w:color w:val="000000" w:themeColor="text1"/>
          <w:sz w:val="24"/>
          <w:szCs w:val="24"/>
          <w:rtl/>
          <w:rPrChange w:id="7394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  <w:rtl/>
            </w:rPr>
          </w:rPrChange>
        </w:rPr>
        <w:t xml:space="preserve"> </w:t>
      </w:r>
      <w:r w:rsidR="497A8CA1" w:rsidRPr="00AE4B49">
        <w:rPr>
          <w:rFonts w:asciiTheme="majorBidi" w:eastAsia="Calibri" w:hAnsiTheme="majorBidi" w:cstheme="majorBidi"/>
          <w:color w:val="000000" w:themeColor="text1"/>
          <w:sz w:val="24"/>
          <w:szCs w:val="24"/>
          <w:rtl/>
          <w:rPrChange w:id="7395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  <w:rtl/>
            </w:rPr>
          </w:rPrChange>
        </w:rPr>
        <w:t>מ</w:t>
      </w:r>
      <w:r w:rsidR="7A87A015" w:rsidRPr="00AE4B49">
        <w:rPr>
          <w:rFonts w:asciiTheme="majorBidi" w:eastAsia="Calibri" w:hAnsiTheme="majorBidi" w:cstheme="majorBidi"/>
          <w:color w:val="000000" w:themeColor="text1"/>
          <w:sz w:val="24"/>
          <w:szCs w:val="24"/>
          <w:rtl/>
          <w:rPrChange w:id="7396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  <w:rtl/>
            </w:rPr>
          </w:rPrChange>
        </w:rPr>
        <w:t>ההרשאות של</w:t>
      </w:r>
      <w:r w:rsidR="32CCB0F5" w:rsidRPr="00AE4B49">
        <w:rPr>
          <w:rFonts w:asciiTheme="majorBidi" w:eastAsia="Calibri" w:hAnsiTheme="majorBidi" w:cstheme="majorBidi"/>
          <w:color w:val="000000" w:themeColor="text1"/>
          <w:sz w:val="24"/>
          <w:szCs w:val="24"/>
          <w:rtl/>
          <w:rPrChange w:id="7397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  <w:rtl/>
            </w:rPr>
          </w:rPrChange>
        </w:rPr>
        <w:t xml:space="preserve"> מנהל החנות לשנות</w:t>
      </w:r>
      <w:r w:rsidR="7A87A015" w:rsidRPr="00AE4B49">
        <w:rPr>
          <w:rFonts w:asciiTheme="majorBidi" w:eastAsia="Calibri" w:hAnsiTheme="majorBidi" w:cstheme="majorBidi"/>
          <w:color w:val="000000" w:themeColor="text1"/>
          <w:sz w:val="24"/>
          <w:szCs w:val="24"/>
          <w:rtl/>
          <w:rPrChange w:id="7398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  <w:rtl/>
            </w:rPr>
          </w:rPrChange>
        </w:rPr>
        <w:t xml:space="preserve"> י</w:t>
      </w:r>
      <w:r w:rsidR="6B232A74" w:rsidRPr="00AE4B49">
        <w:rPr>
          <w:rFonts w:asciiTheme="majorBidi" w:eastAsia="Calibri" w:hAnsiTheme="majorBidi" w:cstheme="majorBidi"/>
          <w:color w:val="000000" w:themeColor="text1"/>
          <w:sz w:val="24"/>
          <w:szCs w:val="24"/>
          <w:rtl/>
          <w:rPrChange w:id="7399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  <w:rtl/>
            </w:rPr>
          </w:rPrChange>
        </w:rPr>
        <w:t>ש</w:t>
      </w:r>
      <w:r w:rsidR="7A87A015" w:rsidRPr="00AE4B49">
        <w:rPr>
          <w:rFonts w:asciiTheme="majorBidi" w:eastAsia="Calibri" w:hAnsiTheme="majorBidi" w:cstheme="majorBidi"/>
          <w:color w:val="000000" w:themeColor="text1"/>
          <w:sz w:val="24"/>
          <w:szCs w:val="24"/>
          <w:rtl/>
          <w:rPrChange w:id="7400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  <w:rtl/>
            </w:rPr>
          </w:rPrChange>
        </w:rPr>
        <w:t>תנו</w:t>
      </w:r>
      <w:r w:rsidR="7A87A015" w:rsidRPr="00AE4B49">
        <w:rPr>
          <w:rFonts w:asciiTheme="majorBidi" w:eastAsia="Calibri" w:hAnsiTheme="majorBidi" w:cstheme="majorBidi"/>
          <w:color w:val="000000" w:themeColor="text1"/>
          <w:sz w:val="24"/>
          <w:szCs w:val="24"/>
          <w:rPrChange w:id="7401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</w:rPr>
          </w:rPrChange>
        </w:rPr>
        <w:t>.</w:t>
      </w:r>
    </w:p>
    <w:p w14:paraId="2FF99A55" w14:textId="29A5EF15" w:rsidR="7219525F" w:rsidRPr="00AE4B49" w:rsidRDefault="7A87A015" w:rsidP="55183910">
      <w:pPr>
        <w:pStyle w:val="ListParagraph"/>
        <w:numPr>
          <w:ilvl w:val="0"/>
          <w:numId w:val="16"/>
        </w:numPr>
        <w:rPr>
          <w:ins w:id="7402" w:author="shadi obeed" w:date="2021-04-17T23:02:00Z"/>
          <w:rFonts w:asciiTheme="majorBidi" w:eastAsiaTheme="minorEastAsia" w:hAnsiTheme="majorBidi" w:cstheme="majorBidi"/>
          <w:color w:val="000000" w:themeColor="text1"/>
          <w:sz w:val="24"/>
          <w:szCs w:val="24"/>
          <w:rPrChange w:id="7403" w:author="yara ahmad" w:date="2021-04-18T08:34:00Z">
            <w:rPr>
              <w:ins w:id="7404" w:author="shadi obeed" w:date="2021-04-17T23:02:00Z"/>
              <w:rFonts w:eastAsiaTheme="minorEastAsia"/>
              <w:color w:val="000000" w:themeColor="text1"/>
              <w:sz w:val="24"/>
              <w:szCs w:val="24"/>
            </w:rPr>
          </w:rPrChange>
        </w:rPr>
      </w:pPr>
      <w:r w:rsidRPr="00AE4B49">
        <w:rPr>
          <w:rFonts w:asciiTheme="majorBidi" w:eastAsia="Calibri" w:hAnsiTheme="majorBidi" w:cstheme="majorBidi"/>
          <w:color w:val="000000" w:themeColor="text1"/>
          <w:sz w:val="24"/>
          <w:szCs w:val="24"/>
          <w:rtl/>
          <w:rPrChange w:id="7405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  <w:rtl/>
            </w:rPr>
          </w:rPrChange>
        </w:rPr>
        <w:t>מערכת: תחזיר</w:t>
      </w:r>
      <w:r w:rsidR="560FB5F4" w:rsidRPr="00AE4B49">
        <w:rPr>
          <w:rFonts w:asciiTheme="majorBidi" w:eastAsia="Calibri" w:hAnsiTheme="majorBidi" w:cstheme="majorBidi"/>
          <w:color w:val="000000" w:themeColor="text1"/>
          <w:sz w:val="24"/>
          <w:szCs w:val="24"/>
          <w:rtl/>
          <w:rPrChange w:id="7406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  <w:rtl/>
            </w:rPr>
          </w:rPrChange>
        </w:rPr>
        <w:t xml:space="preserve"> תוצאת הפעולה.</w:t>
      </w:r>
    </w:p>
    <w:p w14:paraId="53A12CFE" w14:textId="77777777" w:rsidR="00962AA8" w:rsidRPr="00AE4B49" w:rsidRDefault="00962AA8">
      <w:pPr>
        <w:ind w:left="360"/>
        <w:rPr>
          <w:ins w:id="7407" w:author="shadi obeed" w:date="2021-04-17T23:02:00Z"/>
          <w:rFonts w:asciiTheme="majorBidi" w:eastAsiaTheme="minorEastAsia" w:hAnsiTheme="majorBidi" w:cstheme="majorBidi"/>
          <w:color w:val="000000" w:themeColor="text1"/>
          <w:sz w:val="24"/>
          <w:szCs w:val="24"/>
          <w:rPrChange w:id="7408" w:author="yara ahmad" w:date="2021-04-18T08:34:00Z">
            <w:rPr>
              <w:ins w:id="7409" w:author="shadi obeed" w:date="2021-04-17T23:02:00Z"/>
            </w:rPr>
          </w:rPrChange>
        </w:rPr>
        <w:pPrChange w:id="7410" w:author="shadi obeed" w:date="2021-04-17T23:02:00Z">
          <w:pPr>
            <w:pStyle w:val="ListParagraph"/>
            <w:numPr>
              <w:numId w:val="16"/>
            </w:numPr>
            <w:ind w:hanging="360"/>
          </w:pPr>
        </w:pPrChange>
      </w:pPr>
      <w:ins w:id="7411" w:author="shadi obeed" w:date="2021-04-17T23:02:00Z">
        <w:r w:rsidRPr="00AE4B49">
          <w:rPr>
            <w:rFonts w:asciiTheme="majorBidi" w:eastAsiaTheme="minorEastAsia" w:hAnsiTheme="majorBidi" w:cstheme="majorBidi" w:hint="cs"/>
            <w:color w:val="000000" w:themeColor="text1"/>
            <w:sz w:val="24"/>
            <w:szCs w:val="24"/>
            <w:u w:val="single"/>
            <w:rtl/>
            <w:rPrChange w:id="7412" w:author="yara ahmad" w:date="2021-04-18T08:34:00Z">
              <w:rPr>
                <w:rFonts w:hint="cs"/>
                <w:rtl/>
              </w:rPr>
            </w:rPrChange>
          </w:rPr>
          <w:t>תרחיש</w:t>
        </w:r>
        <w:r w:rsidRPr="00AE4B49">
          <w:rPr>
            <w:rFonts w:asciiTheme="majorBidi" w:eastAsiaTheme="minorEastAsia" w:hAnsiTheme="majorBidi" w:cstheme="majorBidi"/>
            <w:color w:val="000000" w:themeColor="text1"/>
            <w:sz w:val="24"/>
            <w:szCs w:val="24"/>
            <w:u w:val="single"/>
            <w:rtl/>
            <w:rPrChange w:id="7413" w:author="yara ahmad" w:date="2021-04-18T08:34:00Z">
              <w:rPr>
                <w:rtl/>
              </w:rPr>
            </w:rPrChange>
          </w:rPr>
          <w:t xml:space="preserve"> </w:t>
        </w:r>
        <w:r w:rsidRPr="00AE4B49">
          <w:rPr>
            <w:rFonts w:asciiTheme="majorBidi" w:eastAsiaTheme="minorEastAsia" w:hAnsiTheme="majorBidi" w:cstheme="majorBidi" w:hint="cs"/>
            <w:color w:val="000000" w:themeColor="text1"/>
            <w:sz w:val="24"/>
            <w:szCs w:val="24"/>
            <w:u w:val="single"/>
            <w:rtl/>
            <w:rPrChange w:id="7414" w:author="yara ahmad" w:date="2021-04-18T08:34:00Z">
              <w:rPr>
                <w:rFonts w:hint="cs"/>
                <w:rtl/>
              </w:rPr>
            </w:rPrChange>
          </w:rPr>
          <w:t>חילופי</w:t>
        </w:r>
        <w:r w:rsidRPr="00AE4B49">
          <w:rPr>
            <w:rFonts w:asciiTheme="majorBidi" w:eastAsiaTheme="minorEastAsia" w:hAnsiTheme="majorBidi" w:cstheme="majorBidi"/>
            <w:color w:val="000000" w:themeColor="text1"/>
            <w:sz w:val="24"/>
            <w:szCs w:val="24"/>
            <w:rtl/>
            <w:rPrChange w:id="7415" w:author="yara ahmad" w:date="2021-04-18T08:34:00Z">
              <w:rPr>
                <w:rtl/>
              </w:rPr>
            </w:rPrChange>
          </w:rPr>
          <w:t xml:space="preserve"> : </w:t>
        </w:r>
        <w:r w:rsidRPr="00AE4B49">
          <w:rPr>
            <w:rFonts w:asciiTheme="majorBidi" w:eastAsiaTheme="minorEastAsia" w:hAnsiTheme="majorBidi" w:cstheme="majorBidi" w:hint="cs"/>
            <w:color w:val="000000" w:themeColor="text1"/>
            <w:sz w:val="24"/>
            <w:szCs w:val="24"/>
            <w:rtl/>
            <w:rPrChange w:id="7416" w:author="yara ahmad" w:date="2021-04-18T08:34:00Z">
              <w:rPr>
                <w:rFonts w:hint="cs"/>
                <w:rtl/>
              </w:rPr>
            </w:rPrChange>
          </w:rPr>
          <w:t>אין</w:t>
        </w:r>
        <w:r w:rsidRPr="00AE4B49">
          <w:rPr>
            <w:rFonts w:asciiTheme="majorBidi" w:eastAsiaTheme="minorEastAsia" w:hAnsiTheme="majorBidi" w:cstheme="majorBidi"/>
            <w:color w:val="000000" w:themeColor="text1"/>
            <w:sz w:val="24"/>
            <w:szCs w:val="24"/>
            <w:rtl/>
            <w:rPrChange w:id="7417" w:author="yara ahmad" w:date="2021-04-18T08:34:00Z">
              <w:rPr>
                <w:rtl/>
              </w:rPr>
            </w:rPrChange>
          </w:rPr>
          <w:t>.</w:t>
        </w:r>
      </w:ins>
    </w:p>
    <w:p w14:paraId="5DD1C5E1" w14:textId="77777777" w:rsidR="00962AA8" w:rsidRPr="00AE4B49" w:rsidRDefault="00962AA8">
      <w:pPr>
        <w:pStyle w:val="ListParagraph"/>
        <w:rPr>
          <w:rFonts w:asciiTheme="majorBidi" w:eastAsiaTheme="minorEastAsia" w:hAnsiTheme="majorBidi" w:cstheme="majorBidi"/>
          <w:color w:val="000000" w:themeColor="text1"/>
          <w:sz w:val="24"/>
          <w:szCs w:val="24"/>
          <w:rPrChange w:id="7418" w:author="yara ahmad" w:date="2021-04-18T08:34:00Z">
            <w:rPr>
              <w:rFonts w:eastAsiaTheme="minorEastAsia"/>
              <w:color w:val="000000" w:themeColor="text1"/>
              <w:sz w:val="24"/>
              <w:szCs w:val="24"/>
            </w:rPr>
          </w:rPrChange>
        </w:rPr>
        <w:pPrChange w:id="7419" w:author="shadi obeed" w:date="2021-04-17T23:02:00Z">
          <w:pPr>
            <w:pStyle w:val="ListParagraph"/>
            <w:numPr>
              <w:numId w:val="16"/>
            </w:numPr>
            <w:ind w:hanging="360"/>
          </w:pPr>
        </w:pPrChange>
      </w:pPr>
    </w:p>
    <w:p w14:paraId="2F5FFBB6" w14:textId="352F6C69" w:rsidR="58384ADF" w:rsidRPr="00AE4B49" w:rsidRDefault="58384ADF" w:rsidP="55183910">
      <w:pPr>
        <w:rPr>
          <w:rFonts w:asciiTheme="majorBidi" w:eastAsia="Calibri" w:hAnsiTheme="majorBidi" w:cstheme="majorBidi"/>
          <w:color w:val="000000" w:themeColor="text1"/>
          <w:sz w:val="24"/>
          <w:szCs w:val="24"/>
          <w:u w:val="single"/>
          <w:rPrChange w:id="7420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  <w:u w:val="single"/>
            </w:rPr>
          </w:rPrChange>
        </w:rPr>
      </w:pPr>
      <w:r w:rsidRPr="00AE4B49">
        <w:rPr>
          <w:rFonts w:asciiTheme="majorBidi" w:eastAsia="Calibri" w:hAnsiTheme="majorBidi" w:cstheme="majorBidi"/>
          <w:color w:val="000000" w:themeColor="text1"/>
          <w:sz w:val="24"/>
          <w:szCs w:val="24"/>
          <w:u w:val="single"/>
          <w:rtl/>
          <w:rPrChange w:id="7421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  <w:u w:val="single"/>
              <w:rtl/>
            </w:rPr>
          </w:rPrChange>
        </w:rPr>
        <w:t>טסטים</w:t>
      </w:r>
      <w:r w:rsidRPr="00AE4B49">
        <w:rPr>
          <w:rFonts w:asciiTheme="majorBidi" w:eastAsia="Calibri" w:hAnsiTheme="majorBidi" w:cstheme="majorBidi"/>
          <w:color w:val="000000" w:themeColor="text1"/>
          <w:sz w:val="24"/>
          <w:szCs w:val="24"/>
          <w:u w:val="single"/>
          <w:rPrChange w:id="7422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  <w:u w:val="single"/>
            </w:rPr>
          </w:rPrChange>
        </w:rPr>
        <w:t>:</w:t>
      </w:r>
    </w:p>
    <w:p w14:paraId="28725B86" w14:textId="53CB60AE" w:rsidR="149E522D" w:rsidRPr="00AE4B49" w:rsidRDefault="149E522D" w:rsidP="55183910">
      <w:pPr>
        <w:rPr>
          <w:rFonts w:asciiTheme="majorBidi" w:eastAsia="Calibri" w:hAnsiTheme="majorBidi" w:cstheme="majorBidi"/>
          <w:color w:val="000000" w:themeColor="text1"/>
          <w:sz w:val="24"/>
          <w:szCs w:val="24"/>
          <w:u w:val="single"/>
          <w:rtl/>
          <w:rPrChange w:id="7423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  <w:u w:val="single"/>
              <w:rtl/>
            </w:rPr>
          </w:rPrChange>
        </w:rPr>
      </w:pPr>
      <w:r w:rsidRPr="00AE4B49">
        <w:rPr>
          <w:rFonts w:asciiTheme="majorBidi" w:eastAsia="Calibri" w:hAnsiTheme="majorBidi" w:cstheme="majorBidi"/>
          <w:color w:val="000000" w:themeColor="text1"/>
          <w:sz w:val="24"/>
          <w:szCs w:val="24"/>
          <w:rtl/>
          <w:rPrChange w:id="7424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  <w:rtl/>
            </w:rPr>
          </w:rPrChange>
        </w:rPr>
        <w:t>עדכון הרשאות של מנהל החנות באופן תקין</w:t>
      </w:r>
      <w:r w:rsidRPr="00AE4B49">
        <w:rPr>
          <w:rFonts w:asciiTheme="majorBidi" w:eastAsia="Calibri" w:hAnsiTheme="majorBidi" w:cstheme="majorBidi"/>
          <w:color w:val="000000" w:themeColor="text1"/>
          <w:sz w:val="24"/>
          <w:szCs w:val="24"/>
          <w:rPrChange w:id="7425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</w:rPr>
          </w:rPrChange>
        </w:rPr>
        <w:t>.</w:t>
      </w:r>
    </w:p>
    <w:p w14:paraId="1B8FF327" w14:textId="078AC6E7" w:rsidR="149E522D" w:rsidRPr="00AE4B49" w:rsidRDefault="149E522D" w:rsidP="55183910">
      <w:pPr>
        <w:rPr>
          <w:rFonts w:asciiTheme="majorBidi" w:eastAsia="Calibri" w:hAnsiTheme="majorBidi" w:cstheme="majorBidi"/>
          <w:color w:val="000000" w:themeColor="text1"/>
          <w:sz w:val="24"/>
          <w:szCs w:val="24"/>
          <w:rtl/>
          <w:rPrChange w:id="7426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  <w:rtl/>
            </w:rPr>
          </w:rPrChange>
        </w:rPr>
      </w:pPr>
      <w:r w:rsidRPr="00AE4B49">
        <w:rPr>
          <w:rFonts w:asciiTheme="majorBidi" w:hAnsiTheme="majorBidi" w:cstheme="majorBidi"/>
          <w:noProof/>
          <w:rPrChange w:id="7427" w:author="yara ahmad" w:date="2021-04-18T08:34:00Z">
            <w:rPr>
              <w:noProof/>
            </w:rPr>
          </w:rPrChange>
        </w:rPr>
        <w:drawing>
          <wp:inline distT="0" distB="0" distL="0" distR="0" wp14:anchorId="1BC01A45" wp14:editId="3EF5848F">
            <wp:extent cx="6572250" cy="2628900"/>
            <wp:effectExtent l="0" t="0" r="0" b="0"/>
            <wp:docPr id="2092563416" name="Picture 2092563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41FCA" w14:textId="2091FEA8" w:rsidR="7219525F" w:rsidRPr="00AE4B49" w:rsidRDefault="7219525F" w:rsidP="29848E68">
      <w:pPr>
        <w:rPr>
          <w:rFonts w:asciiTheme="majorBidi" w:hAnsiTheme="majorBidi" w:cstheme="majorBidi"/>
          <w:rPrChange w:id="7428" w:author="yara ahmad" w:date="2021-04-18T08:34:00Z">
            <w:rPr/>
          </w:rPrChange>
        </w:rPr>
      </w:pPr>
    </w:p>
    <w:p w14:paraId="153C927A" w14:textId="1366508E" w:rsidR="29848E68" w:rsidRPr="00AE4B49" w:rsidRDefault="29848E68" w:rsidP="29848E68">
      <w:pPr>
        <w:rPr>
          <w:rFonts w:asciiTheme="majorBidi" w:eastAsia="Calibri" w:hAnsiTheme="majorBidi" w:cstheme="majorBidi"/>
          <w:color w:val="000000" w:themeColor="text1"/>
          <w:sz w:val="24"/>
          <w:szCs w:val="24"/>
          <w:rPrChange w:id="7429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</w:rPr>
          </w:rPrChange>
        </w:rPr>
      </w:pPr>
    </w:p>
    <w:p w14:paraId="572D0391" w14:textId="74EEC36A" w:rsidR="00B031AC" w:rsidRPr="00AE4B49" w:rsidRDefault="00B031AC" w:rsidP="29848E68">
      <w:pPr>
        <w:rPr>
          <w:rFonts w:asciiTheme="majorBidi" w:eastAsia="Calibri" w:hAnsiTheme="majorBidi" w:cstheme="majorBidi"/>
          <w:color w:val="000000" w:themeColor="text1"/>
          <w:sz w:val="24"/>
          <w:szCs w:val="24"/>
          <w:rPrChange w:id="7430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</w:rPr>
          </w:rPrChange>
        </w:rPr>
      </w:pPr>
    </w:p>
    <w:p w14:paraId="06CBAF60" w14:textId="4F139EB6" w:rsidR="00B031AC" w:rsidRPr="00AE4B49" w:rsidRDefault="00B031AC" w:rsidP="29848E68">
      <w:pPr>
        <w:rPr>
          <w:rFonts w:asciiTheme="majorBidi" w:eastAsia="Calibri" w:hAnsiTheme="majorBidi" w:cstheme="majorBidi"/>
          <w:color w:val="000000" w:themeColor="text1"/>
          <w:sz w:val="24"/>
          <w:szCs w:val="24"/>
          <w:rPrChange w:id="7431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</w:rPr>
          </w:rPrChange>
        </w:rPr>
      </w:pPr>
    </w:p>
    <w:p w14:paraId="3EBC85BB" w14:textId="61633A10" w:rsidR="00B031AC" w:rsidRPr="00AE4B49" w:rsidRDefault="00B031AC" w:rsidP="29848E68">
      <w:pPr>
        <w:rPr>
          <w:rFonts w:asciiTheme="majorBidi" w:eastAsia="Calibri" w:hAnsiTheme="majorBidi" w:cstheme="majorBidi"/>
          <w:color w:val="000000" w:themeColor="text1"/>
          <w:sz w:val="24"/>
          <w:szCs w:val="24"/>
          <w:rPrChange w:id="7432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</w:rPr>
          </w:rPrChange>
        </w:rPr>
      </w:pPr>
    </w:p>
    <w:p w14:paraId="36B75D91" w14:textId="77777777" w:rsidR="00B031AC" w:rsidRPr="00AE4B49" w:rsidRDefault="00B031AC" w:rsidP="29848E68">
      <w:pPr>
        <w:rPr>
          <w:rFonts w:asciiTheme="majorBidi" w:eastAsia="Calibri" w:hAnsiTheme="majorBidi" w:cstheme="majorBidi"/>
          <w:color w:val="000000" w:themeColor="text1"/>
          <w:sz w:val="24"/>
          <w:szCs w:val="24"/>
          <w:rPrChange w:id="7433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</w:rPr>
          </w:rPrChange>
        </w:rPr>
      </w:pPr>
    </w:p>
    <w:p w14:paraId="4626AD64" w14:textId="3882EA67" w:rsidR="7219525F" w:rsidRPr="00AE4B49" w:rsidRDefault="7A87A015" w:rsidP="14BA959A">
      <w:pPr>
        <w:rPr>
          <w:rFonts w:asciiTheme="majorBidi" w:eastAsia="Calibri" w:hAnsiTheme="majorBidi" w:cstheme="majorBidi"/>
          <w:sz w:val="24"/>
          <w:szCs w:val="24"/>
          <w:u w:val="single"/>
          <w:rPrChange w:id="7434" w:author="yara ahmad" w:date="2021-04-18T08:34:00Z">
            <w:rPr>
              <w:rFonts w:ascii="Calibri" w:eastAsia="Calibri" w:hAnsi="Calibri" w:cs="Calibri"/>
              <w:sz w:val="24"/>
              <w:szCs w:val="24"/>
              <w:u w:val="single"/>
            </w:rPr>
          </w:rPrChange>
        </w:rPr>
      </w:pPr>
      <w:r w:rsidRPr="00AE4B49">
        <w:rPr>
          <w:rFonts w:asciiTheme="majorBidi" w:eastAsia="Calibri" w:hAnsiTheme="majorBidi" w:cstheme="majorBidi"/>
          <w:sz w:val="24"/>
          <w:szCs w:val="24"/>
          <w:u w:val="single"/>
          <w:rPrChange w:id="7435" w:author="yara ahmad" w:date="2021-04-18T08:34:00Z">
            <w:rPr>
              <w:rFonts w:ascii="Calibri" w:eastAsia="Calibri" w:hAnsi="Calibri" w:cs="Calibri"/>
              <w:sz w:val="24"/>
              <w:szCs w:val="24"/>
              <w:u w:val="single"/>
            </w:rPr>
          </w:rPrChange>
        </w:rPr>
        <w:t>4.7)</w:t>
      </w:r>
      <w:r w:rsidR="54C64EA0" w:rsidRPr="00AE4B49">
        <w:rPr>
          <w:rFonts w:asciiTheme="majorBidi" w:eastAsia="Calibri" w:hAnsiTheme="majorBidi" w:cstheme="majorBidi"/>
          <w:sz w:val="24"/>
          <w:szCs w:val="24"/>
          <w:u w:val="single"/>
          <w:rPrChange w:id="7436" w:author="yara ahmad" w:date="2021-04-18T08:34:00Z">
            <w:rPr>
              <w:rFonts w:ascii="Calibri" w:eastAsia="Calibri" w:hAnsi="Calibri" w:cs="Calibri"/>
              <w:sz w:val="24"/>
              <w:szCs w:val="24"/>
              <w:u w:val="single"/>
            </w:rPr>
          </w:rPrChange>
        </w:rPr>
        <w:t xml:space="preserve"> </w:t>
      </w:r>
      <w:r w:rsidRPr="00AE4B49">
        <w:rPr>
          <w:rFonts w:asciiTheme="majorBidi" w:eastAsia="Calibri" w:hAnsiTheme="majorBidi" w:cstheme="majorBidi"/>
          <w:sz w:val="24"/>
          <w:szCs w:val="24"/>
          <w:u w:val="single"/>
          <w:rtl/>
          <w:rPrChange w:id="7437" w:author="yara ahmad" w:date="2021-04-18T08:34:00Z">
            <w:rPr>
              <w:rFonts w:ascii="Calibri" w:eastAsia="Calibri" w:hAnsi="Calibri" w:cs="Calibri"/>
              <w:sz w:val="24"/>
              <w:szCs w:val="24"/>
              <w:u w:val="single"/>
              <w:rtl/>
            </w:rPr>
          </w:rPrChange>
        </w:rPr>
        <w:t>הסר</w:t>
      </w:r>
      <w:r w:rsidR="58FC9D24" w:rsidRPr="00AE4B49">
        <w:rPr>
          <w:rFonts w:asciiTheme="majorBidi" w:eastAsia="Calibri" w:hAnsiTheme="majorBidi" w:cstheme="majorBidi"/>
          <w:sz w:val="24"/>
          <w:szCs w:val="24"/>
          <w:u w:val="single"/>
          <w:rtl/>
          <w:rPrChange w:id="7438" w:author="yara ahmad" w:date="2021-04-18T08:34:00Z">
            <w:rPr>
              <w:rFonts w:ascii="Calibri" w:eastAsia="Calibri" w:hAnsi="Calibri" w:cs="Calibri"/>
              <w:sz w:val="24"/>
              <w:szCs w:val="24"/>
              <w:u w:val="single"/>
              <w:rtl/>
            </w:rPr>
          </w:rPrChange>
        </w:rPr>
        <w:t>ת</w:t>
      </w:r>
      <w:r w:rsidRPr="00AE4B49">
        <w:rPr>
          <w:rFonts w:asciiTheme="majorBidi" w:eastAsia="Calibri" w:hAnsiTheme="majorBidi" w:cstheme="majorBidi"/>
          <w:sz w:val="24"/>
          <w:szCs w:val="24"/>
          <w:u w:val="single"/>
          <w:rtl/>
          <w:rPrChange w:id="7439" w:author="yara ahmad" w:date="2021-04-18T08:34:00Z">
            <w:rPr>
              <w:rFonts w:ascii="Calibri" w:eastAsia="Calibri" w:hAnsi="Calibri" w:cs="Calibri"/>
              <w:sz w:val="24"/>
              <w:szCs w:val="24"/>
              <w:u w:val="single"/>
              <w:rtl/>
            </w:rPr>
          </w:rPrChange>
        </w:rPr>
        <w:t xml:space="preserve"> מנו</w:t>
      </w:r>
      <w:r w:rsidR="424A32C9" w:rsidRPr="00AE4B49">
        <w:rPr>
          <w:rFonts w:asciiTheme="majorBidi" w:eastAsia="Calibri" w:hAnsiTheme="majorBidi" w:cstheme="majorBidi"/>
          <w:sz w:val="24"/>
          <w:szCs w:val="24"/>
          <w:u w:val="single"/>
          <w:rtl/>
          <w:rPrChange w:id="7440" w:author="yara ahmad" w:date="2021-04-18T08:34:00Z">
            <w:rPr>
              <w:rFonts w:ascii="Calibri" w:eastAsia="Calibri" w:hAnsi="Calibri" w:cs="Calibri"/>
              <w:sz w:val="24"/>
              <w:szCs w:val="24"/>
              <w:u w:val="single"/>
              <w:rtl/>
            </w:rPr>
          </w:rPrChange>
        </w:rPr>
        <w:t>י</w:t>
      </w:r>
      <w:r w:rsidRPr="00AE4B49">
        <w:rPr>
          <w:rFonts w:asciiTheme="majorBidi" w:eastAsia="Calibri" w:hAnsiTheme="majorBidi" w:cstheme="majorBidi"/>
          <w:sz w:val="24"/>
          <w:szCs w:val="24"/>
          <w:u w:val="single"/>
          <w:rtl/>
          <w:rPrChange w:id="7441" w:author="yara ahmad" w:date="2021-04-18T08:34:00Z">
            <w:rPr>
              <w:rFonts w:ascii="Calibri" w:eastAsia="Calibri" w:hAnsi="Calibri" w:cs="Calibri"/>
              <w:sz w:val="24"/>
              <w:szCs w:val="24"/>
              <w:u w:val="single"/>
              <w:rtl/>
            </w:rPr>
          </w:rPrChange>
        </w:rPr>
        <w:t xml:space="preserve"> מנהל חנות</w:t>
      </w:r>
      <w:r w:rsidRPr="00AE4B49">
        <w:rPr>
          <w:rFonts w:asciiTheme="majorBidi" w:eastAsia="Calibri" w:hAnsiTheme="majorBidi" w:cstheme="majorBidi"/>
          <w:sz w:val="24"/>
          <w:szCs w:val="24"/>
          <w:u w:val="single"/>
          <w:rPrChange w:id="7442" w:author="yara ahmad" w:date="2021-04-18T08:34:00Z">
            <w:rPr>
              <w:rFonts w:ascii="Calibri" w:eastAsia="Calibri" w:hAnsi="Calibri" w:cs="Calibri"/>
              <w:sz w:val="24"/>
              <w:szCs w:val="24"/>
              <w:u w:val="single"/>
            </w:rPr>
          </w:rPrChange>
        </w:rPr>
        <w:t>:</w:t>
      </w:r>
    </w:p>
    <w:p w14:paraId="5727F397" w14:textId="58D72B53" w:rsidR="7219525F" w:rsidRPr="00AE4B49" w:rsidRDefault="77C28AE4" w:rsidP="14BA959A">
      <w:pPr>
        <w:rPr>
          <w:rFonts w:asciiTheme="majorBidi" w:eastAsia="Calibri" w:hAnsiTheme="majorBidi" w:cstheme="majorBidi"/>
          <w:color w:val="000000" w:themeColor="text1"/>
          <w:sz w:val="24"/>
          <w:szCs w:val="24"/>
          <w:rPrChange w:id="7443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</w:rPr>
          </w:rPrChange>
        </w:rPr>
      </w:pPr>
      <w:r w:rsidRPr="00AE4B49">
        <w:rPr>
          <w:rFonts w:asciiTheme="majorBidi" w:eastAsia="Calibri" w:hAnsiTheme="majorBidi" w:cstheme="majorBidi"/>
          <w:color w:val="000000" w:themeColor="text1"/>
          <w:sz w:val="24"/>
          <w:szCs w:val="24"/>
          <w:u w:val="single"/>
          <w:rtl/>
          <w:rPrChange w:id="7444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  <w:u w:val="single"/>
              <w:rtl/>
            </w:rPr>
          </w:rPrChange>
        </w:rPr>
        <w:t>שחקנים:</w:t>
      </w:r>
      <w:r w:rsidRPr="00AE4B49">
        <w:rPr>
          <w:rFonts w:asciiTheme="majorBidi" w:eastAsia="Calibri" w:hAnsiTheme="majorBidi" w:cstheme="majorBidi"/>
          <w:color w:val="000000" w:themeColor="text1"/>
          <w:sz w:val="24"/>
          <w:szCs w:val="24"/>
          <w:rtl/>
          <w:rPrChange w:id="7445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  <w:rtl/>
            </w:rPr>
          </w:rPrChange>
        </w:rPr>
        <w:t xml:space="preserve"> בע</w:t>
      </w:r>
      <w:r w:rsidR="13A50E1F" w:rsidRPr="00AE4B49">
        <w:rPr>
          <w:rFonts w:asciiTheme="majorBidi" w:eastAsia="Calibri" w:hAnsiTheme="majorBidi" w:cstheme="majorBidi"/>
          <w:color w:val="000000" w:themeColor="text1"/>
          <w:sz w:val="24"/>
          <w:szCs w:val="24"/>
          <w:rtl/>
          <w:rPrChange w:id="7446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  <w:rtl/>
            </w:rPr>
          </w:rPrChange>
        </w:rPr>
        <w:t>ל</w:t>
      </w:r>
      <w:r w:rsidRPr="00AE4B49">
        <w:rPr>
          <w:rFonts w:asciiTheme="majorBidi" w:eastAsia="Calibri" w:hAnsiTheme="majorBidi" w:cstheme="majorBidi"/>
          <w:color w:val="000000" w:themeColor="text1"/>
          <w:sz w:val="24"/>
          <w:szCs w:val="24"/>
          <w:rtl/>
          <w:rPrChange w:id="7447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  <w:rtl/>
            </w:rPr>
          </w:rPrChange>
        </w:rPr>
        <w:t xml:space="preserve"> חנות, מערכת</w:t>
      </w:r>
      <w:r w:rsidR="1AEBB055" w:rsidRPr="00AE4B49">
        <w:rPr>
          <w:rFonts w:asciiTheme="majorBidi" w:eastAsia="Calibri" w:hAnsiTheme="majorBidi" w:cstheme="majorBidi"/>
          <w:color w:val="000000" w:themeColor="text1"/>
          <w:sz w:val="24"/>
          <w:szCs w:val="24"/>
          <w:rPrChange w:id="7448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</w:rPr>
          </w:rPrChange>
        </w:rPr>
        <w:t>.</w:t>
      </w:r>
    </w:p>
    <w:p w14:paraId="77D72578" w14:textId="3C5156E6" w:rsidR="7219525F" w:rsidRPr="00AE4B49" w:rsidRDefault="77C28AE4" w:rsidP="14BA959A">
      <w:pPr>
        <w:rPr>
          <w:rFonts w:asciiTheme="majorBidi" w:hAnsiTheme="majorBidi" w:cstheme="majorBidi"/>
          <w:rPrChange w:id="7449" w:author="yara ahmad" w:date="2021-04-18T08:34:00Z">
            <w:rPr/>
          </w:rPrChange>
        </w:rPr>
      </w:pPr>
      <w:r w:rsidRPr="00AE4B49">
        <w:rPr>
          <w:rFonts w:asciiTheme="majorBidi" w:eastAsia="Calibri" w:hAnsiTheme="majorBidi" w:cstheme="majorBidi"/>
          <w:color w:val="000000" w:themeColor="text1"/>
          <w:sz w:val="24"/>
          <w:szCs w:val="24"/>
          <w:u w:val="single"/>
          <w:rtl/>
          <w:rPrChange w:id="7450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  <w:u w:val="single"/>
              <w:rtl/>
            </w:rPr>
          </w:rPrChange>
        </w:rPr>
        <w:t>תנאי קדם</w:t>
      </w:r>
      <w:r w:rsidRPr="00AE4B49">
        <w:rPr>
          <w:rFonts w:asciiTheme="majorBidi" w:eastAsia="Calibri" w:hAnsiTheme="majorBidi" w:cstheme="majorBidi"/>
          <w:color w:val="000000" w:themeColor="text1"/>
          <w:sz w:val="24"/>
          <w:szCs w:val="24"/>
          <w:u w:val="single"/>
          <w:rPrChange w:id="7451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  <w:u w:val="single"/>
            </w:rPr>
          </w:rPrChange>
        </w:rPr>
        <w:t xml:space="preserve"> -</w:t>
      </w:r>
    </w:p>
    <w:p w14:paraId="52ECE749" w14:textId="35880C63" w:rsidR="7219525F" w:rsidRPr="00AE4B49" w:rsidRDefault="0D572F81" w:rsidP="14BA959A">
      <w:pPr>
        <w:pStyle w:val="ListParagraph"/>
        <w:numPr>
          <w:ilvl w:val="0"/>
          <w:numId w:val="15"/>
        </w:numPr>
        <w:rPr>
          <w:rFonts w:asciiTheme="majorBidi" w:eastAsiaTheme="minorEastAsia" w:hAnsiTheme="majorBidi" w:cstheme="majorBidi"/>
          <w:color w:val="000000" w:themeColor="text1"/>
          <w:sz w:val="24"/>
          <w:szCs w:val="24"/>
          <w:rPrChange w:id="7452" w:author="yara ahmad" w:date="2021-04-18T08:34:00Z">
            <w:rPr>
              <w:rFonts w:eastAsiaTheme="minorEastAsia"/>
              <w:color w:val="000000" w:themeColor="text1"/>
              <w:sz w:val="24"/>
              <w:szCs w:val="24"/>
            </w:rPr>
          </w:rPrChange>
        </w:rPr>
      </w:pPr>
      <w:r w:rsidRPr="00AE4B49">
        <w:rPr>
          <w:rFonts w:asciiTheme="majorBidi" w:eastAsia="Calibri" w:hAnsiTheme="majorBidi" w:cstheme="majorBidi"/>
          <w:color w:val="000000" w:themeColor="text1"/>
          <w:sz w:val="24"/>
          <w:szCs w:val="24"/>
          <w:rtl/>
          <w:rPrChange w:id="7453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  <w:rtl/>
            </w:rPr>
          </w:rPrChange>
        </w:rPr>
        <w:t>משתמש חייב להיות בעל חנות שמינה את ניהול החנות שהוא מנסה למחוק</w:t>
      </w:r>
      <w:r w:rsidRPr="00AE4B49">
        <w:rPr>
          <w:rFonts w:asciiTheme="majorBidi" w:eastAsia="Calibri" w:hAnsiTheme="majorBidi" w:cstheme="majorBidi"/>
          <w:color w:val="000000" w:themeColor="text1"/>
          <w:sz w:val="24"/>
          <w:szCs w:val="24"/>
          <w:rPrChange w:id="7454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</w:rPr>
          </w:rPrChange>
        </w:rPr>
        <w:t>.</w:t>
      </w:r>
    </w:p>
    <w:p w14:paraId="03EDB678" w14:textId="2638A3B0" w:rsidR="7219525F" w:rsidRPr="00AE4B49" w:rsidRDefault="77C28AE4" w:rsidP="14BA959A">
      <w:pPr>
        <w:rPr>
          <w:rFonts w:asciiTheme="majorBidi" w:hAnsiTheme="majorBidi" w:cstheme="majorBidi"/>
          <w:rPrChange w:id="7455" w:author="yara ahmad" w:date="2021-04-18T08:34:00Z">
            <w:rPr/>
          </w:rPrChange>
        </w:rPr>
      </w:pPr>
      <w:r w:rsidRPr="00AE4B49">
        <w:rPr>
          <w:rFonts w:asciiTheme="majorBidi" w:eastAsia="Calibri" w:hAnsiTheme="majorBidi" w:cstheme="majorBidi"/>
          <w:color w:val="000000" w:themeColor="text1"/>
          <w:sz w:val="24"/>
          <w:szCs w:val="24"/>
          <w:u w:val="single"/>
          <w:rtl/>
          <w:rPrChange w:id="7456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  <w:u w:val="single"/>
              <w:rtl/>
            </w:rPr>
          </w:rPrChange>
        </w:rPr>
        <w:t>תנאי בתר</w:t>
      </w:r>
      <w:r w:rsidRPr="00AE4B49">
        <w:rPr>
          <w:rFonts w:asciiTheme="majorBidi" w:eastAsia="Calibri" w:hAnsiTheme="majorBidi" w:cstheme="majorBidi"/>
          <w:color w:val="000000" w:themeColor="text1"/>
          <w:sz w:val="24"/>
          <w:szCs w:val="24"/>
          <w:u w:val="single"/>
          <w:rPrChange w:id="7457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  <w:u w:val="single"/>
            </w:rPr>
          </w:rPrChange>
        </w:rPr>
        <w:t xml:space="preserve"> -</w:t>
      </w:r>
    </w:p>
    <w:p w14:paraId="1C51E1C9" w14:textId="7FA36B8F" w:rsidR="7219525F" w:rsidRPr="00AE4B49" w:rsidRDefault="77C28AE4" w:rsidP="14BA959A">
      <w:pPr>
        <w:pStyle w:val="ListParagraph"/>
        <w:numPr>
          <w:ilvl w:val="0"/>
          <w:numId w:val="14"/>
        </w:numPr>
        <w:rPr>
          <w:rFonts w:asciiTheme="majorBidi" w:eastAsiaTheme="minorEastAsia" w:hAnsiTheme="majorBidi" w:cstheme="majorBidi"/>
          <w:color w:val="000000" w:themeColor="text1"/>
          <w:sz w:val="24"/>
          <w:szCs w:val="24"/>
          <w:rPrChange w:id="7458" w:author="yara ahmad" w:date="2021-04-18T08:34:00Z">
            <w:rPr>
              <w:rFonts w:eastAsiaTheme="minorEastAsia"/>
              <w:color w:val="000000" w:themeColor="text1"/>
              <w:sz w:val="24"/>
              <w:szCs w:val="24"/>
            </w:rPr>
          </w:rPrChange>
        </w:rPr>
      </w:pPr>
      <w:r w:rsidRPr="00AE4B49">
        <w:rPr>
          <w:rFonts w:asciiTheme="majorBidi" w:eastAsia="Calibri" w:hAnsiTheme="majorBidi" w:cstheme="majorBidi"/>
          <w:color w:val="000000" w:themeColor="text1"/>
          <w:sz w:val="24"/>
          <w:szCs w:val="24"/>
          <w:rtl/>
          <w:rPrChange w:id="7459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  <w:rtl/>
            </w:rPr>
          </w:rPrChange>
        </w:rPr>
        <w:t>מנהל החנות</w:t>
      </w:r>
      <w:r w:rsidR="1C14A35E" w:rsidRPr="00AE4B49">
        <w:rPr>
          <w:rFonts w:asciiTheme="majorBidi" w:eastAsia="Calibri" w:hAnsiTheme="majorBidi" w:cstheme="majorBidi"/>
          <w:color w:val="000000" w:themeColor="text1"/>
          <w:sz w:val="24"/>
          <w:szCs w:val="24"/>
          <w:rtl/>
          <w:rPrChange w:id="7460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  <w:rtl/>
            </w:rPr>
          </w:rPrChange>
        </w:rPr>
        <w:t xml:space="preserve"> שהוסר</w:t>
      </w:r>
      <w:r w:rsidRPr="00AE4B49">
        <w:rPr>
          <w:rFonts w:asciiTheme="majorBidi" w:eastAsia="Calibri" w:hAnsiTheme="majorBidi" w:cstheme="majorBidi"/>
          <w:color w:val="000000" w:themeColor="text1"/>
          <w:sz w:val="24"/>
          <w:szCs w:val="24"/>
          <w:rtl/>
          <w:rPrChange w:id="7461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  <w:rtl/>
            </w:rPr>
          </w:rPrChange>
        </w:rPr>
        <w:t xml:space="preserve"> </w:t>
      </w:r>
      <w:r w:rsidR="0C3BDB40" w:rsidRPr="00AE4B49">
        <w:rPr>
          <w:rFonts w:asciiTheme="majorBidi" w:eastAsia="Calibri" w:hAnsiTheme="majorBidi" w:cstheme="majorBidi"/>
          <w:color w:val="000000" w:themeColor="text1"/>
          <w:sz w:val="24"/>
          <w:szCs w:val="24"/>
          <w:rtl/>
          <w:rPrChange w:id="7462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  <w:rtl/>
            </w:rPr>
          </w:rPrChange>
        </w:rPr>
        <w:t>לא ימשיך להיות מנהל</w:t>
      </w:r>
      <w:r w:rsidR="0C3BDB40" w:rsidRPr="00AE4B49">
        <w:rPr>
          <w:rFonts w:asciiTheme="majorBidi" w:eastAsia="Calibri" w:hAnsiTheme="majorBidi" w:cstheme="majorBidi"/>
          <w:color w:val="000000" w:themeColor="text1"/>
          <w:sz w:val="24"/>
          <w:szCs w:val="24"/>
          <w:rPrChange w:id="7463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</w:rPr>
          </w:rPrChange>
        </w:rPr>
        <w:t>.</w:t>
      </w:r>
    </w:p>
    <w:p w14:paraId="4630FE5C" w14:textId="10FB9DA8" w:rsidR="7219525F" w:rsidRPr="00AE4B49" w:rsidRDefault="77C28AE4" w:rsidP="14BA959A">
      <w:pPr>
        <w:rPr>
          <w:rFonts w:asciiTheme="majorBidi" w:eastAsia="Calibri" w:hAnsiTheme="majorBidi" w:cstheme="majorBidi"/>
          <w:color w:val="000000" w:themeColor="text1"/>
          <w:sz w:val="24"/>
          <w:szCs w:val="24"/>
          <w:rPrChange w:id="7464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</w:rPr>
          </w:rPrChange>
        </w:rPr>
      </w:pPr>
      <w:r w:rsidRPr="00AE4B49">
        <w:rPr>
          <w:rFonts w:asciiTheme="majorBidi" w:eastAsia="Calibri" w:hAnsiTheme="majorBidi" w:cstheme="majorBidi"/>
          <w:color w:val="000000" w:themeColor="text1"/>
          <w:sz w:val="24"/>
          <w:szCs w:val="24"/>
          <w:u w:val="single"/>
          <w:rtl/>
          <w:rPrChange w:id="7465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  <w:u w:val="single"/>
              <w:rtl/>
            </w:rPr>
          </w:rPrChange>
        </w:rPr>
        <w:t xml:space="preserve">פרמטרים - </w:t>
      </w:r>
      <w:r w:rsidRPr="00AE4B49">
        <w:rPr>
          <w:rFonts w:asciiTheme="majorBidi" w:eastAsia="Calibri" w:hAnsiTheme="majorBidi" w:cstheme="majorBidi"/>
          <w:color w:val="000000" w:themeColor="text1"/>
          <w:sz w:val="24"/>
          <w:szCs w:val="24"/>
          <w:rtl/>
          <w:rPrChange w:id="7466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  <w:rtl/>
            </w:rPr>
          </w:rPrChange>
        </w:rPr>
        <w:t xml:space="preserve"> </w:t>
      </w:r>
      <w:r w:rsidR="4A1B6C3B" w:rsidRPr="00AE4B49">
        <w:rPr>
          <w:rFonts w:asciiTheme="majorBidi" w:eastAsia="Calibri" w:hAnsiTheme="majorBidi" w:cstheme="majorBidi"/>
          <w:color w:val="000000" w:themeColor="text1"/>
          <w:sz w:val="24"/>
          <w:szCs w:val="24"/>
          <w:rtl/>
          <w:rPrChange w:id="7467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  <w:rtl/>
            </w:rPr>
          </w:rPrChange>
        </w:rPr>
        <w:t xml:space="preserve">שם </w:t>
      </w:r>
      <w:r w:rsidRPr="00AE4B49">
        <w:rPr>
          <w:rFonts w:asciiTheme="majorBidi" w:eastAsia="Calibri" w:hAnsiTheme="majorBidi" w:cstheme="majorBidi"/>
          <w:color w:val="000000" w:themeColor="text1"/>
          <w:sz w:val="24"/>
          <w:szCs w:val="24"/>
          <w:rtl/>
          <w:rPrChange w:id="7468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  <w:rtl/>
            </w:rPr>
          </w:rPrChange>
        </w:rPr>
        <w:t>משתמש,</w:t>
      </w:r>
      <w:r w:rsidR="100F83F8" w:rsidRPr="00AE4B49">
        <w:rPr>
          <w:rFonts w:asciiTheme="majorBidi" w:eastAsia="Calibri" w:hAnsiTheme="majorBidi" w:cstheme="majorBidi"/>
          <w:color w:val="000000" w:themeColor="text1"/>
          <w:sz w:val="24"/>
          <w:szCs w:val="24"/>
          <w:rtl/>
          <w:rPrChange w:id="7469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  <w:rtl/>
            </w:rPr>
          </w:rPrChange>
        </w:rPr>
        <w:t xml:space="preserve"> שם חנות,</w:t>
      </w:r>
      <w:r w:rsidRPr="00AE4B49">
        <w:rPr>
          <w:rFonts w:asciiTheme="majorBidi" w:eastAsia="Calibri" w:hAnsiTheme="majorBidi" w:cstheme="majorBidi"/>
          <w:color w:val="000000" w:themeColor="text1"/>
          <w:sz w:val="24"/>
          <w:szCs w:val="24"/>
          <w:rtl/>
          <w:rPrChange w:id="7470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  <w:rtl/>
            </w:rPr>
          </w:rPrChange>
        </w:rPr>
        <w:t xml:space="preserve"> </w:t>
      </w:r>
      <w:r w:rsidR="77A23B5A" w:rsidRPr="00AE4B49">
        <w:rPr>
          <w:rFonts w:asciiTheme="majorBidi" w:eastAsia="Calibri" w:hAnsiTheme="majorBidi" w:cstheme="majorBidi"/>
          <w:color w:val="000000" w:themeColor="text1"/>
          <w:sz w:val="24"/>
          <w:szCs w:val="24"/>
          <w:rtl/>
          <w:rPrChange w:id="7471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  <w:rtl/>
            </w:rPr>
          </w:rPrChange>
        </w:rPr>
        <w:t xml:space="preserve">שם </w:t>
      </w:r>
      <w:r w:rsidRPr="00AE4B49">
        <w:rPr>
          <w:rFonts w:asciiTheme="majorBidi" w:eastAsia="Calibri" w:hAnsiTheme="majorBidi" w:cstheme="majorBidi"/>
          <w:color w:val="000000" w:themeColor="text1"/>
          <w:sz w:val="24"/>
          <w:szCs w:val="24"/>
          <w:rtl/>
          <w:rPrChange w:id="7472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  <w:rtl/>
            </w:rPr>
          </w:rPrChange>
        </w:rPr>
        <w:t xml:space="preserve">משתמש </w:t>
      </w:r>
      <w:r w:rsidR="7C758166" w:rsidRPr="00AE4B49">
        <w:rPr>
          <w:rFonts w:asciiTheme="majorBidi" w:eastAsia="Calibri" w:hAnsiTheme="majorBidi" w:cstheme="majorBidi"/>
          <w:color w:val="000000" w:themeColor="text1"/>
          <w:sz w:val="24"/>
          <w:szCs w:val="24"/>
          <w:rtl/>
          <w:rPrChange w:id="7473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  <w:rtl/>
            </w:rPr>
          </w:rPrChange>
        </w:rPr>
        <w:t>שרוצים למחוק</w:t>
      </w:r>
      <w:r w:rsidR="7C758166" w:rsidRPr="00AE4B49">
        <w:rPr>
          <w:rFonts w:asciiTheme="majorBidi" w:eastAsia="Calibri" w:hAnsiTheme="majorBidi" w:cstheme="majorBidi"/>
          <w:color w:val="000000" w:themeColor="text1"/>
          <w:sz w:val="24"/>
          <w:szCs w:val="24"/>
          <w:rPrChange w:id="7474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</w:rPr>
          </w:rPrChange>
        </w:rPr>
        <w:t>.</w:t>
      </w:r>
    </w:p>
    <w:p w14:paraId="15625090" w14:textId="02B982F8" w:rsidR="7219525F" w:rsidRPr="00AE4B49" w:rsidRDefault="77C28AE4" w:rsidP="14BA959A">
      <w:pPr>
        <w:rPr>
          <w:rFonts w:asciiTheme="majorBidi" w:hAnsiTheme="majorBidi" w:cstheme="majorBidi"/>
          <w:rPrChange w:id="7475" w:author="yara ahmad" w:date="2021-04-18T08:34:00Z">
            <w:rPr/>
          </w:rPrChange>
        </w:rPr>
      </w:pPr>
      <w:r w:rsidRPr="00AE4B49">
        <w:rPr>
          <w:rFonts w:asciiTheme="majorBidi" w:eastAsia="Calibri" w:hAnsiTheme="majorBidi" w:cstheme="majorBidi"/>
          <w:i/>
          <w:iCs/>
          <w:color w:val="000000" w:themeColor="text1"/>
          <w:sz w:val="24"/>
          <w:szCs w:val="24"/>
          <w:u w:val="single"/>
          <w:rtl/>
          <w:rPrChange w:id="7476" w:author="yara ahmad" w:date="2021-04-18T08:34:00Z">
            <w:rPr>
              <w:rFonts w:ascii="Calibri" w:eastAsia="Calibri" w:hAnsi="Calibri" w:cs="Calibri"/>
              <w:i/>
              <w:iCs/>
              <w:color w:val="000000" w:themeColor="text1"/>
              <w:sz w:val="24"/>
              <w:szCs w:val="24"/>
              <w:u w:val="single"/>
              <w:rtl/>
            </w:rPr>
          </w:rPrChange>
        </w:rPr>
        <w:t>תהליך התרחיש</w:t>
      </w:r>
      <w:r w:rsidRPr="00AE4B49">
        <w:rPr>
          <w:rFonts w:asciiTheme="majorBidi" w:eastAsia="Calibri" w:hAnsiTheme="majorBidi" w:cstheme="majorBidi"/>
          <w:i/>
          <w:iCs/>
          <w:color w:val="000000" w:themeColor="text1"/>
          <w:sz w:val="24"/>
          <w:szCs w:val="24"/>
          <w:u w:val="single"/>
          <w:rPrChange w:id="7477" w:author="yara ahmad" w:date="2021-04-18T08:34:00Z">
            <w:rPr>
              <w:rFonts w:ascii="Calibri" w:eastAsia="Calibri" w:hAnsi="Calibri" w:cs="Calibri"/>
              <w:i/>
              <w:iCs/>
              <w:color w:val="000000" w:themeColor="text1"/>
              <w:sz w:val="24"/>
              <w:szCs w:val="24"/>
              <w:u w:val="single"/>
            </w:rPr>
          </w:rPrChange>
        </w:rPr>
        <w:t>:</w:t>
      </w:r>
    </w:p>
    <w:p w14:paraId="46401D34" w14:textId="68F1B29E" w:rsidR="7219525F" w:rsidRPr="00AE4B49" w:rsidRDefault="77C28AE4" w:rsidP="14BA959A">
      <w:pPr>
        <w:pStyle w:val="ListParagraph"/>
        <w:numPr>
          <w:ilvl w:val="0"/>
          <w:numId w:val="13"/>
        </w:numPr>
        <w:rPr>
          <w:rFonts w:asciiTheme="majorBidi" w:eastAsiaTheme="minorEastAsia" w:hAnsiTheme="majorBidi" w:cstheme="majorBidi"/>
          <w:color w:val="000000" w:themeColor="text1"/>
          <w:sz w:val="24"/>
          <w:szCs w:val="24"/>
          <w:rPrChange w:id="7478" w:author="yara ahmad" w:date="2021-04-18T08:34:00Z">
            <w:rPr>
              <w:rFonts w:eastAsiaTheme="minorEastAsia"/>
              <w:color w:val="000000" w:themeColor="text1"/>
              <w:sz w:val="24"/>
              <w:szCs w:val="24"/>
            </w:rPr>
          </w:rPrChange>
        </w:rPr>
      </w:pPr>
      <w:r w:rsidRPr="00AE4B49">
        <w:rPr>
          <w:rFonts w:asciiTheme="majorBidi" w:eastAsia="Calibri" w:hAnsiTheme="majorBidi" w:cstheme="majorBidi"/>
          <w:color w:val="000000" w:themeColor="text1"/>
          <w:sz w:val="24"/>
          <w:szCs w:val="24"/>
          <w:rtl/>
          <w:rPrChange w:id="7479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  <w:rtl/>
            </w:rPr>
          </w:rPrChange>
        </w:rPr>
        <w:t>בעל חנות : מבקש למחוק את מנהל החנות שנתן מהחנות שנתן</w:t>
      </w:r>
    </w:p>
    <w:p w14:paraId="1F496DBB" w14:textId="571FA837" w:rsidR="7219525F" w:rsidRPr="00AE4B49" w:rsidRDefault="77C28AE4" w:rsidP="14BA959A">
      <w:pPr>
        <w:pStyle w:val="ListParagraph"/>
        <w:numPr>
          <w:ilvl w:val="0"/>
          <w:numId w:val="13"/>
        </w:numPr>
        <w:rPr>
          <w:rFonts w:asciiTheme="majorBidi" w:eastAsiaTheme="minorEastAsia" w:hAnsiTheme="majorBidi" w:cstheme="majorBidi"/>
          <w:color w:val="000000" w:themeColor="text1"/>
          <w:sz w:val="24"/>
          <w:szCs w:val="24"/>
          <w:rPrChange w:id="7480" w:author="yara ahmad" w:date="2021-04-18T08:34:00Z">
            <w:rPr>
              <w:rFonts w:eastAsiaTheme="minorEastAsia"/>
              <w:color w:val="000000" w:themeColor="text1"/>
              <w:sz w:val="24"/>
              <w:szCs w:val="24"/>
            </w:rPr>
          </w:rPrChange>
        </w:rPr>
      </w:pPr>
      <w:r w:rsidRPr="00AE4B49">
        <w:rPr>
          <w:rFonts w:asciiTheme="majorBidi" w:eastAsia="Calibri" w:hAnsiTheme="majorBidi" w:cstheme="majorBidi"/>
          <w:color w:val="000000" w:themeColor="text1"/>
          <w:sz w:val="24"/>
          <w:szCs w:val="24"/>
          <w:rtl/>
          <w:rPrChange w:id="7481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  <w:rtl/>
            </w:rPr>
          </w:rPrChange>
        </w:rPr>
        <w:t>מערכת: מוודאת שלבעל החנות יש את ההרשאה</w:t>
      </w:r>
      <w:r w:rsidR="1EC24319" w:rsidRPr="00AE4B49">
        <w:rPr>
          <w:rFonts w:asciiTheme="majorBidi" w:eastAsia="Calibri" w:hAnsiTheme="majorBidi" w:cstheme="majorBidi"/>
          <w:color w:val="000000" w:themeColor="text1"/>
          <w:sz w:val="24"/>
          <w:szCs w:val="24"/>
          <w:rtl/>
          <w:rPrChange w:id="7482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  <w:rtl/>
            </w:rPr>
          </w:rPrChange>
        </w:rPr>
        <w:t xml:space="preserve"> עבור המנהל שהוא מנסה למחוק</w:t>
      </w:r>
    </w:p>
    <w:p w14:paraId="6AA6122D" w14:textId="3B10DFD2" w:rsidR="7219525F" w:rsidRPr="00AE4B49" w:rsidRDefault="77C28AE4" w:rsidP="14BA959A">
      <w:pPr>
        <w:pStyle w:val="ListParagraph"/>
        <w:numPr>
          <w:ilvl w:val="0"/>
          <w:numId w:val="13"/>
        </w:numPr>
        <w:rPr>
          <w:rFonts w:asciiTheme="majorBidi" w:eastAsiaTheme="minorEastAsia" w:hAnsiTheme="majorBidi" w:cstheme="majorBidi"/>
          <w:color w:val="000000" w:themeColor="text1"/>
          <w:sz w:val="24"/>
          <w:szCs w:val="24"/>
          <w:rPrChange w:id="7483" w:author="yara ahmad" w:date="2021-04-18T08:34:00Z">
            <w:rPr>
              <w:rFonts w:eastAsiaTheme="minorEastAsia"/>
              <w:color w:val="000000" w:themeColor="text1"/>
              <w:sz w:val="24"/>
              <w:szCs w:val="24"/>
            </w:rPr>
          </w:rPrChange>
        </w:rPr>
      </w:pPr>
      <w:r w:rsidRPr="00AE4B49">
        <w:rPr>
          <w:rFonts w:asciiTheme="majorBidi" w:eastAsia="Calibri" w:hAnsiTheme="majorBidi" w:cstheme="majorBidi"/>
          <w:color w:val="000000" w:themeColor="text1"/>
          <w:sz w:val="24"/>
          <w:szCs w:val="24"/>
          <w:rtl/>
          <w:rPrChange w:id="7484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  <w:rtl/>
            </w:rPr>
          </w:rPrChange>
        </w:rPr>
        <w:t>מערכת: מוחקת את ההרשאות שלו בחנות הנ"ל</w:t>
      </w:r>
      <w:r w:rsidR="3326D5DA" w:rsidRPr="00AE4B49">
        <w:rPr>
          <w:rFonts w:asciiTheme="majorBidi" w:eastAsia="Calibri" w:hAnsiTheme="majorBidi" w:cstheme="majorBidi"/>
          <w:color w:val="000000" w:themeColor="text1"/>
          <w:sz w:val="24"/>
          <w:szCs w:val="24"/>
          <w:rtl/>
          <w:rPrChange w:id="7485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  <w:rtl/>
            </w:rPr>
          </w:rPrChange>
        </w:rPr>
        <w:t xml:space="preserve"> אם השלב הקודם קיבל שהוא יכול לעשות את הפעולה</w:t>
      </w:r>
      <w:r w:rsidR="12A2D45C" w:rsidRPr="00AE4B49">
        <w:rPr>
          <w:rFonts w:asciiTheme="majorBidi" w:eastAsia="Calibri" w:hAnsiTheme="majorBidi" w:cstheme="majorBidi"/>
          <w:color w:val="000000" w:themeColor="text1"/>
          <w:sz w:val="24"/>
          <w:szCs w:val="24"/>
          <w:rPrChange w:id="7486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</w:rPr>
          </w:rPrChange>
        </w:rPr>
        <w:t>.</w:t>
      </w:r>
    </w:p>
    <w:p w14:paraId="64ED355B" w14:textId="5CE6A417" w:rsidR="7219525F" w:rsidRPr="00AE4B49" w:rsidRDefault="12A2D45C" w:rsidP="55183910">
      <w:pPr>
        <w:pStyle w:val="ListParagraph"/>
        <w:numPr>
          <w:ilvl w:val="0"/>
          <w:numId w:val="13"/>
        </w:numPr>
        <w:rPr>
          <w:ins w:id="7487" w:author="shadi obeed" w:date="2021-04-17T23:02:00Z"/>
          <w:rFonts w:asciiTheme="majorBidi" w:eastAsiaTheme="minorEastAsia" w:hAnsiTheme="majorBidi" w:cstheme="majorBidi"/>
          <w:color w:val="000000" w:themeColor="text1"/>
          <w:sz w:val="24"/>
          <w:szCs w:val="24"/>
          <w:rPrChange w:id="7488" w:author="yara ahmad" w:date="2021-04-18T08:34:00Z">
            <w:rPr>
              <w:ins w:id="7489" w:author="shadi obeed" w:date="2021-04-17T23:02:00Z"/>
              <w:rFonts w:eastAsiaTheme="minorEastAsia"/>
              <w:color w:val="000000" w:themeColor="text1"/>
              <w:sz w:val="24"/>
              <w:szCs w:val="24"/>
            </w:rPr>
          </w:rPrChange>
        </w:rPr>
      </w:pPr>
      <w:r w:rsidRPr="00AE4B49">
        <w:rPr>
          <w:rFonts w:asciiTheme="majorBidi" w:eastAsia="Calibri" w:hAnsiTheme="majorBidi" w:cstheme="majorBidi"/>
          <w:color w:val="000000" w:themeColor="text1"/>
          <w:sz w:val="24"/>
          <w:szCs w:val="24"/>
          <w:rtl/>
          <w:rPrChange w:id="7490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  <w:rtl/>
            </w:rPr>
          </w:rPrChange>
        </w:rPr>
        <w:t>מערכת: תחזיר תוצאת הפעולה</w:t>
      </w:r>
      <w:r w:rsidRPr="00AE4B49">
        <w:rPr>
          <w:rFonts w:asciiTheme="majorBidi" w:eastAsia="Calibri" w:hAnsiTheme="majorBidi" w:cstheme="majorBidi"/>
          <w:color w:val="000000" w:themeColor="text1"/>
          <w:sz w:val="24"/>
          <w:szCs w:val="24"/>
          <w:rPrChange w:id="7491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</w:rPr>
          </w:rPrChange>
        </w:rPr>
        <w:t>.</w:t>
      </w:r>
    </w:p>
    <w:p w14:paraId="71051DBA" w14:textId="77777777" w:rsidR="00962AA8" w:rsidRPr="00AE4B49" w:rsidRDefault="00962AA8">
      <w:pPr>
        <w:ind w:left="360"/>
        <w:rPr>
          <w:ins w:id="7492" w:author="shadi obeed" w:date="2021-04-17T23:02:00Z"/>
          <w:rFonts w:asciiTheme="majorBidi" w:eastAsiaTheme="minorEastAsia" w:hAnsiTheme="majorBidi" w:cstheme="majorBidi"/>
          <w:color w:val="000000" w:themeColor="text1"/>
          <w:sz w:val="24"/>
          <w:szCs w:val="24"/>
          <w:rPrChange w:id="7493" w:author="yara ahmad" w:date="2021-04-18T08:34:00Z">
            <w:rPr>
              <w:ins w:id="7494" w:author="shadi obeed" w:date="2021-04-17T23:02:00Z"/>
            </w:rPr>
          </w:rPrChange>
        </w:rPr>
        <w:pPrChange w:id="7495" w:author="shadi obeed" w:date="2021-04-17T23:02:00Z">
          <w:pPr>
            <w:pStyle w:val="ListParagraph"/>
            <w:numPr>
              <w:numId w:val="13"/>
            </w:numPr>
            <w:ind w:hanging="360"/>
          </w:pPr>
        </w:pPrChange>
      </w:pPr>
      <w:ins w:id="7496" w:author="shadi obeed" w:date="2021-04-17T23:02:00Z">
        <w:r w:rsidRPr="00AE4B49">
          <w:rPr>
            <w:rFonts w:asciiTheme="majorBidi" w:eastAsiaTheme="minorEastAsia" w:hAnsiTheme="majorBidi" w:cstheme="majorBidi" w:hint="cs"/>
            <w:color w:val="000000" w:themeColor="text1"/>
            <w:sz w:val="24"/>
            <w:szCs w:val="24"/>
            <w:u w:val="single"/>
            <w:rtl/>
            <w:rPrChange w:id="7497" w:author="yara ahmad" w:date="2021-04-18T08:34:00Z">
              <w:rPr>
                <w:rFonts w:hint="cs"/>
                <w:rtl/>
              </w:rPr>
            </w:rPrChange>
          </w:rPr>
          <w:t>תרחיש</w:t>
        </w:r>
        <w:r w:rsidRPr="00AE4B49">
          <w:rPr>
            <w:rFonts w:asciiTheme="majorBidi" w:eastAsiaTheme="minorEastAsia" w:hAnsiTheme="majorBidi" w:cstheme="majorBidi"/>
            <w:color w:val="000000" w:themeColor="text1"/>
            <w:sz w:val="24"/>
            <w:szCs w:val="24"/>
            <w:u w:val="single"/>
            <w:rtl/>
            <w:rPrChange w:id="7498" w:author="yara ahmad" w:date="2021-04-18T08:34:00Z">
              <w:rPr>
                <w:rtl/>
              </w:rPr>
            </w:rPrChange>
          </w:rPr>
          <w:t xml:space="preserve"> </w:t>
        </w:r>
        <w:r w:rsidRPr="00AE4B49">
          <w:rPr>
            <w:rFonts w:asciiTheme="majorBidi" w:eastAsiaTheme="minorEastAsia" w:hAnsiTheme="majorBidi" w:cstheme="majorBidi" w:hint="cs"/>
            <w:color w:val="000000" w:themeColor="text1"/>
            <w:sz w:val="24"/>
            <w:szCs w:val="24"/>
            <w:u w:val="single"/>
            <w:rtl/>
            <w:rPrChange w:id="7499" w:author="yara ahmad" w:date="2021-04-18T08:34:00Z">
              <w:rPr>
                <w:rFonts w:hint="cs"/>
                <w:rtl/>
              </w:rPr>
            </w:rPrChange>
          </w:rPr>
          <w:t>חילופי</w:t>
        </w:r>
        <w:r w:rsidRPr="00AE4B49">
          <w:rPr>
            <w:rFonts w:asciiTheme="majorBidi" w:eastAsiaTheme="minorEastAsia" w:hAnsiTheme="majorBidi" w:cstheme="majorBidi"/>
            <w:color w:val="000000" w:themeColor="text1"/>
            <w:sz w:val="24"/>
            <w:szCs w:val="24"/>
            <w:rtl/>
            <w:rPrChange w:id="7500" w:author="yara ahmad" w:date="2021-04-18T08:34:00Z">
              <w:rPr>
                <w:rtl/>
              </w:rPr>
            </w:rPrChange>
          </w:rPr>
          <w:t xml:space="preserve"> : </w:t>
        </w:r>
        <w:r w:rsidRPr="00AE4B49">
          <w:rPr>
            <w:rFonts w:asciiTheme="majorBidi" w:eastAsiaTheme="minorEastAsia" w:hAnsiTheme="majorBidi" w:cstheme="majorBidi" w:hint="cs"/>
            <w:color w:val="000000" w:themeColor="text1"/>
            <w:sz w:val="24"/>
            <w:szCs w:val="24"/>
            <w:rtl/>
            <w:rPrChange w:id="7501" w:author="yara ahmad" w:date="2021-04-18T08:34:00Z">
              <w:rPr>
                <w:rFonts w:hint="cs"/>
                <w:rtl/>
              </w:rPr>
            </w:rPrChange>
          </w:rPr>
          <w:t>אין</w:t>
        </w:r>
        <w:r w:rsidRPr="00AE4B49">
          <w:rPr>
            <w:rFonts w:asciiTheme="majorBidi" w:eastAsiaTheme="minorEastAsia" w:hAnsiTheme="majorBidi" w:cstheme="majorBidi"/>
            <w:color w:val="000000" w:themeColor="text1"/>
            <w:sz w:val="24"/>
            <w:szCs w:val="24"/>
            <w:rtl/>
            <w:rPrChange w:id="7502" w:author="yara ahmad" w:date="2021-04-18T08:34:00Z">
              <w:rPr>
                <w:rtl/>
              </w:rPr>
            </w:rPrChange>
          </w:rPr>
          <w:t>.</w:t>
        </w:r>
      </w:ins>
    </w:p>
    <w:p w14:paraId="1731EAB0" w14:textId="77777777" w:rsidR="00962AA8" w:rsidRPr="00AE4B49" w:rsidRDefault="00962AA8">
      <w:pPr>
        <w:pStyle w:val="ListParagraph"/>
        <w:rPr>
          <w:rFonts w:asciiTheme="majorBidi" w:eastAsiaTheme="minorEastAsia" w:hAnsiTheme="majorBidi" w:cstheme="majorBidi"/>
          <w:color w:val="000000" w:themeColor="text1"/>
          <w:sz w:val="24"/>
          <w:szCs w:val="24"/>
          <w:rPrChange w:id="7503" w:author="yara ahmad" w:date="2021-04-18T08:34:00Z">
            <w:rPr>
              <w:rFonts w:eastAsiaTheme="minorEastAsia"/>
              <w:color w:val="000000" w:themeColor="text1"/>
              <w:sz w:val="24"/>
              <w:szCs w:val="24"/>
            </w:rPr>
          </w:rPrChange>
        </w:rPr>
        <w:pPrChange w:id="7504" w:author="shadi obeed" w:date="2021-04-17T23:02:00Z">
          <w:pPr>
            <w:pStyle w:val="ListParagraph"/>
            <w:numPr>
              <w:numId w:val="13"/>
            </w:numPr>
            <w:ind w:hanging="360"/>
          </w:pPr>
        </w:pPrChange>
      </w:pPr>
    </w:p>
    <w:p w14:paraId="32685D8A" w14:textId="352F6C69" w:rsidR="3B61D8AB" w:rsidRPr="00AE4B49" w:rsidRDefault="3B61D8AB" w:rsidP="55183910">
      <w:pPr>
        <w:rPr>
          <w:rFonts w:asciiTheme="majorBidi" w:eastAsia="Calibri" w:hAnsiTheme="majorBidi" w:cstheme="majorBidi"/>
          <w:color w:val="000000" w:themeColor="text1"/>
          <w:sz w:val="24"/>
          <w:szCs w:val="24"/>
          <w:u w:val="single"/>
          <w:rPrChange w:id="7505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  <w:u w:val="single"/>
            </w:rPr>
          </w:rPrChange>
        </w:rPr>
      </w:pPr>
      <w:r w:rsidRPr="00AE4B49">
        <w:rPr>
          <w:rFonts w:asciiTheme="majorBidi" w:eastAsia="Calibri" w:hAnsiTheme="majorBidi" w:cstheme="majorBidi"/>
          <w:color w:val="000000" w:themeColor="text1"/>
          <w:sz w:val="24"/>
          <w:szCs w:val="24"/>
          <w:u w:val="single"/>
          <w:rtl/>
          <w:rPrChange w:id="7506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  <w:u w:val="single"/>
              <w:rtl/>
            </w:rPr>
          </w:rPrChange>
        </w:rPr>
        <w:t>טסטים</w:t>
      </w:r>
      <w:r w:rsidRPr="00AE4B49">
        <w:rPr>
          <w:rFonts w:asciiTheme="majorBidi" w:eastAsia="Calibri" w:hAnsiTheme="majorBidi" w:cstheme="majorBidi"/>
          <w:color w:val="000000" w:themeColor="text1"/>
          <w:sz w:val="24"/>
          <w:szCs w:val="24"/>
          <w:u w:val="single"/>
          <w:rPrChange w:id="7507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  <w:u w:val="single"/>
            </w:rPr>
          </w:rPrChange>
        </w:rPr>
        <w:t>:</w:t>
      </w:r>
    </w:p>
    <w:p w14:paraId="6E4180D0" w14:textId="7D14F253" w:rsidR="68112B2E" w:rsidRPr="00AE4B49" w:rsidRDefault="68112B2E" w:rsidP="55183910">
      <w:pPr>
        <w:rPr>
          <w:rFonts w:asciiTheme="majorBidi" w:eastAsia="Calibri" w:hAnsiTheme="majorBidi" w:cstheme="majorBidi"/>
          <w:color w:val="000000" w:themeColor="text1"/>
          <w:sz w:val="24"/>
          <w:szCs w:val="24"/>
          <w:u w:val="single"/>
          <w:rtl/>
          <w:rPrChange w:id="7508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  <w:u w:val="single"/>
              <w:rtl/>
            </w:rPr>
          </w:rPrChange>
        </w:rPr>
      </w:pPr>
      <w:r w:rsidRPr="00AE4B49">
        <w:rPr>
          <w:rFonts w:asciiTheme="majorBidi" w:eastAsia="Calibri" w:hAnsiTheme="majorBidi" w:cstheme="majorBidi"/>
          <w:color w:val="000000" w:themeColor="text1"/>
          <w:sz w:val="24"/>
          <w:szCs w:val="24"/>
          <w:rtl/>
          <w:rPrChange w:id="7509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  <w:rtl/>
            </w:rPr>
          </w:rPrChange>
        </w:rPr>
        <w:t>הסרה של מנהל החנות באופן תקין</w:t>
      </w:r>
      <w:r w:rsidRPr="00AE4B49">
        <w:rPr>
          <w:rFonts w:asciiTheme="majorBidi" w:eastAsia="Calibri" w:hAnsiTheme="majorBidi" w:cstheme="majorBidi"/>
          <w:color w:val="000000" w:themeColor="text1"/>
          <w:sz w:val="24"/>
          <w:szCs w:val="24"/>
          <w:rPrChange w:id="7510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</w:rPr>
          </w:rPrChange>
        </w:rPr>
        <w:t>.</w:t>
      </w:r>
    </w:p>
    <w:p w14:paraId="65CD094C" w14:textId="21F3AAD4" w:rsidR="12B6802B" w:rsidRPr="00AE4B49" w:rsidRDefault="12B6802B" w:rsidP="55183910">
      <w:pPr>
        <w:rPr>
          <w:rFonts w:asciiTheme="majorBidi" w:eastAsia="Calibri" w:hAnsiTheme="majorBidi" w:cstheme="majorBidi"/>
          <w:color w:val="000000" w:themeColor="text1"/>
          <w:sz w:val="24"/>
          <w:szCs w:val="24"/>
          <w:rPrChange w:id="7511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</w:rPr>
          </w:rPrChange>
        </w:rPr>
      </w:pPr>
      <w:r w:rsidRPr="00AE4B49">
        <w:rPr>
          <w:rFonts w:asciiTheme="majorBidi" w:hAnsiTheme="majorBidi" w:cstheme="majorBidi"/>
          <w:noProof/>
          <w:rPrChange w:id="7512" w:author="yara ahmad" w:date="2021-04-18T08:34:00Z">
            <w:rPr>
              <w:noProof/>
            </w:rPr>
          </w:rPrChange>
        </w:rPr>
        <w:drawing>
          <wp:inline distT="0" distB="0" distL="0" distR="0" wp14:anchorId="25C44591" wp14:editId="1F0EFC73">
            <wp:extent cx="6496050" cy="2544286"/>
            <wp:effectExtent l="0" t="0" r="0" b="0"/>
            <wp:docPr id="1670916373" name="Picture 1670916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96050" cy="254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89359" w14:textId="338D50C7" w:rsidR="7219525F" w:rsidRPr="00AE4B49" w:rsidRDefault="7219525F" w:rsidP="14BA959A">
      <w:pPr>
        <w:rPr>
          <w:rFonts w:asciiTheme="majorBidi" w:eastAsia="Calibri" w:hAnsiTheme="majorBidi" w:cstheme="majorBidi"/>
          <w:color w:val="000000" w:themeColor="text1"/>
          <w:sz w:val="24"/>
          <w:szCs w:val="24"/>
          <w:rPrChange w:id="7513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</w:rPr>
          </w:rPrChange>
        </w:rPr>
      </w:pPr>
    </w:p>
    <w:p w14:paraId="4F60B89C" w14:textId="4C971C1A" w:rsidR="00B031AC" w:rsidRPr="00AE4B49" w:rsidRDefault="00B031AC" w:rsidP="14BA959A">
      <w:pPr>
        <w:rPr>
          <w:rFonts w:asciiTheme="majorBidi" w:eastAsia="Calibri" w:hAnsiTheme="majorBidi" w:cstheme="majorBidi"/>
          <w:color w:val="000000" w:themeColor="text1"/>
          <w:sz w:val="24"/>
          <w:szCs w:val="24"/>
          <w:rPrChange w:id="7514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</w:rPr>
          </w:rPrChange>
        </w:rPr>
      </w:pPr>
    </w:p>
    <w:p w14:paraId="5C1DECB5" w14:textId="030EBEBD" w:rsidR="00B031AC" w:rsidRPr="00AE4B49" w:rsidRDefault="00B031AC" w:rsidP="14BA959A">
      <w:pPr>
        <w:rPr>
          <w:rFonts w:asciiTheme="majorBidi" w:eastAsia="Calibri" w:hAnsiTheme="majorBidi" w:cstheme="majorBidi"/>
          <w:color w:val="000000" w:themeColor="text1"/>
          <w:sz w:val="24"/>
          <w:szCs w:val="24"/>
          <w:rPrChange w:id="7515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</w:rPr>
          </w:rPrChange>
        </w:rPr>
      </w:pPr>
    </w:p>
    <w:p w14:paraId="67B80A1C" w14:textId="1A68CFE2" w:rsidR="00B031AC" w:rsidRPr="00AE4B49" w:rsidRDefault="00B031AC" w:rsidP="14BA959A">
      <w:pPr>
        <w:rPr>
          <w:rFonts w:asciiTheme="majorBidi" w:eastAsia="Calibri" w:hAnsiTheme="majorBidi" w:cstheme="majorBidi"/>
          <w:color w:val="000000" w:themeColor="text1"/>
          <w:sz w:val="24"/>
          <w:szCs w:val="24"/>
          <w:rPrChange w:id="7516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</w:rPr>
          </w:rPrChange>
        </w:rPr>
      </w:pPr>
    </w:p>
    <w:p w14:paraId="41FBD74F" w14:textId="757FD31A" w:rsidR="00B031AC" w:rsidRPr="00AE4B49" w:rsidRDefault="00B031AC" w:rsidP="14BA959A">
      <w:pPr>
        <w:rPr>
          <w:rFonts w:asciiTheme="majorBidi" w:eastAsia="Calibri" w:hAnsiTheme="majorBidi" w:cstheme="majorBidi"/>
          <w:color w:val="000000" w:themeColor="text1"/>
          <w:sz w:val="24"/>
          <w:szCs w:val="24"/>
          <w:rPrChange w:id="7517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</w:rPr>
          </w:rPrChange>
        </w:rPr>
      </w:pPr>
    </w:p>
    <w:p w14:paraId="43D291BE" w14:textId="002E0543" w:rsidR="00B031AC" w:rsidRPr="00AE4B49" w:rsidRDefault="00B031AC" w:rsidP="14BA959A">
      <w:pPr>
        <w:rPr>
          <w:rFonts w:asciiTheme="majorBidi" w:eastAsia="Calibri" w:hAnsiTheme="majorBidi" w:cstheme="majorBidi"/>
          <w:color w:val="000000" w:themeColor="text1"/>
          <w:sz w:val="24"/>
          <w:szCs w:val="24"/>
          <w:rPrChange w:id="7518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</w:rPr>
          </w:rPrChange>
        </w:rPr>
      </w:pPr>
    </w:p>
    <w:p w14:paraId="008C89A6" w14:textId="77777777" w:rsidR="00B031AC" w:rsidRPr="00AE4B49" w:rsidRDefault="00B031AC" w:rsidP="14BA959A">
      <w:pPr>
        <w:rPr>
          <w:rFonts w:asciiTheme="majorBidi" w:eastAsia="Calibri" w:hAnsiTheme="majorBidi" w:cstheme="majorBidi"/>
          <w:color w:val="000000" w:themeColor="text1"/>
          <w:sz w:val="24"/>
          <w:szCs w:val="24"/>
          <w:rPrChange w:id="7519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</w:rPr>
          </w:rPrChange>
        </w:rPr>
      </w:pPr>
    </w:p>
    <w:p w14:paraId="3EBB8B3B" w14:textId="42797B62" w:rsidR="7219525F" w:rsidRPr="00AE4B49" w:rsidRDefault="7A87A015" w:rsidP="14BA959A">
      <w:pPr>
        <w:rPr>
          <w:rFonts w:asciiTheme="majorBidi" w:eastAsia="Calibri" w:hAnsiTheme="majorBidi" w:cstheme="majorBidi"/>
          <w:sz w:val="24"/>
          <w:szCs w:val="24"/>
          <w:u w:val="single"/>
          <w:rtl/>
          <w:rPrChange w:id="7520" w:author="yara ahmad" w:date="2021-04-18T08:34:00Z">
            <w:rPr>
              <w:rFonts w:ascii="Calibri" w:eastAsia="Calibri" w:hAnsi="Calibri" w:cs="Calibri"/>
              <w:sz w:val="24"/>
              <w:szCs w:val="24"/>
              <w:u w:val="single"/>
              <w:rtl/>
            </w:rPr>
          </w:rPrChange>
        </w:rPr>
      </w:pPr>
      <w:r w:rsidRPr="00AE4B49">
        <w:rPr>
          <w:rFonts w:asciiTheme="majorBidi" w:eastAsia="Calibri" w:hAnsiTheme="majorBidi" w:cstheme="majorBidi"/>
          <w:sz w:val="24"/>
          <w:szCs w:val="24"/>
          <w:u w:val="single"/>
          <w:rPrChange w:id="7521" w:author="yara ahmad" w:date="2021-04-18T08:34:00Z">
            <w:rPr>
              <w:rFonts w:ascii="Calibri" w:eastAsia="Calibri" w:hAnsi="Calibri" w:cs="Calibri"/>
              <w:sz w:val="24"/>
              <w:szCs w:val="24"/>
              <w:u w:val="single"/>
            </w:rPr>
          </w:rPrChange>
        </w:rPr>
        <w:t>4.9)</w:t>
      </w:r>
      <w:r w:rsidR="01E6B9D7" w:rsidRPr="00AE4B49">
        <w:rPr>
          <w:rFonts w:asciiTheme="majorBidi" w:eastAsia="Calibri" w:hAnsiTheme="majorBidi" w:cstheme="majorBidi"/>
          <w:sz w:val="24"/>
          <w:szCs w:val="24"/>
          <w:u w:val="single"/>
          <w:rPrChange w:id="7522" w:author="yara ahmad" w:date="2021-04-18T08:34:00Z">
            <w:rPr>
              <w:rFonts w:ascii="Calibri" w:eastAsia="Calibri" w:hAnsi="Calibri" w:cs="Calibri"/>
              <w:sz w:val="24"/>
              <w:szCs w:val="24"/>
              <w:u w:val="single"/>
            </w:rPr>
          </w:rPrChange>
        </w:rPr>
        <w:t xml:space="preserve"> </w:t>
      </w:r>
      <w:r w:rsidR="2AC28B48" w:rsidRPr="00AE4B49">
        <w:rPr>
          <w:rFonts w:asciiTheme="majorBidi" w:eastAsia="Calibri" w:hAnsiTheme="majorBidi" w:cstheme="majorBidi"/>
          <w:sz w:val="24"/>
          <w:szCs w:val="24"/>
          <w:u w:val="single"/>
          <w:rtl/>
          <w:rPrChange w:id="7523" w:author="yara ahmad" w:date="2021-04-18T08:34:00Z">
            <w:rPr>
              <w:rFonts w:ascii="Calibri" w:eastAsia="Calibri" w:hAnsi="Calibri" w:cs="Calibri"/>
              <w:sz w:val="24"/>
              <w:szCs w:val="24"/>
              <w:u w:val="single"/>
              <w:rtl/>
            </w:rPr>
          </w:rPrChange>
        </w:rPr>
        <w:t>קבלת מידע על בעלי תפקידים</w:t>
      </w:r>
      <w:r w:rsidRPr="00AE4B49">
        <w:rPr>
          <w:rFonts w:asciiTheme="majorBidi" w:eastAsia="Calibri" w:hAnsiTheme="majorBidi" w:cstheme="majorBidi"/>
          <w:sz w:val="24"/>
          <w:szCs w:val="24"/>
          <w:u w:val="single"/>
          <w:rtl/>
          <w:rPrChange w:id="7524" w:author="yara ahmad" w:date="2021-04-18T08:34:00Z">
            <w:rPr>
              <w:rFonts w:ascii="Calibri" w:eastAsia="Calibri" w:hAnsi="Calibri" w:cs="Calibri"/>
              <w:sz w:val="24"/>
              <w:szCs w:val="24"/>
              <w:u w:val="single"/>
              <w:rtl/>
            </w:rPr>
          </w:rPrChange>
        </w:rPr>
        <w:t xml:space="preserve"> </w:t>
      </w:r>
      <w:r w:rsidR="4CC7858C" w:rsidRPr="00AE4B49">
        <w:rPr>
          <w:rFonts w:asciiTheme="majorBidi" w:eastAsia="Calibri" w:hAnsiTheme="majorBidi" w:cstheme="majorBidi"/>
          <w:sz w:val="24"/>
          <w:szCs w:val="24"/>
          <w:u w:val="single"/>
          <w:rtl/>
          <w:rPrChange w:id="7525" w:author="yara ahmad" w:date="2021-04-18T08:34:00Z">
            <w:rPr>
              <w:rFonts w:ascii="Calibri" w:eastAsia="Calibri" w:hAnsi="Calibri" w:cs="Calibri"/>
              <w:sz w:val="24"/>
              <w:szCs w:val="24"/>
              <w:u w:val="single"/>
              <w:rtl/>
            </w:rPr>
          </w:rPrChange>
        </w:rPr>
        <w:t>ב</w:t>
      </w:r>
      <w:r w:rsidRPr="00AE4B49">
        <w:rPr>
          <w:rFonts w:asciiTheme="majorBidi" w:eastAsia="Calibri" w:hAnsiTheme="majorBidi" w:cstheme="majorBidi"/>
          <w:sz w:val="24"/>
          <w:szCs w:val="24"/>
          <w:u w:val="single"/>
          <w:rtl/>
          <w:rPrChange w:id="7526" w:author="yara ahmad" w:date="2021-04-18T08:34:00Z">
            <w:rPr>
              <w:rFonts w:ascii="Calibri" w:eastAsia="Calibri" w:hAnsi="Calibri" w:cs="Calibri"/>
              <w:sz w:val="24"/>
              <w:szCs w:val="24"/>
              <w:u w:val="single"/>
              <w:rtl/>
            </w:rPr>
          </w:rPrChange>
        </w:rPr>
        <w:t>חנות</w:t>
      </w:r>
      <w:r w:rsidRPr="00AE4B49">
        <w:rPr>
          <w:rFonts w:asciiTheme="majorBidi" w:eastAsia="Calibri" w:hAnsiTheme="majorBidi" w:cstheme="majorBidi"/>
          <w:sz w:val="24"/>
          <w:szCs w:val="24"/>
          <w:u w:val="single"/>
          <w:rPrChange w:id="7527" w:author="yara ahmad" w:date="2021-04-18T08:34:00Z">
            <w:rPr>
              <w:rFonts w:ascii="Calibri" w:eastAsia="Calibri" w:hAnsi="Calibri" w:cs="Calibri"/>
              <w:sz w:val="24"/>
              <w:szCs w:val="24"/>
              <w:u w:val="single"/>
            </w:rPr>
          </w:rPrChange>
        </w:rPr>
        <w:t>:</w:t>
      </w:r>
    </w:p>
    <w:p w14:paraId="74484D46" w14:textId="03061C83" w:rsidR="7219525F" w:rsidRPr="00AE4B49" w:rsidRDefault="6BBFCEE3" w:rsidP="14BA959A">
      <w:pPr>
        <w:rPr>
          <w:rFonts w:asciiTheme="majorBidi" w:hAnsiTheme="majorBidi" w:cstheme="majorBidi"/>
          <w:rPrChange w:id="7528" w:author="yara ahmad" w:date="2021-04-18T08:34:00Z">
            <w:rPr/>
          </w:rPrChange>
        </w:rPr>
      </w:pPr>
      <w:r w:rsidRPr="00AE4B49">
        <w:rPr>
          <w:rFonts w:asciiTheme="majorBidi" w:eastAsia="Calibri" w:hAnsiTheme="majorBidi" w:cstheme="majorBidi"/>
          <w:color w:val="000000" w:themeColor="text1"/>
          <w:sz w:val="24"/>
          <w:szCs w:val="24"/>
          <w:u w:val="single"/>
          <w:rtl/>
          <w:rPrChange w:id="7529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  <w:u w:val="single"/>
              <w:rtl/>
            </w:rPr>
          </w:rPrChange>
        </w:rPr>
        <w:t>שחקנים</w:t>
      </w:r>
      <w:r w:rsidRPr="00AE4B49">
        <w:rPr>
          <w:rFonts w:asciiTheme="majorBidi" w:eastAsia="Calibri" w:hAnsiTheme="majorBidi" w:cstheme="majorBidi"/>
          <w:color w:val="000000" w:themeColor="text1"/>
          <w:sz w:val="24"/>
          <w:szCs w:val="24"/>
          <w:rtl/>
          <w:rPrChange w:id="7530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  <w:rtl/>
            </w:rPr>
          </w:rPrChange>
        </w:rPr>
        <w:t>:</w:t>
      </w:r>
      <w:r w:rsidR="7219525F" w:rsidRPr="00AE4B49">
        <w:rPr>
          <w:rFonts w:asciiTheme="majorBidi" w:hAnsiTheme="majorBidi" w:cstheme="majorBidi"/>
          <w:rPrChange w:id="7531" w:author="yara ahmad" w:date="2021-04-18T08:34:00Z">
            <w:rPr/>
          </w:rPrChange>
        </w:rPr>
        <w:br/>
      </w:r>
      <w:r w:rsidRPr="00AE4B49">
        <w:rPr>
          <w:rFonts w:asciiTheme="majorBidi" w:eastAsia="Calibri" w:hAnsiTheme="majorBidi" w:cstheme="majorBidi"/>
          <w:color w:val="000000" w:themeColor="text1"/>
          <w:sz w:val="24"/>
          <w:szCs w:val="24"/>
          <w:rtl/>
          <w:rPrChange w:id="7532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  <w:rtl/>
            </w:rPr>
          </w:rPrChange>
        </w:rPr>
        <w:t>בעל חנות</w:t>
      </w:r>
      <w:r w:rsidR="5625A94C" w:rsidRPr="00AE4B49">
        <w:rPr>
          <w:rFonts w:asciiTheme="majorBidi" w:eastAsia="Calibri" w:hAnsiTheme="majorBidi" w:cstheme="majorBidi"/>
          <w:color w:val="000000" w:themeColor="text1"/>
          <w:sz w:val="24"/>
          <w:szCs w:val="24"/>
          <w:rtl/>
          <w:rPrChange w:id="7533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  <w:rtl/>
            </w:rPr>
          </w:rPrChange>
        </w:rPr>
        <w:t>, מערכת</w:t>
      </w:r>
      <w:r w:rsidRPr="00AE4B49">
        <w:rPr>
          <w:rFonts w:asciiTheme="majorBidi" w:eastAsia="Calibri" w:hAnsiTheme="majorBidi" w:cstheme="majorBidi"/>
          <w:color w:val="000000" w:themeColor="text1"/>
          <w:sz w:val="24"/>
          <w:szCs w:val="24"/>
          <w:rtl/>
          <w:rPrChange w:id="7534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  <w:rtl/>
            </w:rPr>
          </w:rPrChange>
        </w:rPr>
        <w:t>.</w:t>
      </w:r>
      <w:r w:rsidR="7219525F" w:rsidRPr="00AE4B49">
        <w:rPr>
          <w:rFonts w:asciiTheme="majorBidi" w:hAnsiTheme="majorBidi" w:cstheme="majorBidi"/>
          <w:rPrChange w:id="7535" w:author="yara ahmad" w:date="2021-04-18T08:34:00Z">
            <w:rPr/>
          </w:rPrChange>
        </w:rPr>
        <w:br/>
      </w:r>
      <w:r w:rsidRPr="00AE4B49">
        <w:rPr>
          <w:rFonts w:asciiTheme="majorBidi" w:eastAsia="Calibri" w:hAnsiTheme="majorBidi" w:cstheme="majorBidi"/>
          <w:color w:val="000000" w:themeColor="text1"/>
          <w:sz w:val="24"/>
          <w:szCs w:val="24"/>
          <w:rtl/>
          <w:rPrChange w:id="7536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  <w:rtl/>
            </w:rPr>
          </w:rPrChange>
        </w:rPr>
        <w:t>תנאי קדם</w:t>
      </w:r>
      <w:r w:rsidRPr="00AE4B49">
        <w:rPr>
          <w:rFonts w:asciiTheme="majorBidi" w:eastAsia="Calibri" w:hAnsiTheme="majorBidi" w:cstheme="majorBidi"/>
          <w:color w:val="000000" w:themeColor="text1"/>
          <w:sz w:val="24"/>
          <w:szCs w:val="24"/>
          <w:rPrChange w:id="7537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</w:rPr>
          </w:rPrChange>
        </w:rPr>
        <w:t>:</w:t>
      </w:r>
    </w:p>
    <w:p w14:paraId="691D1560" w14:textId="0866ADFE" w:rsidR="7219525F" w:rsidRPr="00AE4B49" w:rsidRDefault="6BBFCEE3" w:rsidP="29848E68">
      <w:pPr>
        <w:pStyle w:val="ListParagraph"/>
        <w:numPr>
          <w:ilvl w:val="0"/>
          <w:numId w:val="2"/>
        </w:numPr>
        <w:rPr>
          <w:rFonts w:asciiTheme="majorBidi" w:eastAsiaTheme="minorEastAsia" w:hAnsiTheme="majorBidi" w:cstheme="majorBidi"/>
          <w:color w:val="000000" w:themeColor="text1"/>
          <w:sz w:val="24"/>
          <w:szCs w:val="24"/>
          <w:rtl/>
          <w:rPrChange w:id="7538" w:author="yara ahmad" w:date="2021-04-18T08:34:00Z">
            <w:rPr>
              <w:rFonts w:eastAsiaTheme="minorEastAsia"/>
              <w:color w:val="000000" w:themeColor="text1"/>
              <w:sz w:val="24"/>
              <w:szCs w:val="24"/>
              <w:rtl/>
            </w:rPr>
          </w:rPrChange>
        </w:rPr>
      </w:pPr>
      <w:r w:rsidRPr="00AE4B49">
        <w:rPr>
          <w:rFonts w:asciiTheme="majorBidi" w:eastAsia="Calibri" w:hAnsiTheme="majorBidi" w:cstheme="majorBidi"/>
          <w:color w:val="000000" w:themeColor="text1"/>
          <w:sz w:val="24"/>
          <w:szCs w:val="24"/>
          <w:rtl/>
          <w:rPrChange w:id="7539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  <w:rtl/>
            </w:rPr>
          </w:rPrChange>
        </w:rPr>
        <w:t xml:space="preserve">משתמש חייב להיות </w:t>
      </w:r>
      <w:r w:rsidR="00D57053" w:rsidRPr="00AE4B49">
        <w:rPr>
          <w:rFonts w:asciiTheme="majorBidi" w:eastAsia="Calibri" w:hAnsiTheme="majorBidi" w:cstheme="majorBidi"/>
          <w:color w:val="000000" w:themeColor="text1"/>
          <w:sz w:val="24"/>
          <w:szCs w:val="24"/>
          <w:rtl/>
          <w:rPrChange w:id="7540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  <w:rtl/>
            </w:rPr>
          </w:rPrChange>
        </w:rPr>
        <w:t xml:space="preserve">מחובר </w:t>
      </w:r>
      <w:r w:rsidR="7734722F" w:rsidRPr="00AE4B49">
        <w:rPr>
          <w:rFonts w:asciiTheme="majorBidi" w:eastAsia="Calibri" w:hAnsiTheme="majorBidi" w:cstheme="majorBidi"/>
          <w:color w:val="000000" w:themeColor="text1"/>
          <w:sz w:val="24"/>
          <w:szCs w:val="24"/>
          <w:rtl/>
          <w:rPrChange w:id="7541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  <w:rtl/>
            </w:rPr>
          </w:rPrChange>
        </w:rPr>
        <w:t>כ</w:t>
      </w:r>
      <w:r w:rsidRPr="00AE4B49">
        <w:rPr>
          <w:rFonts w:asciiTheme="majorBidi" w:eastAsia="Calibri" w:hAnsiTheme="majorBidi" w:cstheme="majorBidi"/>
          <w:color w:val="000000" w:themeColor="text1"/>
          <w:sz w:val="24"/>
          <w:szCs w:val="24"/>
          <w:rtl/>
          <w:rPrChange w:id="7542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  <w:rtl/>
            </w:rPr>
          </w:rPrChange>
        </w:rPr>
        <w:t xml:space="preserve">בעל חנות </w:t>
      </w:r>
      <w:r w:rsidR="3260F123" w:rsidRPr="00AE4B49">
        <w:rPr>
          <w:rFonts w:asciiTheme="majorBidi" w:eastAsia="Calibri" w:hAnsiTheme="majorBidi" w:cstheme="majorBidi"/>
          <w:color w:val="000000" w:themeColor="text1"/>
          <w:sz w:val="24"/>
          <w:szCs w:val="24"/>
          <w:rtl/>
          <w:rPrChange w:id="7543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  <w:rtl/>
            </w:rPr>
          </w:rPrChange>
        </w:rPr>
        <w:t xml:space="preserve">והוא בעל החנות </w:t>
      </w:r>
      <w:r w:rsidRPr="00AE4B49">
        <w:rPr>
          <w:rFonts w:asciiTheme="majorBidi" w:eastAsia="Calibri" w:hAnsiTheme="majorBidi" w:cstheme="majorBidi"/>
          <w:color w:val="000000" w:themeColor="text1"/>
          <w:sz w:val="24"/>
          <w:szCs w:val="24"/>
          <w:rtl/>
          <w:rPrChange w:id="7544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  <w:rtl/>
            </w:rPr>
          </w:rPrChange>
        </w:rPr>
        <w:t>שהוא מבקש עבורה את הפירוט והמידע</w:t>
      </w:r>
      <w:r w:rsidRPr="00AE4B49">
        <w:rPr>
          <w:rFonts w:asciiTheme="majorBidi" w:eastAsia="Calibri" w:hAnsiTheme="majorBidi" w:cstheme="majorBidi"/>
          <w:color w:val="000000" w:themeColor="text1"/>
          <w:sz w:val="24"/>
          <w:szCs w:val="24"/>
          <w:rPrChange w:id="7545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</w:rPr>
          </w:rPrChange>
        </w:rPr>
        <w:t>.</w:t>
      </w:r>
    </w:p>
    <w:p w14:paraId="4DC6A776" w14:textId="491809FB" w:rsidR="7219525F" w:rsidRPr="00AE4B49" w:rsidRDefault="6BBFCEE3" w:rsidP="14BA959A">
      <w:pPr>
        <w:rPr>
          <w:rFonts w:asciiTheme="majorBidi" w:hAnsiTheme="majorBidi" w:cstheme="majorBidi"/>
          <w:rPrChange w:id="7546" w:author="yara ahmad" w:date="2021-04-18T08:34:00Z">
            <w:rPr/>
          </w:rPrChange>
        </w:rPr>
      </w:pPr>
      <w:r w:rsidRPr="00AE4B49">
        <w:rPr>
          <w:rFonts w:asciiTheme="majorBidi" w:eastAsia="Calibri" w:hAnsiTheme="majorBidi" w:cstheme="majorBidi"/>
          <w:color w:val="000000" w:themeColor="text1"/>
          <w:sz w:val="24"/>
          <w:szCs w:val="24"/>
          <w:u w:val="single"/>
          <w:rtl/>
          <w:rPrChange w:id="7547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  <w:u w:val="single"/>
              <w:rtl/>
            </w:rPr>
          </w:rPrChange>
        </w:rPr>
        <w:t>תנאי בתר</w:t>
      </w:r>
      <w:r w:rsidRPr="00AE4B49">
        <w:rPr>
          <w:rFonts w:asciiTheme="majorBidi" w:eastAsia="Calibri" w:hAnsiTheme="majorBidi" w:cstheme="majorBidi"/>
          <w:color w:val="000000" w:themeColor="text1"/>
          <w:sz w:val="24"/>
          <w:szCs w:val="24"/>
          <w:u w:val="single"/>
          <w:rPrChange w:id="7548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  <w:u w:val="single"/>
            </w:rPr>
          </w:rPrChange>
        </w:rPr>
        <w:t xml:space="preserve"> -</w:t>
      </w:r>
    </w:p>
    <w:p w14:paraId="207A0879" w14:textId="19E9E5A6" w:rsidR="7219525F" w:rsidRPr="00AE4B49" w:rsidRDefault="6BBFCEE3" w:rsidP="29848E68">
      <w:pPr>
        <w:pStyle w:val="ListParagraph"/>
        <w:numPr>
          <w:ilvl w:val="0"/>
          <w:numId w:val="4"/>
        </w:numPr>
        <w:rPr>
          <w:rFonts w:asciiTheme="majorBidi" w:eastAsiaTheme="minorEastAsia" w:hAnsiTheme="majorBidi" w:cstheme="majorBidi"/>
          <w:color w:val="000000" w:themeColor="text1"/>
          <w:sz w:val="24"/>
          <w:szCs w:val="24"/>
          <w:rPrChange w:id="7549" w:author="yara ahmad" w:date="2021-04-18T08:34:00Z">
            <w:rPr>
              <w:rFonts w:eastAsiaTheme="minorEastAsia"/>
              <w:color w:val="000000" w:themeColor="text1"/>
              <w:sz w:val="24"/>
              <w:szCs w:val="24"/>
            </w:rPr>
          </w:rPrChange>
        </w:rPr>
      </w:pPr>
      <w:r w:rsidRPr="00AE4B49">
        <w:rPr>
          <w:rFonts w:asciiTheme="majorBidi" w:eastAsia="Calibri" w:hAnsiTheme="majorBidi" w:cstheme="majorBidi"/>
          <w:color w:val="000000" w:themeColor="text1"/>
          <w:sz w:val="24"/>
          <w:szCs w:val="24"/>
          <w:rPrChange w:id="7550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</w:rPr>
          </w:rPrChange>
        </w:rPr>
        <w:t xml:space="preserve"> </w:t>
      </w:r>
      <w:r w:rsidRPr="00AE4B49">
        <w:rPr>
          <w:rFonts w:asciiTheme="majorBidi" w:eastAsia="Calibri" w:hAnsiTheme="majorBidi" w:cstheme="majorBidi"/>
          <w:color w:val="000000" w:themeColor="text1"/>
          <w:sz w:val="24"/>
          <w:szCs w:val="24"/>
          <w:rtl/>
          <w:rPrChange w:id="7551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  <w:rtl/>
            </w:rPr>
          </w:rPrChange>
        </w:rPr>
        <w:t>אין</w:t>
      </w:r>
      <w:r w:rsidRPr="00AE4B49">
        <w:rPr>
          <w:rFonts w:asciiTheme="majorBidi" w:eastAsia="Calibri" w:hAnsiTheme="majorBidi" w:cstheme="majorBidi"/>
          <w:color w:val="000000" w:themeColor="text1"/>
          <w:sz w:val="24"/>
          <w:szCs w:val="24"/>
          <w:rPrChange w:id="7552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</w:rPr>
          </w:rPrChange>
        </w:rPr>
        <w:t>.</w:t>
      </w:r>
    </w:p>
    <w:p w14:paraId="4F2E8582" w14:textId="6676BED9" w:rsidR="7219525F" w:rsidRPr="00AE4B49" w:rsidRDefault="6BBFCEE3" w:rsidP="14BA959A">
      <w:pPr>
        <w:rPr>
          <w:rFonts w:asciiTheme="majorBidi" w:hAnsiTheme="majorBidi" w:cstheme="majorBidi"/>
          <w:rPrChange w:id="7553" w:author="yara ahmad" w:date="2021-04-18T08:34:00Z">
            <w:rPr/>
          </w:rPrChange>
        </w:rPr>
      </w:pPr>
      <w:r w:rsidRPr="00AE4B49">
        <w:rPr>
          <w:rFonts w:asciiTheme="majorBidi" w:eastAsia="Calibri" w:hAnsiTheme="majorBidi" w:cstheme="majorBidi"/>
          <w:color w:val="000000" w:themeColor="text1"/>
          <w:sz w:val="24"/>
          <w:szCs w:val="24"/>
          <w:u w:val="single"/>
          <w:rtl/>
          <w:rPrChange w:id="7554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  <w:u w:val="single"/>
              <w:rtl/>
            </w:rPr>
          </w:rPrChange>
        </w:rPr>
        <w:t>פרמטרים-</w:t>
      </w:r>
      <w:r w:rsidRPr="00AE4B49">
        <w:rPr>
          <w:rFonts w:asciiTheme="majorBidi" w:eastAsia="Calibri" w:hAnsiTheme="majorBidi" w:cstheme="majorBidi"/>
          <w:color w:val="000000" w:themeColor="text1"/>
          <w:sz w:val="24"/>
          <w:szCs w:val="24"/>
          <w:rtl/>
          <w:rPrChange w:id="7555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  <w:rtl/>
            </w:rPr>
          </w:rPrChange>
        </w:rPr>
        <w:t xml:space="preserve"> שם משתמש, שם חנות</w:t>
      </w:r>
      <w:r w:rsidRPr="00AE4B49">
        <w:rPr>
          <w:rFonts w:asciiTheme="majorBidi" w:eastAsia="Calibri" w:hAnsiTheme="majorBidi" w:cstheme="majorBidi"/>
          <w:color w:val="000000" w:themeColor="text1"/>
          <w:sz w:val="24"/>
          <w:szCs w:val="24"/>
          <w:rPrChange w:id="7556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</w:rPr>
          </w:rPrChange>
        </w:rPr>
        <w:t>.</w:t>
      </w:r>
    </w:p>
    <w:p w14:paraId="4B3F1EA1" w14:textId="5953F75E" w:rsidR="7219525F" w:rsidRPr="00AE4B49" w:rsidRDefault="6BBFCEE3" w:rsidP="14BA959A">
      <w:pPr>
        <w:rPr>
          <w:rFonts w:asciiTheme="majorBidi" w:hAnsiTheme="majorBidi" w:cstheme="majorBidi"/>
          <w:rPrChange w:id="7557" w:author="yara ahmad" w:date="2021-04-18T08:34:00Z">
            <w:rPr/>
          </w:rPrChange>
        </w:rPr>
      </w:pPr>
      <w:r w:rsidRPr="00AE4B49">
        <w:rPr>
          <w:rFonts w:asciiTheme="majorBidi" w:eastAsia="Calibri" w:hAnsiTheme="majorBidi" w:cstheme="majorBidi"/>
          <w:i/>
          <w:iCs/>
          <w:color w:val="000000" w:themeColor="text1"/>
          <w:sz w:val="24"/>
          <w:szCs w:val="24"/>
          <w:u w:val="single"/>
          <w:rtl/>
          <w:rPrChange w:id="7558" w:author="yara ahmad" w:date="2021-04-18T08:34:00Z">
            <w:rPr>
              <w:rFonts w:ascii="Calibri" w:eastAsia="Calibri" w:hAnsi="Calibri" w:cs="Calibri"/>
              <w:i/>
              <w:iCs/>
              <w:color w:val="000000" w:themeColor="text1"/>
              <w:sz w:val="24"/>
              <w:szCs w:val="24"/>
              <w:u w:val="single"/>
              <w:rtl/>
            </w:rPr>
          </w:rPrChange>
        </w:rPr>
        <w:t>תהליך התרחיש</w:t>
      </w:r>
      <w:r w:rsidRPr="00AE4B49">
        <w:rPr>
          <w:rFonts w:asciiTheme="majorBidi" w:eastAsia="Calibri" w:hAnsiTheme="majorBidi" w:cstheme="majorBidi"/>
          <w:i/>
          <w:iCs/>
          <w:color w:val="000000" w:themeColor="text1"/>
          <w:sz w:val="24"/>
          <w:szCs w:val="24"/>
          <w:u w:val="single"/>
          <w:rPrChange w:id="7559" w:author="yara ahmad" w:date="2021-04-18T08:34:00Z">
            <w:rPr>
              <w:rFonts w:ascii="Calibri" w:eastAsia="Calibri" w:hAnsi="Calibri" w:cs="Calibri"/>
              <w:i/>
              <w:iCs/>
              <w:color w:val="000000" w:themeColor="text1"/>
              <w:sz w:val="24"/>
              <w:szCs w:val="24"/>
              <w:u w:val="single"/>
            </w:rPr>
          </w:rPrChange>
        </w:rPr>
        <w:t>:</w:t>
      </w:r>
    </w:p>
    <w:p w14:paraId="791E1D64" w14:textId="43AE0585" w:rsidR="7219525F" w:rsidRPr="00AE4B49" w:rsidRDefault="6BBFCEE3" w:rsidP="29848E68">
      <w:pPr>
        <w:pStyle w:val="ListParagraph"/>
        <w:numPr>
          <w:ilvl w:val="0"/>
          <w:numId w:val="7"/>
        </w:numPr>
        <w:rPr>
          <w:rFonts w:asciiTheme="majorBidi" w:eastAsiaTheme="minorEastAsia" w:hAnsiTheme="majorBidi" w:cstheme="majorBidi"/>
          <w:color w:val="000000" w:themeColor="text1"/>
          <w:sz w:val="24"/>
          <w:szCs w:val="24"/>
          <w:rPrChange w:id="7560" w:author="yara ahmad" w:date="2021-04-18T08:34:00Z">
            <w:rPr>
              <w:rFonts w:eastAsiaTheme="minorEastAsia"/>
              <w:color w:val="000000" w:themeColor="text1"/>
              <w:sz w:val="24"/>
              <w:szCs w:val="24"/>
            </w:rPr>
          </w:rPrChange>
        </w:rPr>
      </w:pPr>
      <w:r w:rsidRPr="00AE4B49">
        <w:rPr>
          <w:rFonts w:asciiTheme="majorBidi" w:eastAsia="Calibri" w:hAnsiTheme="majorBidi" w:cstheme="majorBidi"/>
          <w:color w:val="000000" w:themeColor="text1"/>
          <w:sz w:val="24"/>
          <w:szCs w:val="24"/>
          <w:rtl/>
          <w:rPrChange w:id="7561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  <w:rtl/>
            </w:rPr>
          </w:rPrChange>
        </w:rPr>
        <w:t xml:space="preserve">בעל חנות: מבקש לראות </w:t>
      </w:r>
      <w:r w:rsidRPr="00AE4B49">
        <w:rPr>
          <w:rFonts w:asciiTheme="majorBidi" w:eastAsia="Calibri" w:hAnsiTheme="majorBidi" w:cstheme="majorBidi"/>
          <w:sz w:val="24"/>
          <w:szCs w:val="24"/>
          <w:rtl/>
          <w:rPrChange w:id="7562" w:author="yara ahmad" w:date="2021-04-18T08:34:00Z">
            <w:rPr>
              <w:rFonts w:ascii="Calibri" w:eastAsia="Calibri" w:hAnsi="Calibri" w:cs="Calibri"/>
              <w:sz w:val="24"/>
              <w:szCs w:val="24"/>
              <w:rtl/>
            </w:rPr>
          </w:rPrChange>
        </w:rPr>
        <w:t>מידע על בעלי תפקידים בחנות</w:t>
      </w:r>
      <w:r w:rsidRPr="00AE4B49">
        <w:rPr>
          <w:rFonts w:asciiTheme="majorBidi" w:eastAsia="Calibri" w:hAnsiTheme="majorBidi" w:cstheme="majorBidi"/>
          <w:color w:val="000000" w:themeColor="text1"/>
          <w:sz w:val="24"/>
          <w:szCs w:val="24"/>
          <w:rPrChange w:id="7563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</w:rPr>
          </w:rPrChange>
        </w:rPr>
        <w:t>.</w:t>
      </w:r>
    </w:p>
    <w:p w14:paraId="17455F86" w14:textId="0475DE2A" w:rsidR="7219525F" w:rsidRPr="00AE4B49" w:rsidRDefault="6BBFCEE3" w:rsidP="55183910">
      <w:pPr>
        <w:pStyle w:val="ListParagraph"/>
        <w:numPr>
          <w:ilvl w:val="0"/>
          <w:numId w:val="7"/>
        </w:numPr>
        <w:rPr>
          <w:ins w:id="7564" w:author="shadi obeed" w:date="2021-04-17T23:02:00Z"/>
          <w:rFonts w:asciiTheme="majorBidi" w:eastAsiaTheme="minorEastAsia" w:hAnsiTheme="majorBidi" w:cstheme="majorBidi"/>
          <w:color w:val="000000" w:themeColor="text1"/>
          <w:sz w:val="24"/>
          <w:szCs w:val="24"/>
          <w:rPrChange w:id="7565" w:author="yara ahmad" w:date="2021-04-18T08:34:00Z">
            <w:rPr>
              <w:ins w:id="7566" w:author="shadi obeed" w:date="2021-04-17T23:02:00Z"/>
              <w:rFonts w:eastAsiaTheme="minorEastAsia"/>
              <w:color w:val="000000" w:themeColor="text1"/>
              <w:sz w:val="24"/>
              <w:szCs w:val="24"/>
            </w:rPr>
          </w:rPrChange>
        </w:rPr>
      </w:pPr>
      <w:r w:rsidRPr="00AE4B49">
        <w:rPr>
          <w:rFonts w:asciiTheme="majorBidi" w:eastAsia="Calibri" w:hAnsiTheme="majorBidi" w:cstheme="majorBidi"/>
          <w:color w:val="000000" w:themeColor="text1"/>
          <w:sz w:val="24"/>
          <w:szCs w:val="24"/>
          <w:rtl/>
          <w:rPrChange w:id="7567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  <w:rtl/>
            </w:rPr>
          </w:rPrChange>
        </w:rPr>
        <w:t>מערכת : מחזירה את המידע הרלוונטי</w:t>
      </w:r>
      <w:r w:rsidRPr="00AE4B49">
        <w:rPr>
          <w:rFonts w:asciiTheme="majorBidi" w:eastAsia="Calibri" w:hAnsiTheme="majorBidi" w:cstheme="majorBidi"/>
          <w:color w:val="000000" w:themeColor="text1"/>
          <w:sz w:val="24"/>
          <w:szCs w:val="24"/>
          <w:rPrChange w:id="7568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</w:rPr>
          </w:rPrChange>
        </w:rPr>
        <w:t>.</w:t>
      </w:r>
    </w:p>
    <w:p w14:paraId="6B79635A" w14:textId="77777777" w:rsidR="00962AA8" w:rsidRPr="00AE4B49" w:rsidRDefault="00962AA8">
      <w:pPr>
        <w:ind w:left="360"/>
        <w:rPr>
          <w:ins w:id="7569" w:author="shadi obeed" w:date="2021-04-17T23:02:00Z"/>
          <w:rFonts w:asciiTheme="majorBidi" w:eastAsiaTheme="minorEastAsia" w:hAnsiTheme="majorBidi" w:cstheme="majorBidi"/>
          <w:color w:val="000000" w:themeColor="text1"/>
          <w:sz w:val="24"/>
          <w:szCs w:val="24"/>
          <w:rPrChange w:id="7570" w:author="yara ahmad" w:date="2021-04-18T08:34:00Z">
            <w:rPr>
              <w:ins w:id="7571" w:author="shadi obeed" w:date="2021-04-17T23:02:00Z"/>
            </w:rPr>
          </w:rPrChange>
        </w:rPr>
        <w:pPrChange w:id="7572" w:author="shadi obeed" w:date="2021-04-17T23:02:00Z">
          <w:pPr>
            <w:pStyle w:val="ListParagraph"/>
            <w:numPr>
              <w:numId w:val="7"/>
            </w:numPr>
            <w:ind w:hanging="360"/>
          </w:pPr>
        </w:pPrChange>
      </w:pPr>
      <w:ins w:id="7573" w:author="shadi obeed" w:date="2021-04-17T23:02:00Z">
        <w:r w:rsidRPr="00AE4B49">
          <w:rPr>
            <w:rFonts w:asciiTheme="majorBidi" w:eastAsiaTheme="minorEastAsia" w:hAnsiTheme="majorBidi" w:cstheme="majorBidi" w:hint="cs"/>
            <w:color w:val="000000" w:themeColor="text1"/>
            <w:sz w:val="24"/>
            <w:szCs w:val="24"/>
            <w:u w:val="single"/>
            <w:rtl/>
            <w:rPrChange w:id="7574" w:author="yara ahmad" w:date="2021-04-18T08:34:00Z">
              <w:rPr>
                <w:rFonts w:hint="cs"/>
                <w:rtl/>
              </w:rPr>
            </w:rPrChange>
          </w:rPr>
          <w:t>תרחיש</w:t>
        </w:r>
        <w:r w:rsidRPr="00AE4B49">
          <w:rPr>
            <w:rFonts w:asciiTheme="majorBidi" w:eastAsiaTheme="minorEastAsia" w:hAnsiTheme="majorBidi" w:cstheme="majorBidi"/>
            <w:color w:val="000000" w:themeColor="text1"/>
            <w:sz w:val="24"/>
            <w:szCs w:val="24"/>
            <w:u w:val="single"/>
            <w:rtl/>
            <w:rPrChange w:id="7575" w:author="yara ahmad" w:date="2021-04-18T08:34:00Z">
              <w:rPr>
                <w:rtl/>
              </w:rPr>
            </w:rPrChange>
          </w:rPr>
          <w:t xml:space="preserve"> </w:t>
        </w:r>
        <w:r w:rsidRPr="00AE4B49">
          <w:rPr>
            <w:rFonts w:asciiTheme="majorBidi" w:eastAsiaTheme="minorEastAsia" w:hAnsiTheme="majorBidi" w:cstheme="majorBidi" w:hint="cs"/>
            <w:color w:val="000000" w:themeColor="text1"/>
            <w:sz w:val="24"/>
            <w:szCs w:val="24"/>
            <w:u w:val="single"/>
            <w:rtl/>
            <w:rPrChange w:id="7576" w:author="yara ahmad" w:date="2021-04-18T08:34:00Z">
              <w:rPr>
                <w:rFonts w:hint="cs"/>
                <w:rtl/>
              </w:rPr>
            </w:rPrChange>
          </w:rPr>
          <w:t>חילופי</w:t>
        </w:r>
        <w:r w:rsidRPr="00AE4B49">
          <w:rPr>
            <w:rFonts w:asciiTheme="majorBidi" w:eastAsiaTheme="minorEastAsia" w:hAnsiTheme="majorBidi" w:cstheme="majorBidi"/>
            <w:color w:val="000000" w:themeColor="text1"/>
            <w:sz w:val="24"/>
            <w:szCs w:val="24"/>
            <w:rtl/>
            <w:rPrChange w:id="7577" w:author="yara ahmad" w:date="2021-04-18T08:34:00Z">
              <w:rPr>
                <w:rtl/>
              </w:rPr>
            </w:rPrChange>
          </w:rPr>
          <w:t xml:space="preserve"> : </w:t>
        </w:r>
        <w:r w:rsidRPr="00AE4B49">
          <w:rPr>
            <w:rFonts w:asciiTheme="majorBidi" w:eastAsiaTheme="minorEastAsia" w:hAnsiTheme="majorBidi" w:cstheme="majorBidi" w:hint="cs"/>
            <w:color w:val="000000" w:themeColor="text1"/>
            <w:sz w:val="24"/>
            <w:szCs w:val="24"/>
            <w:rtl/>
            <w:rPrChange w:id="7578" w:author="yara ahmad" w:date="2021-04-18T08:34:00Z">
              <w:rPr>
                <w:rFonts w:hint="cs"/>
                <w:rtl/>
              </w:rPr>
            </w:rPrChange>
          </w:rPr>
          <w:t>אין</w:t>
        </w:r>
        <w:r w:rsidRPr="00AE4B49">
          <w:rPr>
            <w:rFonts w:asciiTheme="majorBidi" w:eastAsiaTheme="minorEastAsia" w:hAnsiTheme="majorBidi" w:cstheme="majorBidi"/>
            <w:color w:val="000000" w:themeColor="text1"/>
            <w:sz w:val="24"/>
            <w:szCs w:val="24"/>
            <w:rtl/>
            <w:rPrChange w:id="7579" w:author="yara ahmad" w:date="2021-04-18T08:34:00Z">
              <w:rPr>
                <w:rtl/>
              </w:rPr>
            </w:rPrChange>
          </w:rPr>
          <w:t>.</w:t>
        </w:r>
      </w:ins>
    </w:p>
    <w:p w14:paraId="38D8AD34" w14:textId="77777777" w:rsidR="00962AA8" w:rsidRPr="00AE4B49" w:rsidRDefault="00962AA8">
      <w:pPr>
        <w:pStyle w:val="ListParagraph"/>
        <w:rPr>
          <w:rFonts w:asciiTheme="majorBidi" w:eastAsiaTheme="minorEastAsia" w:hAnsiTheme="majorBidi" w:cstheme="majorBidi"/>
          <w:color w:val="000000" w:themeColor="text1"/>
          <w:sz w:val="24"/>
          <w:szCs w:val="24"/>
          <w:rPrChange w:id="7580" w:author="yara ahmad" w:date="2021-04-18T08:34:00Z">
            <w:rPr>
              <w:rFonts w:eastAsiaTheme="minorEastAsia"/>
              <w:color w:val="000000" w:themeColor="text1"/>
              <w:sz w:val="24"/>
              <w:szCs w:val="24"/>
            </w:rPr>
          </w:rPrChange>
        </w:rPr>
        <w:pPrChange w:id="7581" w:author="shadi obeed" w:date="2021-04-17T23:02:00Z">
          <w:pPr>
            <w:pStyle w:val="ListParagraph"/>
            <w:numPr>
              <w:numId w:val="7"/>
            </w:numPr>
            <w:ind w:hanging="360"/>
          </w:pPr>
        </w:pPrChange>
      </w:pPr>
    </w:p>
    <w:p w14:paraId="5387D935" w14:textId="352F6C69" w:rsidR="17F5998E" w:rsidRPr="00AE4B49" w:rsidRDefault="17F5998E" w:rsidP="55183910">
      <w:pPr>
        <w:rPr>
          <w:rFonts w:asciiTheme="majorBidi" w:eastAsia="Calibri" w:hAnsiTheme="majorBidi" w:cstheme="majorBidi"/>
          <w:color w:val="000000" w:themeColor="text1"/>
          <w:sz w:val="24"/>
          <w:szCs w:val="24"/>
          <w:u w:val="single"/>
          <w:rPrChange w:id="7582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  <w:u w:val="single"/>
            </w:rPr>
          </w:rPrChange>
        </w:rPr>
      </w:pPr>
      <w:r w:rsidRPr="00AE4B49">
        <w:rPr>
          <w:rFonts w:asciiTheme="majorBidi" w:eastAsia="Calibri" w:hAnsiTheme="majorBidi" w:cstheme="majorBidi"/>
          <w:color w:val="000000" w:themeColor="text1"/>
          <w:sz w:val="24"/>
          <w:szCs w:val="24"/>
          <w:u w:val="single"/>
          <w:rtl/>
          <w:rPrChange w:id="7583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  <w:u w:val="single"/>
              <w:rtl/>
            </w:rPr>
          </w:rPrChange>
        </w:rPr>
        <w:t>טסטים</w:t>
      </w:r>
      <w:r w:rsidRPr="00AE4B49">
        <w:rPr>
          <w:rFonts w:asciiTheme="majorBidi" w:eastAsia="Calibri" w:hAnsiTheme="majorBidi" w:cstheme="majorBidi"/>
          <w:color w:val="000000" w:themeColor="text1"/>
          <w:sz w:val="24"/>
          <w:szCs w:val="24"/>
          <w:u w:val="single"/>
          <w:rPrChange w:id="7584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  <w:u w:val="single"/>
            </w:rPr>
          </w:rPrChange>
        </w:rPr>
        <w:t>:</w:t>
      </w:r>
    </w:p>
    <w:p w14:paraId="4CEDC0E4" w14:textId="4FC1000E" w:rsidR="6C9577FA" w:rsidRPr="00AE4B49" w:rsidRDefault="6C9577FA" w:rsidP="55183910">
      <w:pPr>
        <w:rPr>
          <w:rFonts w:asciiTheme="majorBidi" w:eastAsia="Calibri" w:hAnsiTheme="majorBidi" w:cstheme="majorBidi"/>
          <w:color w:val="000000" w:themeColor="text1"/>
          <w:sz w:val="24"/>
          <w:szCs w:val="24"/>
          <w:rPrChange w:id="7585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</w:rPr>
          </w:rPrChange>
        </w:rPr>
      </w:pPr>
      <w:r w:rsidRPr="00AE4B49">
        <w:rPr>
          <w:rFonts w:asciiTheme="majorBidi" w:eastAsia="Calibri" w:hAnsiTheme="majorBidi" w:cstheme="majorBidi"/>
          <w:color w:val="000000" w:themeColor="text1"/>
          <w:sz w:val="24"/>
          <w:szCs w:val="24"/>
          <w:rtl/>
          <w:rPrChange w:id="7586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  <w:rtl/>
            </w:rPr>
          </w:rPrChange>
        </w:rPr>
        <w:t>בקשת הפירוט ולבדוק האם מוחזר באופן תקין</w:t>
      </w:r>
      <w:r w:rsidRPr="00AE4B49">
        <w:rPr>
          <w:rFonts w:asciiTheme="majorBidi" w:eastAsia="Calibri" w:hAnsiTheme="majorBidi" w:cstheme="majorBidi"/>
          <w:color w:val="000000" w:themeColor="text1"/>
          <w:sz w:val="24"/>
          <w:szCs w:val="24"/>
          <w:rPrChange w:id="7587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</w:rPr>
          </w:rPrChange>
        </w:rPr>
        <w:t>.</w:t>
      </w:r>
    </w:p>
    <w:p w14:paraId="55765242" w14:textId="14CDDE2E" w:rsidR="7219525F" w:rsidRPr="00AE4B49" w:rsidRDefault="5F6FAC28" w:rsidP="29848E68">
      <w:pPr>
        <w:rPr>
          <w:rFonts w:asciiTheme="majorBidi" w:eastAsia="Calibri" w:hAnsiTheme="majorBidi" w:cstheme="majorBidi"/>
          <w:color w:val="000000" w:themeColor="text1"/>
          <w:sz w:val="24"/>
          <w:szCs w:val="24"/>
          <w:rPrChange w:id="7588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</w:rPr>
          </w:rPrChange>
        </w:rPr>
      </w:pPr>
      <w:r w:rsidRPr="00AE4B49">
        <w:rPr>
          <w:rFonts w:asciiTheme="majorBidi" w:hAnsiTheme="majorBidi" w:cstheme="majorBidi"/>
          <w:noProof/>
          <w:rPrChange w:id="7589" w:author="yara ahmad" w:date="2021-04-18T08:34:00Z">
            <w:rPr>
              <w:noProof/>
            </w:rPr>
          </w:rPrChange>
        </w:rPr>
        <w:lastRenderedPageBreak/>
        <w:drawing>
          <wp:inline distT="0" distB="0" distL="0" distR="0" wp14:anchorId="77E3FAA1" wp14:editId="006D1295">
            <wp:extent cx="5478125" cy="3152775"/>
            <wp:effectExtent l="0" t="0" r="0" b="0"/>
            <wp:docPr id="423187741" name="Picture 4231877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8125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1438B" w14:textId="4F190FDD" w:rsidR="00384D00" w:rsidRPr="00AE4B49" w:rsidRDefault="00384D00" w:rsidP="29848E68">
      <w:pPr>
        <w:rPr>
          <w:rFonts w:asciiTheme="majorBidi" w:eastAsia="Calibri" w:hAnsiTheme="majorBidi" w:cstheme="majorBidi"/>
          <w:color w:val="000000" w:themeColor="text1"/>
          <w:sz w:val="24"/>
          <w:szCs w:val="24"/>
          <w:rPrChange w:id="7590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</w:rPr>
          </w:rPrChange>
        </w:rPr>
      </w:pPr>
    </w:p>
    <w:p w14:paraId="0F8263B6" w14:textId="1837E91A" w:rsidR="00384D00" w:rsidRPr="00AE4B49" w:rsidRDefault="00384D00" w:rsidP="29848E68">
      <w:pPr>
        <w:rPr>
          <w:rFonts w:asciiTheme="majorBidi" w:eastAsia="Calibri" w:hAnsiTheme="majorBidi" w:cstheme="majorBidi"/>
          <w:color w:val="000000" w:themeColor="text1"/>
          <w:sz w:val="24"/>
          <w:szCs w:val="24"/>
          <w:rPrChange w:id="7591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</w:rPr>
          </w:rPrChange>
        </w:rPr>
      </w:pPr>
    </w:p>
    <w:p w14:paraId="33F655D3" w14:textId="0C474F28" w:rsidR="00384D00" w:rsidRPr="00AE4B49" w:rsidRDefault="00384D00" w:rsidP="29848E68">
      <w:pPr>
        <w:rPr>
          <w:rFonts w:asciiTheme="majorBidi" w:eastAsia="Calibri" w:hAnsiTheme="majorBidi" w:cstheme="majorBidi"/>
          <w:color w:val="000000" w:themeColor="text1"/>
          <w:sz w:val="24"/>
          <w:szCs w:val="24"/>
          <w:rPrChange w:id="7592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</w:rPr>
          </w:rPrChange>
        </w:rPr>
      </w:pPr>
    </w:p>
    <w:p w14:paraId="26B45A4B" w14:textId="6FF8C1E4" w:rsidR="00384D00" w:rsidRPr="00AE4B49" w:rsidRDefault="00384D00" w:rsidP="29848E68">
      <w:pPr>
        <w:rPr>
          <w:rFonts w:asciiTheme="majorBidi" w:eastAsia="Calibri" w:hAnsiTheme="majorBidi" w:cstheme="majorBidi"/>
          <w:color w:val="000000" w:themeColor="text1"/>
          <w:sz w:val="24"/>
          <w:szCs w:val="24"/>
          <w:rPrChange w:id="7593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</w:rPr>
          </w:rPrChange>
        </w:rPr>
      </w:pPr>
    </w:p>
    <w:p w14:paraId="35332F15" w14:textId="07A1F7CC" w:rsidR="00384D00" w:rsidRPr="00AE4B49" w:rsidRDefault="00384D00" w:rsidP="29848E68">
      <w:pPr>
        <w:rPr>
          <w:rFonts w:asciiTheme="majorBidi" w:eastAsia="Calibri" w:hAnsiTheme="majorBidi" w:cstheme="majorBidi"/>
          <w:color w:val="000000" w:themeColor="text1"/>
          <w:sz w:val="24"/>
          <w:szCs w:val="24"/>
          <w:rPrChange w:id="7594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</w:rPr>
          </w:rPrChange>
        </w:rPr>
      </w:pPr>
    </w:p>
    <w:p w14:paraId="6BAC054E" w14:textId="77777777" w:rsidR="00384D00" w:rsidRPr="00AE4B49" w:rsidRDefault="00384D00" w:rsidP="29848E68">
      <w:pPr>
        <w:rPr>
          <w:rFonts w:asciiTheme="majorBidi" w:eastAsia="Calibri" w:hAnsiTheme="majorBidi" w:cstheme="majorBidi"/>
          <w:color w:val="000000" w:themeColor="text1"/>
          <w:sz w:val="24"/>
          <w:szCs w:val="24"/>
          <w:rPrChange w:id="7595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</w:rPr>
          </w:rPrChange>
        </w:rPr>
      </w:pPr>
    </w:p>
    <w:p w14:paraId="64DDE7EB" w14:textId="65586F7B" w:rsidR="7219525F" w:rsidRPr="00AE4B49" w:rsidRDefault="7A87A015" w:rsidP="14BA959A">
      <w:pPr>
        <w:rPr>
          <w:rFonts w:asciiTheme="majorBidi" w:eastAsia="Calibri" w:hAnsiTheme="majorBidi" w:cstheme="majorBidi"/>
          <w:sz w:val="24"/>
          <w:szCs w:val="24"/>
          <w:u w:val="single"/>
          <w:rtl/>
          <w:rPrChange w:id="7596" w:author="yara ahmad" w:date="2021-04-18T08:34:00Z">
            <w:rPr>
              <w:rFonts w:ascii="Calibri" w:eastAsia="Calibri" w:hAnsi="Calibri" w:cs="Calibri"/>
              <w:sz w:val="24"/>
              <w:szCs w:val="24"/>
              <w:u w:val="single"/>
              <w:rtl/>
            </w:rPr>
          </w:rPrChange>
        </w:rPr>
      </w:pPr>
      <w:r w:rsidRPr="00AE4B49">
        <w:rPr>
          <w:rFonts w:asciiTheme="majorBidi" w:eastAsia="Calibri" w:hAnsiTheme="majorBidi" w:cstheme="majorBidi"/>
          <w:sz w:val="24"/>
          <w:szCs w:val="24"/>
          <w:u w:val="single"/>
          <w:rPrChange w:id="7597" w:author="yara ahmad" w:date="2021-04-18T08:34:00Z">
            <w:rPr>
              <w:rFonts w:ascii="Calibri" w:eastAsia="Calibri" w:hAnsi="Calibri" w:cs="Calibri"/>
              <w:sz w:val="24"/>
              <w:szCs w:val="24"/>
              <w:u w:val="single"/>
            </w:rPr>
          </w:rPrChange>
        </w:rPr>
        <w:t>4.11)</w:t>
      </w:r>
      <w:r w:rsidR="493F3CD5" w:rsidRPr="00AE4B49">
        <w:rPr>
          <w:rFonts w:asciiTheme="majorBidi" w:eastAsia="Calibri" w:hAnsiTheme="majorBidi" w:cstheme="majorBidi"/>
          <w:sz w:val="24"/>
          <w:szCs w:val="24"/>
          <w:u w:val="single"/>
          <w:rPrChange w:id="7598" w:author="yara ahmad" w:date="2021-04-18T08:34:00Z">
            <w:rPr>
              <w:rFonts w:ascii="Calibri" w:eastAsia="Calibri" w:hAnsi="Calibri" w:cs="Calibri"/>
              <w:sz w:val="24"/>
              <w:szCs w:val="24"/>
              <w:u w:val="single"/>
            </w:rPr>
          </w:rPrChange>
        </w:rPr>
        <w:t xml:space="preserve"> </w:t>
      </w:r>
      <w:r w:rsidR="493F3CD5" w:rsidRPr="00AE4B49">
        <w:rPr>
          <w:rFonts w:asciiTheme="majorBidi" w:eastAsia="Calibri" w:hAnsiTheme="majorBidi" w:cstheme="majorBidi"/>
          <w:sz w:val="24"/>
          <w:szCs w:val="24"/>
          <w:u w:val="single"/>
          <w:rtl/>
          <w:rPrChange w:id="7599" w:author="yara ahmad" w:date="2021-04-18T08:34:00Z">
            <w:rPr>
              <w:rFonts w:ascii="Calibri" w:eastAsia="Calibri" w:hAnsi="Calibri" w:cs="Calibri"/>
              <w:sz w:val="24"/>
              <w:szCs w:val="24"/>
              <w:u w:val="single"/>
              <w:rtl/>
            </w:rPr>
          </w:rPrChange>
        </w:rPr>
        <w:t>קבלת מידע על היסטוריית הרכישות</w:t>
      </w:r>
      <w:r w:rsidRPr="00AE4B49">
        <w:rPr>
          <w:rFonts w:asciiTheme="majorBidi" w:eastAsia="Calibri" w:hAnsiTheme="majorBidi" w:cstheme="majorBidi"/>
          <w:sz w:val="24"/>
          <w:szCs w:val="24"/>
          <w:u w:val="single"/>
          <w:rPrChange w:id="7600" w:author="yara ahmad" w:date="2021-04-18T08:34:00Z">
            <w:rPr>
              <w:rFonts w:ascii="Calibri" w:eastAsia="Calibri" w:hAnsi="Calibri" w:cs="Calibri"/>
              <w:sz w:val="24"/>
              <w:szCs w:val="24"/>
              <w:u w:val="single"/>
            </w:rPr>
          </w:rPrChange>
        </w:rPr>
        <w:t>:</w:t>
      </w:r>
    </w:p>
    <w:p w14:paraId="0C10C7B0" w14:textId="66883DFA" w:rsidR="7219525F" w:rsidRPr="00AE4B49" w:rsidRDefault="7219525F" w:rsidP="14BA959A">
      <w:pPr>
        <w:rPr>
          <w:rFonts w:asciiTheme="majorBidi" w:eastAsia="Calibri" w:hAnsiTheme="majorBidi" w:cstheme="majorBidi"/>
          <w:color w:val="000000" w:themeColor="text1"/>
          <w:sz w:val="24"/>
          <w:szCs w:val="24"/>
          <w:rPrChange w:id="7601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</w:rPr>
          </w:rPrChange>
        </w:rPr>
      </w:pPr>
    </w:p>
    <w:p w14:paraId="7B5D9159" w14:textId="5DEC2EFE" w:rsidR="7219525F" w:rsidRPr="00AE4B49" w:rsidRDefault="108445F1" w:rsidP="14BA959A">
      <w:pPr>
        <w:rPr>
          <w:rFonts w:asciiTheme="majorBidi" w:hAnsiTheme="majorBidi" w:cstheme="majorBidi"/>
          <w:rPrChange w:id="7602" w:author="yara ahmad" w:date="2021-04-18T08:34:00Z">
            <w:rPr/>
          </w:rPrChange>
        </w:rPr>
      </w:pPr>
      <w:r w:rsidRPr="00AE4B49">
        <w:rPr>
          <w:rFonts w:asciiTheme="majorBidi" w:eastAsia="Calibri" w:hAnsiTheme="majorBidi" w:cstheme="majorBidi"/>
          <w:color w:val="000000" w:themeColor="text1"/>
          <w:sz w:val="24"/>
          <w:szCs w:val="24"/>
          <w:u w:val="single"/>
          <w:rtl/>
          <w:rPrChange w:id="7603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  <w:u w:val="single"/>
              <w:rtl/>
            </w:rPr>
          </w:rPrChange>
        </w:rPr>
        <w:t>שחקנים</w:t>
      </w:r>
      <w:r w:rsidRPr="00AE4B49">
        <w:rPr>
          <w:rFonts w:asciiTheme="majorBidi" w:eastAsia="Calibri" w:hAnsiTheme="majorBidi" w:cstheme="majorBidi"/>
          <w:color w:val="000000" w:themeColor="text1"/>
          <w:sz w:val="24"/>
          <w:szCs w:val="24"/>
          <w:rtl/>
          <w:rPrChange w:id="7604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  <w:rtl/>
            </w:rPr>
          </w:rPrChange>
        </w:rPr>
        <w:t>:</w:t>
      </w:r>
      <w:r w:rsidR="7219525F" w:rsidRPr="00AE4B49">
        <w:rPr>
          <w:rFonts w:asciiTheme="majorBidi" w:hAnsiTheme="majorBidi" w:cstheme="majorBidi"/>
          <w:rPrChange w:id="7605" w:author="yara ahmad" w:date="2021-04-18T08:34:00Z">
            <w:rPr/>
          </w:rPrChange>
        </w:rPr>
        <w:br/>
      </w:r>
      <w:r w:rsidRPr="00AE4B49">
        <w:rPr>
          <w:rFonts w:asciiTheme="majorBidi" w:eastAsia="Calibri" w:hAnsiTheme="majorBidi" w:cstheme="majorBidi"/>
          <w:color w:val="000000" w:themeColor="text1"/>
          <w:sz w:val="24"/>
          <w:szCs w:val="24"/>
          <w:rtl/>
          <w:rPrChange w:id="7606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  <w:rtl/>
            </w:rPr>
          </w:rPrChange>
        </w:rPr>
        <w:t>בעל חנות</w:t>
      </w:r>
      <w:r w:rsidR="599453F4" w:rsidRPr="00AE4B49">
        <w:rPr>
          <w:rFonts w:asciiTheme="majorBidi" w:eastAsia="Calibri" w:hAnsiTheme="majorBidi" w:cstheme="majorBidi"/>
          <w:color w:val="000000" w:themeColor="text1"/>
          <w:sz w:val="24"/>
          <w:szCs w:val="24"/>
          <w:rtl/>
          <w:rPrChange w:id="7607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  <w:rtl/>
            </w:rPr>
          </w:rPrChange>
        </w:rPr>
        <w:t>, מערכת</w:t>
      </w:r>
      <w:r w:rsidRPr="00AE4B49">
        <w:rPr>
          <w:rFonts w:asciiTheme="majorBidi" w:eastAsia="Calibri" w:hAnsiTheme="majorBidi" w:cstheme="majorBidi"/>
          <w:color w:val="000000" w:themeColor="text1"/>
          <w:sz w:val="24"/>
          <w:szCs w:val="24"/>
          <w:rtl/>
          <w:rPrChange w:id="7608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  <w:rtl/>
            </w:rPr>
          </w:rPrChange>
        </w:rPr>
        <w:t>.</w:t>
      </w:r>
      <w:r w:rsidR="7219525F" w:rsidRPr="00AE4B49">
        <w:rPr>
          <w:rFonts w:asciiTheme="majorBidi" w:hAnsiTheme="majorBidi" w:cstheme="majorBidi"/>
          <w:rPrChange w:id="7609" w:author="yara ahmad" w:date="2021-04-18T08:34:00Z">
            <w:rPr/>
          </w:rPrChange>
        </w:rPr>
        <w:br/>
      </w:r>
      <w:r w:rsidRPr="00AE4B49">
        <w:rPr>
          <w:rFonts w:asciiTheme="majorBidi" w:eastAsia="Calibri" w:hAnsiTheme="majorBidi" w:cstheme="majorBidi"/>
          <w:color w:val="000000" w:themeColor="text1"/>
          <w:sz w:val="24"/>
          <w:szCs w:val="24"/>
          <w:rtl/>
          <w:rPrChange w:id="7610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  <w:rtl/>
            </w:rPr>
          </w:rPrChange>
        </w:rPr>
        <w:t>תנאי קדם</w:t>
      </w:r>
      <w:r w:rsidRPr="00AE4B49">
        <w:rPr>
          <w:rFonts w:asciiTheme="majorBidi" w:eastAsia="Calibri" w:hAnsiTheme="majorBidi" w:cstheme="majorBidi"/>
          <w:color w:val="000000" w:themeColor="text1"/>
          <w:sz w:val="24"/>
          <w:szCs w:val="24"/>
          <w:rPrChange w:id="7611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</w:rPr>
          </w:rPrChange>
        </w:rPr>
        <w:t>:</w:t>
      </w:r>
    </w:p>
    <w:p w14:paraId="23986214" w14:textId="526B89B8" w:rsidR="7219525F" w:rsidRPr="00AE4B49" w:rsidRDefault="108445F1" w:rsidP="14BA959A">
      <w:pPr>
        <w:rPr>
          <w:rFonts w:asciiTheme="majorBidi" w:eastAsia="Calibri" w:hAnsiTheme="majorBidi" w:cstheme="majorBidi"/>
          <w:color w:val="000000" w:themeColor="text1"/>
          <w:sz w:val="24"/>
          <w:szCs w:val="24"/>
          <w:rtl/>
          <w:rPrChange w:id="7612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  <w:rtl/>
            </w:rPr>
          </w:rPrChange>
        </w:rPr>
      </w:pPr>
      <w:r w:rsidRPr="00AE4B49">
        <w:rPr>
          <w:rFonts w:asciiTheme="majorBidi" w:eastAsia="Calibri" w:hAnsiTheme="majorBidi" w:cstheme="majorBidi"/>
          <w:color w:val="000000" w:themeColor="text1"/>
          <w:sz w:val="24"/>
          <w:szCs w:val="24"/>
          <w:rPrChange w:id="7613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</w:rPr>
          </w:rPrChange>
        </w:rPr>
        <w:t>1.</w:t>
      </w:r>
      <w:r w:rsidR="5EAA4EBC" w:rsidRPr="00AE4B49">
        <w:rPr>
          <w:rFonts w:asciiTheme="majorBidi" w:eastAsia="Calibri" w:hAnsiTheme="majorBidi" w:cstheme="majorBidi"/>
          <w:color w:val="000000" w:themeColor="text1"/>
          <w:sz w:val="24"/>
          <w:szCs w:val="24"/>
          <w:rPrChange w:id="7614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</w:rPr>
          </w:rPrChange>
        </w:rPr>
        <w:t xml:space="preserve"> </w:t>
      </w:r>
      <w:r w:rsidR="5EAA4EBC" w:rsidRPr="00AE4B49">
        <w:rPr>
          <w:rFonts w:asciiTheme="majorBidi" w:eastAsia="Calibri" w:hAnsiTheme="majorBidi" w:cstheme="majorBidi"/>
          <w:color w:val="000000" w:themeColor="text1"/>
          <w:sz w:val="24"/>
          <w:szCs w:val="24"/>
          <w:rtl/>
          <w:rPrChange w:id="7615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  <w:rtl/>
            </w:rPr>
          </w:rPrChange>
        </w:rPr>
        <w:t>משתמש חייב להיות מחובר כבעל חנות והוא בעל החנות שהוא מבקש עבורה</w:t>
      </w:r>
      <w:r w:rsidR="4F0AA5F9" w:rsidRPr="00AE4B49">
        <w:rPr>
          <w:rFonts w:asciiTheme="majorBidi" w:eastAsia="Calibri" w:hAnsiTheme="majorBidi" w:cstheme="majorBidi"/>
          <w:color w:val="000000" w:themeColor="text1"/>
          <w:sz w:val="24"/>
          <w:szCs w:val="24"/>
          <w:rtl/>
          <w:rPrChange w:id="7616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  <w:rtl/>
            </w:rPr>
          </w:rPrChange>
        </w:rPr>
        <w:t xml:space="preserve"> </w:t>
      </w:r>
      <w:r w:rsidR="2FD70B6C" w:rsidRPr="00AE4B49">
        <w:rPr>
          <w:rFonts w:asciiTheme="majorBidi" w:eastAsia="Calibri" w:hAnsiTheme="majorBidi" w:cstheme="majorBidi"/>
          <w:color w:val="000000" w:themeColor="text1"/>
          <w:sz w:val="24"/>
          <w:szCs w:val="24"/>
          <w:rtl/>
          <w:rPrChange w:id="7617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  <w:rtl/>
            </w:rPr>
          </w:rPrChange>
        </w:rPr>
        <w:t>את היסטורית הרכישות</w:t>
      </w:r>
      <w:r w:rsidR="5EAA4EBC" w:rsidRPr="00AE4B49">
        <w:rPr>
          <w:rFonts w:asciiTheme="majorBidi" w:eastAsia="Calibri" w:hAnsiTheme="majorBidi" w:cstheme="majorBidi"/>
          <w:color w:val="000000" w:themeColor="text1"/>
          <w:sz w:val="24"/>
          <w:szCs w:val="24"/>
          <w:rPrChange w:id="7618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</w:rPr>
          </w:rPrChange>
        </w:rPr>
        <w:t>.</w:t>
      </w:r>
    </w:p>
    <w:p w14:paraId="61F4C604" w14:textId="491809FB" w:rsidR="7219525F" w:rsidRPr="00AE4B49" w:rsidRDefault="108445F1" w:rsidP="14BA959A">
      <w:pPr>
        <w:rPr>
          <w:rFonts w:asciiTheme="majorBidi" w:hAnsiTheme="majorBidi" w:cstheme="majorBidi"/>
          <w:rPrChange w:id="7619" w:author="yara ahmad" w:date="2021-04-18T08:34:00Z">
            <w:rPr/>
          </w:rPrChange>
        </w:rPr>
      </w:pPr>
      <w:r w:rsidRPr="00AE4B49">
        <w:rPr>
          <w:rFonts w:asciiTheme="majorBidi" w:eastAsia="Calibri" w:hAnsiTheme="majorBidi" w:cstheme="majorBidi"/>
          <w:color w:val="000000" w:themeColor="text1"/>
          <w:sz w:val="24"/>
          <w:szCs w:val="24"/>
          <w:u w:val="single"/>
          <w:rtl/>
          <w:rPrChange w:id="7620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  <w:u w:val="single"/>
              <w:rtl/>
            </w:rPr>
          </w:rPrChange>
        </w:rPr>
        <w:t>תנאי בתר</w:t>
      </w:r>
      <w:r w:rsidRPr="00AE4B49">
        <w:rPr>
          <w:rFonts w:asciiTheme="majorBidi" w:eastAsia="Calibri" w:hAnsiTheme="majorBidi" w:cstheme="majorBidi"/>
          <w:color w:val="000000" w:themeColor="text1"/>
          <w:sz w:val="24"/>
          <w:szCs w:val="24"/>
          <w:u w:val="single"/>
          <w:rPrChange w:id="7621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  <w:u w:val="single"/>
            </w:rPr>
          </w:rPrChange>
        </w:rPr>
        <w:t xml:space="preserve"> -</w:t>
      </w:r>
    </w:p>
    <w:p w14:paraId="1619138F" w14:textId="19E9E5A6" w:rsidR="7219525F" w:rsidRPr="00AE4B49" w:rsidRDefault="108445F1" w:rsidP="29848E68">
      <w:pPr>
        <w:pStyle w:val="ListParagraph"/>
        <w:numPr>
          <w:ilvl w:val="0"/>
          <w:numId w:val="5"/>
        </w:numPr>
        <w:rPr>
          <w:rFonts w:asciiTheme="majorBidi" w:eastAsiaTheme="minorEastAsia" w:hAnsiTheme="majorBidi" w:cstheme="majorBidi"/>
          <w:color w:val="000000" w:themeColor="text1"/>
          <w:sz w:val="24"/>
          <w:szCs w:val="24"/>
          <w:rPrChange w:id="7622" w:author="yara ahmad" w:date="2021-04-18T08:34:00Z">
            <w:rPr>
              <w:rFonts w:eastAsiaTheme="minorEastAsia"/>
              <w:color w:val="000000" w:themeColor="text1"/>
              <w:sz w:val="24"/>
              <w:szCs w:val="24"/>
            </w:rPr>
          </w:rPrChange>
        </w:rPr>
      </w:pPr>
      <w:r w:rsidRPr="00AE4B49">
        <w:rPr>
          <w:rFonts w:asciiTheme="majorBidi" w:eastAsia="Calibri" w:hAnsiTheme="majorBidi" w:cstheme="majorBidi"/>
          <w:color w:val="000000" w:themeColor="text1"/>
          <w:sz w:val="24"/>
          <w:szCs w:val="24"/>
          <w:rPrChange w:id="7623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</w:rPr>
          </w:rPrChange>
        </w:rPr>
        <w:t xml:space="preserve"> </w:t>
      </w:r>
      <w:r w:rsidRPr="00AE4B49">
        <w:rPr>
          <w:rFonts w:asciiTheme="majorBidi" w:eastAsia="Calibri" w:hAnsiTheme="majorBidi" w:cstheme="majorBidi"/>
          <w:color w:val="000000" w:themeColor="text1"/>
          <w:sz w:val="24"/>
          <w:szCs w:val="24"/>
          <w:rtl/>
          <w:rPrChange w:id="7624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  <w:rtl/>
            </w:rPr>
          </w:rPrChange>
        </w:rPr>
        <w:t>אין</w:t>
      </w:r>
      <w:r w:rsidRPr="00AE4B49">
        <w:rPr>
          <w:rFonts w:asciiTheme="majorBidi" w:eastAsia="Calibri" w:hAnsiTheme="majorBidi" w:cstheme="majorBidi"/>
          <w:color w:val="000000" w:themeColor="text1"/>
          <w:sz w:val="24"/>
          <w:szCs w:val="24"/>
          <w:rPrChange w:id="7625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</w:rPr>
          </w:rPrChange>
        </w:rPr>
        <w:t>.</w:t>
      </w:r>
    </w:p>
    <w:p w14:paraId="47495E0D" w14:textId="6676BED9" w:rsidR="7219525F" w:rsidRPr="00AE4B49" w:rsidRDefault="108445F1" w:rsidP="14BA959A">
      <w:pPr>
        <w:rPr>
          <w:rFonts w:asciiTheme="majorBidi" w:hAnsiTheme="majorBidi" w:cstheme="majorBidi"/>
          <w:rPrChange w:id="7626" w:author="yara ahmad" w:date="2021-04-18T08:34:00Z">
            <w:rPr/>
          </w:rPrChange>
        </w:rPr>
      </w:pPr>
      <w:r w:rsidRPr="00AE4B49">
        <w:rPr>
          <w:rFonts w:asciiTheme="majorBidi" w:eastAsia="Calibri" w:hAnsiTheme="majorBidi" w:cstheme="majorBidi"/>
          <w:color w:val="000000" w:themeColor="text1"/>
          <w:sz w:val="24"/>
          <w:szCs w:val="24"/>
          <w:u w:val="single"/>
          <w:rtl/>
          <w:rPrChange w:id="7627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  <w:u w:val="single"/>
              <w:rtl/>
            </w:rPr>
          </w:rPrChange>
        </w:rPr>
        <w:t>פרמטרים-</w:t>
      </w:r>
      <w:r w:rsidRPr="00AE4B49">
        <w:rPr>
          <w:rFonts w:asciiTheme="majorBidi" w:eastAsia="Calibri" w:hAnsiTheme="majorBidi" w:cstheme="majorBidi"/>
          <w:color w:val="000000" w:themeColor="text1"/>
          <w:sz w:val="24"/>
          <w:szCs w:val="24"/>
          <w:rtl/>
          <w:rPrChange w:id="7628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  <w:rtl/>
            </w:rPr>
          </w:rPrChange>
        </w:rPr>
        <w:t xml:space="preserve"> שם משתמש, שם חנות</w:t>
      </w:r>
      <w:r w:rsidRPr="00AE4B49">
        <w:rPr>
          <w:rFonts w:asciiTheme="majorBidi" w:eastAsia="Calibri" w:hAnsiTheme="majorBidi" w:cstheme="majorBidi"/>
          <w:color w:val="000000" w:themeColor="text1"/>
          <w:sz w:val="24"/>
          <w:szCs w:val="24"/>
          <w:rPrChange w:id="7629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</w:rPr>
          </w:rPrChange>
        </w:rPr>
        <w:t>.</w:t>
      </w:r>
    </w:p>
    <w:p w14:paraId="2D811E6C" w14:textId="5953F75E" w:rsidR="7219525F" w:rsidRPr="00AE4B49" w:rsidRDefault="108445F1" w:rsidP="14BA959A">
      <w:pPr>
        <w:rPr>
          <w:rFonts w:asciiTheme="majorBidi" w:hAnsiTheme="majorBidi" w:cstheme="majorBidi"/>
          <w:rPrChange w:id="7630" w:author="yara ahmad" w:date="2021-04-18T08:34:00Z">
            <w:rPr/>
          </w:rPrChange>
        </w:rPr>
      </w:pPr>
      <w:r w:rsidRPr="00AE4B49">
        <w:rPr>
          <w:rFonts w:asciiTheme="majorBidi" w:eastAsia="Calibri" w:hAnsiTheme="majorBidi" w:cstheme="majorBidi"/>
          <w:i/>
          <w:iCs/>
          <w:color w:val="000000" w:themeColor="text1"/>
          <w:sz w:val="24"/>
          <w:szCs w:val="24"/>
          <w:u w:val="single"/>
          <w:rtl/>
          <w:rPrChange w:id="7631" w:author="yara ahmad" w:date="2021-04-18T08:34:00Z">
            <w:rPr>
              <w:rFonts w:ascii="Calibri" w:eastAsia="Calibri" w:hAnsi="Calibri" w:cs="Calibri"/>
              <w:i/>
              <w:iCs/>
              <w:color w:val="000000" w:themeColor="text1"/>
              <w:sz w:val="24"/>
              <w:szCs w:val="24"/>
              <w:u w:val="single"/>
              <w:rtl/>
            </w:rPr>
          </w:rPrChange>
        </w:rPr>
        <w:t>תהליך התרחיש</w:t>
      </w:r>
      <w:r w:rsidRPr="00AE4B49">
        <w:rPr>
          <w:rFonts w:asciiTheme="majorBidi" w:eastAsia="Calibri" w:hAnsiTheme="majorBidi" w:cstheme="majorBidi"/>
          <w:i/>
          <w:iCs/>
          <w:color w:val="000000" w:themeColor="text1"/>
          <w:sz w:val="24"/>
          <w:szCs w:val="24"/>
          <w:u w:val="single"/>
          <w:rPrChange w:id="7632" w:author="yara ahmad" w:date="2021-04-18T08:34:00Z">
            <w:rPr>
              <w:rFonts w:ascii="Calibri" w:eastAsia="Calibri" w:hAnsi="Calibri" w:cs="Calibri"/>
              <w:i/>
              <w:iCs/>
              <w:color w:val="000000" w:themeColor="text1"/>
              <w:sz w:val="24"/>
              <w:szCs w:val="24"/>
              <w:u w:val="single"/>
            </w:rPr>
          </w:rPrChange>
        </w:rPr>
        <w:t>:</w:t>
      </w:r>
    </w:p>
    <w:p w14:paraId="05B1C3C4" w14:textId="05117141" w:rsidR="7219525F" w:rsidRPr="00AE4B49" w:rsidRDefault="108445F1" w:rsidP="29848E68">
      <w:pPr>
        <w:pStyle w:val="ListParagraph"/>
        <w:numPr>
          <w:ilvl w:val="0"/>
          <w:numId w:val="6"/>
        </w:numPr>
        <w:rPr>
          <w:rFonts w:asciiTheme="majorBidi" w:eastAsiaTheme="minorEastAsia" w:hAnsiTheme="majorBidi" w:cstheme="majorBidi"/>
          <w:color w:val="000000" w:themeColor="text1"/>
          <w:sz w:val="24"/>
          <w:szCs w:val="24"/>
          <w:rPrChange w:id="7633" w:author="yara ahmad" w:date="2021-04-18T08:34:00Z">
            <w:rPr>
              <w:rFonts w:eastAsiaTheme="minorEastAsia"/>
              <w:color w:val="000000" w:themeColor="text1"/>
              <w:sz w:val="24"/>
              <w:szCs w:val="24"/>
            </w:rPr>
          </w:rPrChange>
        </w:rPr>
      </w:pPr>
      <w:r w:rsidRPr="00AE4B49">
        <w:rPr>
          <w:rFonts w:asciiTheme="majorBidi" w:eastAsia="Calibri" w:hAnsiTheme="majorBidi" w:cstheme="majorBidi"/>
          <w:color w:val="000000" w:themeColor="text1"/>
          <w:sz w:val="24"/>
          <w:szCs w:val="24"/>
          <w:rtl/>
          <w:rPrChange w:id="7634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  <w:rtl/>
            </w:rPr>
          </w:rPrChange>
        </w:rPr>
        <w:t xml:space="preserve">בעל חנות: מבקש לראות </w:t>
      </w:r>
      <w:r w:rsidRPr="00AE4B49">
        <w:rPr>
          <w:rFonts w:asciiTheme="majorBidi" w:eastAsia="Calibri" w:hAnsiTheme="majorBidi" w:cstheme="majorBidi"/>
          <w:sz w:val="24"/>
          <w:szCs w:val="24"/>
          <w:rtl/>
          <w:rPrChange w:id="7635" w:author="yara ahmad" w:date="2021-04-18T08:34:00Z">
            <w:rPr>
              <w:rFonts w:ascii="Calibri" w:eastAsia="Calibri" w:hAnsi="Calibri" w:cs="Calibri"/>
              <w:sz w:val="24"/>
              <w:szCs w:val="24"/>
              <w:rtl/>
            </w:rPr>
          </w:rPrChange>
        </w:rPr>
        <w:t>מידע על היסטוריית הרכישות בחנות</w:t>
      </w:r>
      <w:r w:rsidRPr="00AE4B49">
        <w:rPr>
          <w:rFonts w:asciiTheme="majorBidi" w:eastAsia="Calibri" w:hAnsiTheme="majorBidi" w:cstheme="majorBidi"/>
          <w:color w:val="000000" w:themeColor="text1"/>
          <w:sz w:val="24"/>
          <w:szCs w:val="24"/>
          <w:rPrChange w:id="7636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</w:rPr>
          </w:rPrChange>
        </w:rPr>
        <w:t>.</w:t>
      </w:r>
    </w:p>
    <w:p w14:paraId="60BA6863" w14:textId="36F2725E" w:rsidR="7219525F" w:rsidRPr="00AE4B49" w:rsidRDefault="108445F1" w:rsidP="55183910">
      <w:pPr>
        <w:pStyle w:val="ListParagraph"/>
        <w:numPr>
          <w:ilvl w:val="0"/>
          <w:numId w:val="6"/>
        </w:numPr>
        <w:rPr>
          <w:ins w:id="7637" w:author="shadi obeed" w:date="2021-04-17T23:02:00Z"/>
          <w:rFonts w:asciiTheme="majorBidi" w:eastAsiaTheme="minorEastAsia" w:hAnsiTheme="majorBidi" w:cstheme="majorBidi"/>
          <w:color w:val="000000" w:themeColor="text1"/>
          <w:sz w:val="24"/>
          <w:szCs w:val="24"/>
          <w:rPrChange w:id="7638" w:author="yara ahmad" w:date="2021-04-18T08:34:00Z">
            <w:rPr>
              <w:ins w:id="7639" w:author="shadi obeed" w:date="2021-04-17T23:02:00Z"/>
              <w:rFonts w:eastAsiaTheme="minorEastAsia"/>
              <w:color w:val="000000" w:themeColor="text1"/>
              <w:sz w:val="24"/>
              <w:szCs w:val="24"/>
            </w:rPr>
          </w:rPrChange>
        </w:rPr>
      </w:pPr>
      <w:r w:rsidRPr="00AE4B49">
        <w:rPr>
          <w:rFonts w:asciiTheme="majorBidi" w:eastAsia="Calibri" w:hAnsiTheme="majorBidi" w:cstheme="majorBidi"/>
          <w:color w:val="000000" w:themeColor="text1"/>
          <w:sz w:val="24"/>
          <w:szCs w:val="24"/>
          <w:rtl/>
          <w:rPrChange w:id="7640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  <w:rtl/>
            </w:rPr>
          </w:rPrChange>
        </w:rPr>
        <w:t>מערכת : מחזירה את המידע הרלוונטי</w:t>
      </w:r>
      <w:r w:rsidRPr="00AE4B49">
        <w:rPr>
          <w:rFonts w:asciiTheme="majorBidi" w:eastAsia="Calibri" w:hAnsiTheme="majorBidi" w:cstheme="majorBidi"/>
          <w:color w:val="000000" w:themeColor="text1"/>
          <w:sz w:val="24"/>
          <w:szCs w:val="24"/>
          <w:rPrChange w:id="7641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</w:rPr>
          </w:rPrChange>
        </w:rPr>
        <w:t>.</w:t>
      </w:r>
    </w:p>
    <w:p w14:paraId="22856165" w14:textId="77777777" w:rsidR="0036589D" w:rsidRPr="00AE4B49" w:rsidRDefault="0036589D">
      <w:pPr>
        <w:ind w:left="360"/>
        <w:rPr>
          <w:ins w:id="7642" w:author="shadi obeed" w:date="2021-04-17T23:02:00Z"/>
          <w:rFonts w:asciiTheme="majorBidi" w:eastAsiaTheme="minorEastAsia" w:hAnsiTheme="majorBidi" w:cstheme="majorBidi"/>
          <w:color w:val="000000" w:themeColor="text1"/>
          <w:sz w:val="24"/>
          <w:szCs w:val="24"/>
          <w:rPrChange w:id="7643" w:author="yara ahmad" w:date="2021-04-18T08:34:00Z">
            <w:rPr>
              <w:ins w:id="7644" w:author="shadi obeed" w:date="2021-04-17T23:02:00Z"/>
            </w:rPr>
          </w:rPrChange>
        </w:rPr>
        <w:pPrChange w:id="7645" w:author="shadi obeed" w:date="2021-04-17T23:02:00Z">
          <w:pPr>
            <w:pStyle w:val="ListParagraph"/>
            <w:numPr>
              <w:numId w:val="6"/>
            </w:numPr>
            <w:ind w:hanging="360"/>
          </w:pPr>
        </w:pPrChange>
      </w:pPr>
      <w:ins w:id="7646" w:author="shadi obeed" w:date="2021-04-17T23:02:00Z">
        <w:r w:rsidRPr="00AE4B49">
          <w:rPr>
            <w:rFonts w:asciiTheme="majorBidi" w:eastAsiaTheme="minorEastAsia" w:hAnsiTheme="majorBidi" w:cstheme="majorBidi" w:hint="cs"/>
            <w:color w:val="000000" w:themeColor="text1"/>
            <w:sz w:val="24"/>
            <w:szCs w:val="24"/>
            <w:u w:val="single"/>
            <w:rtl/>
            <w:rPrChange w:id="7647" w:author="yara ahmad" w:date="2021-04-18T08:34:00Z">
              <w:rPr>
                <w:rFonts w:hint="cs"/>
                <w:rtl/>
              </w:rPr>
            </w:rPrChange>
          </w:rPr>
          <w:t>תרחיש</w:t>
        </w:r>
        <w:r w:rsidRPr="00AE4B49">
          <w:rPr>
            <w:rFonts w:asciiTheme="majorBidi" w:eastAsiaTheme="minorEastAsia" w:hAnsiTheme="majorBidi" w:cstheme="majorBidi"/>
            <w:color w:val="000000" w:themeColor="text1"/>
            <w:sz w:val="24"/>
            <w:szCs w:val="24"/>
            <w:u w:val="single"/>
            <w:rtl/>
            <w:rPrChange w:id="7648" w:author="yara ahmad" w:date="2021-04-18T08:34:00Z">
              <w:rPr>
                <w:rtl/>
              </w:rPr>
            </w:rPrChange>
          </w:rPr>
          <w:t xml:space="preserve"> </w:t>
        </w:r>
        <w:r w:rsidRPr="00AE4B49">
          <w:rPr>
            <w:rFonts w:asciiTheme="majorBidi" w:eastAsiaTheme="minorEastAsia" w:hAnsiTheme="majorBidi" w:cstheme="majorBidi" w:hint="cs"/>
            <w:color w:val="000000" w:themeColor="text1"/>
            <w:sz w:val="24"/>
            <w:szCs w:val="24"/>
            <w:u w:val="single"/>
            <w:rtl/>
            <w:rPrChange w:id="7649" w:author="yara ahmad" w:date="2021-04-18T08:34:00Z">
              <w:rPr>
                <w:rFonts w:hint="cs"/>
                <w:rtl/>
              </w:rPr>
            </w:rPrChange>
          </w:rPr>
          <w:t>חילופי</w:t>
        </w:r>
        <w:r w:rsidRPr="00AE4B49">
          <w:rPr>
            <w:rFonts w:asciiTheme="majorBidi" w:eastAsiaTheme="minorEastAsia" w:hAnsiTheme="majorBidi" w:cstheme="majorBidi"/>
            <w:color w:val="000000" w:themeColor="text1"/>
            <w:sz w:val="24"/>
            <w:szCs w:val="24"/>
            <w:rtl/>
            <w:rPrChange w:id="7650" w:author="yara ahmad" w:date="2021-04-18T08:34:00Z">
              <w:rPr>
                <w:rtl/>
              </w:rPr>
            </w:rPrChange>
          </w:rPr>
          <w:t xml:space="preserve"> : </w:t>
        </w:r>
        <w:r w:rsidRPr="00AE4B49">
          <w:rPr>
            <w:rFonts w:asciiTheme="majorBidi" w:eastAsiaTheme="minorEastAsia" w:hAnsiTheme="majorBidi" w:cstheme="majorBidi" w:hint="cs"/>
            <w:color w:val="000000" w:themeColor="text1"/>
            <w:sz w:val="24"/>
            <w:szCs w:val="24"/>
            <w:rtl/>
            <w:rPrChange w:id="7651" w:author="yara ahmad" w:date="2021-04-18T08:34:00Z">
              <w:rPr>
                <w:rFonts w:hint="cs"/>
                <w:rtl/>
              </w:rPr>
            </w:rPrChange>
          </w:rPr>
          <w:t>אין</w:t>
        </w:r>
        <w:r w:rsidRPr="00AE4B49">
          <w:rPr>
            <w:rFonts w:asciiTheme="majorBidi" w:eastAsiaTheme="minorEastAsia" w:hAnsiTheme="majorBidi" w:cstheme="majorBidi"/>
            <w:color w:val="000000" w:themeColor="text1"/>
            <w:sz w:val="24"/>
            <w:szCs w:val="24"/>
            <w:rtl/>
            <w:rPrChange w:id="7652" w:author="yara ahmad" w:date="2021-04-18T08:34:00Z">
              <w:rPr>
                <w:rtl/>
              </w:rPr>
            </w:rPrChange>
          </w:rPr>
          <w:t>.</w:t>
        </w:r>
      </w:ins>
    </w:p>
    <w:p w14:paraId="0E1A5040" w14:textId="77777777" w:rsidR="0036589D" w:rsidRPr="00AE4B49" w:rsidRDefault="0036589D">
      <w:pPr>
        <w:pStyle w:val="ListParagraph"/>
        <w:rPr>
          <w:rFonts w:asciiTheme="majorBidi" w:eastAsiaTheme="minorEastAsia" w:hAnsiTheme="majorBidi" w:cstheme="majorBidi"/>
          <w:color w:val="000000" w:themeColor="text1"/>
          <w:sz w:val="24"/>
          <w:szCs w:val="24"/>
          <w:rPrChange w:id="7653" w:author="yara ahmad" w:date="2021-04-18T08:34:00Z">
            <w:rPr>
              <w:rFonts w:eastAsiaTheme="minorEastAsia"/>
              <w:color w:val="000000" w:themeColor="text1"/>
              <w:sz w:val="24"/>
              <w:szCs w:val="24"/>
            </w:rPr>
          </w:rPrChange>
        </w:rPr>
        <w:pPrChange w:id="7654" w:author="shadi obeed" w:date="2021-04-17T23:02:00Z">
          <w:pPr>
            <w:pStyle w:val="ListParagraph"/>
            <w:numPr>
              <w:numId w:val="6"/>
            </w:numPr>
            <w:ind w:hanging="360"/>
          </w:pPr>
        </w:pPrChange>
      </w:pPr>
    </w:p>
    <w:p w14:paraId="6D91D335" w14:textId="352F6C69" w:rsidR="4B73283E" w:rsidRPr="00AE4B49" w:rsidRDefault="4B73283E" w:rsidP="55183910">
      <w:pPr>
        <w:rPr>
          <w:rFonts w:asciiTheme="majorBidi" w:eastAsia="Calibri" w:hAnsiTheme="majorBidi" w:cstheme="majorBidi"/>
          <w:color w:val="000000" w:themeColor="text1"/>
          <w:sz w:val="24"/>
          <w:szCs w:val="24"/>
          <w:u w:val="single"/>
          <w:rPrChange w:id="7655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  <w:u w:val="single"/>
            </w:rPr>
          </w:rPrChange>
        </w:rPr>
      </w:pPr>
      <w:r w:rsidRPr="00AE4B49">
        <w:rPr>
          <w:rFonts w:asciiTheme="majorBidi" w:eastAsia="Calibri" w:hAnsiTheme="majorBidi" w:cstheme="majorBidi"/>
          <w:color w:val="000000" w:themeColor="text1"/>
          <w:sz w:val="24"/>
          <w:szCs w:val="24"/>
          <w:u w:val="single"/>
          <w:rtl/>
          <w:rPrChange w:id="7656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  <w:u w:val="single"/>
              <w:rtl/>
            </w:rPr>
          </w:rPrChange>
        </w:rPr>
        <w:lastRenderedPageBreak/>
        <w:t>טסטים</w:t>
      </w:r>
      <w:r w:rsidRPr="00AE4B49">
        <w:rPr>
          <w:rFonts w:asciiTheme="majorBidi" w:eastAsia="Calibri" w:hAnsiTheme="majorBidi" w:cstheme="majorBidi"/>
          <w:color w:val="000000" w:themeColor="text1"/>
          <w:sz w:val="24"/>
          <w:szCs w:val="24"/>
          <w:u w:val="single"/>
          <w:rPrChange w:id="7657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  <w:u w:val="single"/>
            </w:rPr>
          </w:rPrChange>
        </w:rPr>
        <w:t>:</w:t>
      </w:r>
    </w:p>
    <w:p w14:paraId="0C4B15E0" w14:textId="39868131" w:rsidR="3548E18C" w:rsidRPr="00AE4B49" w:rsidRDefault="3548E18C" w:rsidP="55183910">
      <w:pPr>
        <w:rPr>
          <w:rFonts w:asciiTheme="majorBidi" w:eastAsia="Calibri" w:hAnsiTheme="majorBidi" w:cstheme="majorBidi"/>
          <w:color w:val="000000" w:themeColor="text1"/>
          <w:sz w:val="24"/>
          <w:szCs w:val="24"/>
          <w:rPrChange w:id="7658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</w:rPr>
          </w:rPrChange>
        </w:rPr>
      </w:pPr>
      <w:r w:rsidRPr="00AE4B49">
        <w:rPr>
          <w:rFonts w:asciiTheme="majorBidi" w:eastAsia="Calibri" w:hAnsiTheme="majorBidi" w:cstheme="majorBidi"/>
          <w:color w:val="000000" w:themeColor="text1"/>
          <w:sz w:val="24"/>
          <w:szCs w:val="24"/>
          <w:rtl/>
          <w:rPrChange w:id="7659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  <w:rtl/>
            </w:rPr>
          </w:rPrChange>
        </w:rPr>
        <w:t>בקשת הפירוט ולבדוק האם מוחזר באופן תקין</w:t>
      </w:r>
      <w:r w:rsidRPr="00AE4B49">
        <w:rPr>
          <w:rFonts w:asciiTheme="majorBidi" w:eastAsia="Calibri" w:hAnsiTheme="majorBidi" w:cstheme="majorBidi"/>
          <w:color w:val="000000" w:themeColor="text1"/>
          <w:sz w:val="24"/>
          <w:szCs w:val="24"/>
          <w:rPrChange w:id="7660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</w:rPr>
          </w:rPrChange>
        </w:rPr>
        <w:t>.</w:t>
      </w:r>
    </w:p>
    <w:p w14:paraId="0D5B096A" w14:textId="35AF8934" w:rsidR="7219525F" w:rsidRPr="00AE4B49" w:rsidRDefault="35E5FFB9" w:rsidP="7219525F">
      <w:pPr>
        <w:rPr>
          <w:rFonts w:asciiTheme="majorBidi" w:hAnsiTheme="majorBidi" w:cstheme="majorBidi"/>
          <w:rPrChange w:id="7661" w:author="yara ahmad" w:date="2021-04-18T08:34:00Z">
            <w:rPr/>
          </w:rPrChange>
        </w:rPr>
      </w:pPr>
      <w:r w:rsidRPr="00AE4B49">
        <w:rPr>
          <w:rFonts w:asciiTheme="majorBidi" w:hAnsiTheme="majorBidi" w:cstheme="majorBidi"/>
          <w:noProof/>
          <w:rPrChange w:id="7662" w:author="yara ahmad" w:date="2021-04-18T08:34:00Z">
            <w:rPr>
              <w:noProof/>
            </w:rPr>
          </w:rPrChange>
        </w:rPr>
        <w:drawing>
          <wp:inline distT="0" distB="0" distL="0" distR="0" wp14:anchorId="1C288FE8" wp14:editId="169F320D">
            <wp:extent cx="6057900" cy="3186708"/>
            <wp:effectExtent l="0" t="0" r="0" b="0"/>
            <wp:docPr id="1958555732" name="Picture 19585557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3186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C7F82" w14:textId="41546404" w:rsidR="29848E68" w:rsidRPr="00AE4B49" w:rsidRDefault="29848E68" w:rsidP="29848E68">
      <w:pPr>
        <w:rPr>
          <w:rFonts w:asciiTheme="majorBidi" w:hAnsiTheme="majorBidi" w:cstheme="majorBidi"/>
          <w:rPrChange w:id="7663" w:author="yara ahmad" w:date="2021-04-18T08:34:00Z">
            <w:rPr/>
          </w:rPrChange>
        </w:rPr>
      </w:pPr>
    </w:p>
    <w:p w14:paraId="5D8DCFD5" w14:textId="246B0B2D" w:rsidR="00384D00" w:rsidRPr="00AE4B49" w:rsidRDefault="00384D00" w:rsidP="29848E68">
      <w:pPr>
        <w:rPr>
          <w:rFonts w:asciiTheme="majorBidi" w:hAnsiTheme="majorBidi" w:cstheme="majorBidi"/>
          <w:rPrChange w:id="7664" w:author="yara ahmad" w:date="2021-04-18T08:34:00Z">
            <w:rPr/>
          </w:rPrChange>
        </w:rPr>
      </w:pPr>
    </w:p>
    <w:p w14:paraId="39988D4C" w14:textId="2C716F2F" w:rsidR="00384D00" w:rsidRPr="00AE4B49" w:rsidRDefault="00384D00" w:rsidP="29848E68">
      <w:pPr>
        <w:rPr>
          <w:rFonts w:asciiTheme="majorBidi" w:hAnsiTheme="majorBidi" w:cstheme="majorBidi"/>
          <w:rPrChange w:id="7665" w:author="yara ahmad" w:date="2021-04-18T08:34:00Z">
            <w:rPr/>
          </w:rPrChange>
        </w:rPr>
      </w:pPr>
    </w:p>
    <w:p w14:paraId="16C317FF" w14:textId="557C54C6" w:rsidR="00384D00" w:rsidRPr="00AE4B49" w:rsidRDefault="00384D00" w:rsidP="29848E68">
      <w:pPr>
        <w:rPr>
          <w:rFonts w:asciiTheme="majorBidi" w:hAnsiTheme="majorBidi" w:cstheme="majorBidi"/>
          <w:rPrChange w:id="7666" w:author="yara ahmad" w:date="2021-04-18T08:34:00Z">
            <w:rPr/>
          </w:rPrChange>
        </w:rPr>
      </w:pPr>
    </w:p>
    <w:p w14:paraId="1DCD002E" w14:textId="5C8CACCA" w:rsidR="00384D00" w:rsidRPr="00AE4B49" w:rsidRDefault="00384D00" w:rsidP="29848E68">
      <w:pPr>
        <w:rPr>
          <w:rFonts w:asciiTheme="majorBidi" w:hAnsiTheme="majorBidi" w:cstheme="majorBidi"/>
          <w:rPrChange w:id="7667" w:author="yara ahmad" w:date="2021-04-18T08:34:00Z">
            <w:rPr/>
          </w:rPrChange>
        </w:rPr>
      </w:pPr>
    </w:p>
    <w:p w14:paraId="1BCDB78C" w14:textId="77777777" w:rsidR="00384D00" w:rsidRPr="00AE4B49" w:rsidRDefault="00384D00" w:rsidP="29848E68">
      <w:pPr>
        <w:rPr>
          <w:rFonts w:asciiTheme="majorBidi" w:hAnsiTheme="majorBidi" w:cstheme="majorBidi"/>
          <w:rPrChange w:id="7668" w:author="yara ahmad" w:date="2021-04-18T08:34:00Z">
            <w:rPr/>
          </w:rPrChange>
        </w:rPr>
      </w:pPr>
    </w:p>
    <w:p w14:paraId="223911CD" w14:textId="01D8E720" w:rsidR="35E5FFB9" w:rsidRPr="00AE4B49" w:rsidRDefault="1A5EC977" w:rsidP="55183910">
      <w:pPr>
        <w:rPr>
          <w:rFonts w:asciiTheme="majorBidi" w:eastAsia="Calibri" w:hAnsiTheme="majorBidi" w:cstheme="majorBidi"/>
          <w:sz w:val="24"/>
          <w:szCs w:val="24"/>
          <w:u w:val="single"/>
          <w:rtl/>
          <w:rPrChange w:id="7669" w:author="yara ahmad" w:date="2021-04-18T08:34:00Z">
            <w:rPr>
              <w:rFonts w:ascii="Calibri" w:eastAsia="Calibri" w:hAnsi="Calibri" w:cs="Calibri"/>
              <w:sz w:val="24"/>
              <w:szCs w:val="24"/>
              <w:u w:val="single"/>
              <w:rtl/>
            </w:rPr>
          </w:rPrChange>
        </w:rPr>
      </w:pPr>
      <w:r w:rsidRPr="00AE4B49">
        <w:rPr>
          <w:rFonts w:asciiTheme="majorBidi" w:eastAsia="Calibri" w:hAnsiTheme="majorBidi" w:cstheme="majorBidi"/>
          <w:sz w:val="24"/>
          <w:szCs w:val="24"/>
          <w:u w:val="single"/>
          <w:rPrChange w:id="7670" w:author="yara ahmad" w:date="2021-04-18T08:34:00Z">
            <w:rPr>
              <w:rFonts w:ascii="Calibri" w:eastAsia="Calibri" w:hAnsi="Calibri" w:cs="Calibri"/>
              <w:sz w:val="24"/>
              <w:szCs w:val="24"/>
              <w:u w:val="single"/>
            </w:rPr>
          </w:rPrChange>
        </w:rPr>
        <w:t>5.1)</w:t>
      </w:r>
      <w:r w:rsidRPr="00AE4B49">
        <w:rPr>
          <w:rFonts w:asciiTheme="majorBidi" w:eastAsia="Arial" w:hAnsiTheme="majorBidi" w:cstheme="majorBidi"/>
          <w:color w:val="000000" w:themeColor="text1"/>
          <w:u w:val="single"/>
          <w:rPrChange w:id="7671" w:author="yara ahmad" w:date="2021-04-18T08:34:00Z">
            <w:rPr>
              <w:rFonts w:ascii="Arial" w:eastAsia="Arial" w:hAnsi="Arial" w:cs="Arial"/>
              <w:color w:val="000000" w:themeColor="text1"/>
              <w:u w:val="single"/>
            </w:rPr>
          </w:rPrChange>
        </w:rPr>
        <w:t xml:space="preserve"> </w:t>
      </w:r>
      <w:r w:rsidRPr="00AE4B49">
        <w:rPr>
          <w:rFonts w:asciiTheme="majorBidi" w:eastAsia="Arial" w:hAnsiTheme="majorBidi" w:cstheme="majorBidi"/>
          <w:color w:val="000000" w:themeColor="text1"/>
          <w:u w:val="single"/>
          <w:rtl/>
          <w:rPrChange w:id="7672" w:author="yara ahmad" w:date="2021-04-18T08:34:00Z">
            <w:rPr>
              <w:rFonts w:ascii="Arial" w:eastAsia="Arial" w:hAnsi="Arial" w:cs="Arial"/>
              <w:color w:val="000000" w:themeColor="text1"/>
              <w:u w:val="single"/>
              <w:rtl/>
            </w:rPr>
          </w:rPrChange>
        </w:rPr>
        <w:t>הרשאות לביצוע פעולות ניהול</w:t>
      </w:r>
      <w:r w:rsidRPr="00AE4B49">
        <w:rPr>
          <w:rFonts w:asciiTheme="majorBidi" w:eastAsia="Calibri" w:hAnsiTheme="majorBidi" w:cstheme="majorBidi"/>
          <w:sz w:val="24"/>
          <w:szCs w:val="24"/>
          <w:u w:val="single"/>
          <w:rPrChange w:id="7673" w:author="yara ahmad" w:date="2021-04-18T08:34:00Z">
            <w:rPr>
              <w:rFonts w:ascii="Calibri" w:eastAsia="Calibri" w:hAnsi="Calibri" w:cs="Calibri"/>
              <w:sz w:val="24"/>
              <w:szCs w:val="24"/>
              <w:u w:val="single"/>
            </w:rPr>
          </w:rPrChange>
        </w:rPr>
        <w:t>:</w:t>
      </w:r>
    </w:p>
    <w:p w14:paraId="6DAF09F1" w14:textId="49ED612D" w:rsidR="35E5FFB9" w:rsidRPr="00AE4B49" w:rsidRDefault="1A5EC977" w:rsidP="55183910">
      <w:pPr>
        <w:rPr>
          <w:rFonts w:asciiTheme="majorBidi" w:hAnsiTheme="majorBidi" w:cstheme="majorBidi"/>
          <w:rPrChange w:id="7674" w:author="yara ahmad" w:date="2021-04-18T08:34:00Z">
            <w:rPr/>
          </w:rPrChange>
        </w:rPr>
      </w:pPr>
      <w:r w:rsidRPr="00AE4B49">
        <w:rPr>
          <w:rFonts w:asciiTheme="majorBidi" w:eastAsia="Calibri" w:hAnsiTheme="majorBidi" w:cstheme="majorBidi"/>
          <w:color w:val="000000" w:themeColor="text1"/>
          <w:sz w:val="24"/>
          <w:szCs w:val="24"/>
          <w:u w:val="single"/>
          <w:rtl/>
          <w:rPrChange w:id="7675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  <w:u w:val="single"/>
              <w:rtl/>
            </w:rPr>
          </w:rPrChange>
        </w:rPr>
        <w:t>שחקנים</w:t>
      </w:r>
      <w:r w:rsidRPr="00AE4B49">
        <w:rPr>
          <w:rFonts w:asciiTheme="majorBidi" w:eastAsia="Calibri" w:hAnsiTheme="majorBidi" w:cstheme="majorBidi"/>
          <w:color w:val="000000" w:themeColor="text1"/>
          <w:sz w:val="24"/>
          <w:szCs w:val="24"/>
          <w:rtl/>
          <w:rPrChange w:id="7676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  <w:rtl/>
            </w:rPr>
          </w:rPrChange>
        </w:rPr>
        <w:t>:</w:t>
      </w:r>
      <w:r w:rsidR="35E5FFB9" w:rsidRPr="00AE4B49">
        <w:rPr>
          <w:rFonts w:asciiTheme="majorBidi" w:hAnsiTheme="majorBidi" w:cstheme="majorBidi"/>
          <w:rPrChange w:id="7677" w:author="yara ahmad" w:date="2021-04-18T08:34:00Z">
            <w:rPr/>
          </w:rPrChange>
        </w:rPr>
        <w:br/>
      </w:r>
      <w:r w:rsidRPr="00AE4B49">
        <w:rPr>
          <w:rFonts w:asciiTheme="majorBidi" w:eastAsia="Calibri" w:hAnsiTheme="majorBidi" w:cstheme="majorBidi"/>
          <w:color w:val="000000" w:themeColor="text1"/>
          <w:sz w:val="24"/>
          <w:szCs w:val="24"/>
          <w:rtl/>
          <w:rPrChange w:id="7678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  <w:rtl/>
            </w:rPr>
          </w:rPrChange>
        </w:rPr>
        <w:t>מנהל מוכר חנות, מערכת.</w:t>
      </w:r>
      <w:r w:rsidR="35E5FFB9" w:rsidRPr="00AE4B49">
        <w:rPr>
          <w:rFonts w:asciiTheme="majorBidi" w:hAnsiTheme="majorBidi" w:cstheme="majorBidi"/>
          <w:rPrChange w:id="7679" w:author="yara ahmad" w:date="2021-04-18T08:34:00Z">
            <w:rPr/>
          </w:rPrChange>
        </w:rPr>
        <w:br/>
      </w:r>
      <w:r w:rsidRPr="00AE4B49">
        <w:rPr>
          <w:rFonts w:asciiTheme="majorBidi" w:eastAsia="Calibri" w:hAnsiTheme="majorBidi" w:cstheme="majorBidi"/>
          <w:color w:val="000000" w:themeColor="text1"/>
          <w:sz w:val="24"/>
          <w:szCs w:val="24"/>
          <w:rtl/>
          <w:rPrChange w:id="7680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  <w:rtl/>
            </w:rPr>
          </w:rPrChange>
        </w:rPr>
        <w:t>תנאי קדם</w:t>
      </w:r>
      <w:r w:rsidRPr="00AE4B49">
        <w:rPr>
          <w:rFonts w:asciiTheme="majorBidi" w:eastAsia="Calibri" w:hAnsiTheme="majorBidi" w:cstheme="majorBidi"/>
          <w:color w:val="000000" w:themeColor="text1"/>
          <w:sz w:val="24"/>
          <w:szCs w:val="24"/>
          <w:rPrChange w:id="7681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</w:rPr>
          </w:rPrChange>
        </w:rPr>
        <w:t>:</w:t>
      </w:r>
    </w:p>
    <w:p w14:paraId="76D728B6" w14:textId="087ED5FA" w:rsidR="35E5FFB9" w:rsidRPr="00AE4B49" w:rsidRDefault="1A5EC977" w:rsidP="55183910">
      <w:pPr>
        <w:rPr>
          <w:rFonts w:asciiTheme="majorBidi" w:eastAsia="Calibri" w:hAnsiTheme="majorBidi" w:cstheme="majorBidi"/>
          <w:color w:val="000000" w:themeColor="text1"/>
          <w:sz w:val="24"/>
          <w:szCs w:val="24"/>
          <w:rtl/>
          <w:rPrChange w:id="7682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  <w:rtl/>
            </w:rPr>
          </w:rPrChange>
        </w:rPr>
      </w:pPr>
      <w:r w:rsidRPr="00AE4B49">
        <w:rPr>
          <w:rFonts w:asciiTheme="majorBidi" w:eastAsia="Calibri" w:hAnsiTheme="majorBidi" w:cstheme="majorBidi"/>
          <w:color w:val="000000" w:themeColor="text1"/>
          <w:sz w:val="24"/>
          <w:szCs w:val="24"/>
          <w:rPrChange w:id="7683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</w:rPr>
          </w:rPrChange>
        </w:rPr>
        <w:t>1.</w:t>
      </w:r>
      <w:r w:rsidR="76080BA6" w:rsidRPr="00AE4B49">
        <w:rPr>
          <w:rFonts w:asciiTheme="majorBidi" w:eastAsia="Calibri" w:hAnsiTheme="majorBidi" w:cstheme="majorBidi"/>
          <w:color w:val="000000" w:themeColor="text1"/>
          <w:sz w:val="24"/>
          <w:szCs w:val="24"/>
          <w:rtl/>
          <w:rPrChange w:id="7684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  <w:rtl/>
            </w:rPr>
          </w:rPrChange>
        </w:rPr>
        <w:t>ניתנה הרשאה מבעל החנות לעשות את הניהול</w:t>
      </w:r>
      <w:r w:rsidRPr="00AE4B49">
        <w:rPr>
          <w:rFonts w:asciiTheme="majorBidi" w:eastAsia="Calibri" w:hAnsiTheme="majorBidi" w:cstheme="majorBidi"/>
          <w:color w:val="000000" w:themeColor="text1"/>
          <w:sz w:val="24"/>
          <w:szCs w:val="24"/>
          <w:rPrChange w:id="7685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</w:rPr>
          </w:rPrChange>
        </w:rPr>
        <w:t>.</w:t>
      </w:r>
    </w:p>
    <w:p w14:paraId="15080652" w14:textId="491809FB" w:rsidR="35E5FFB9" w:rsidRPr="00AE4B49" w:rsidRDefault="1A5EC977" w:rsidP="55183910">
      <w:pPr>
        <w:rPr>
          <w:rFonts w:asciiTheme="majorBidi" w:hAnsiTheme="majorBidi" w:cstheme="majorBidi"/>
          <w:rPrChange w:id="7686" w:author="yara ahmad" w:date="2021-04-18T08:34:00Z">
            <w:rPr/>
          </w:rPrChange>
        </w:rPr>
      </w:pPr>
      <w:r w:rsidRPr="00AE4B49">
        <w:rPr>
          <w:rFonts w:asciiTheme="majorBidi" w:eastAsia="Calibri" w:hAnsiTheme="majorBidi" w:cstheme="majorBidi"/>
          <w:color w:val="000000" w:themeColor="text1"/>
          <w:sz w:val="24"/>
          <w:szCs w:val="24"/>
          <w:u w:val="single"/>
          <w:rtl/>
          <w:rPrChange w:id="7687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  <w:u w:val="single"/>
              <w:rtl/>
            </w:rPr>
          </w:rPrChange>
        </w:rPr>
        <w:t>תנאי בתר</w:t>
      </w:r>
      <w:r w:rsidRPr="00AE4B49">
        <w:rPr>
          <w:rFonts w:asciiTheme="majorBidi" w:eastAsia="Calibri" w:hAnsiTheme="majorBidi" w:cstheme="majorBidi"/>
          <w:color w:val="000000" w:themeColor="text1"/>
          <w:sz w:val="24"/>
          <w:szCs w:val="24"/>
          <w:u w:val="single"/>
          <w:rPrChange w:id="7688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  <w:u w:val="single"/>
            </w:rPr>
          </w:rPrChange>
        </w:rPr>
        <w:t xml:space="preserve"> -</w:t>
      </w:r>
    </w:p>
    <w:p w14:paraId="106A5EE8" w14:textId="73630CF1" w:rsidR="35E5FFB9" w:rsidRPr="00AE4B49" w:rsidRDefault="050C4D6E" w:rsidP="55183910">
      <w:pPr>
        <w:pStyle w:val="ListParagraph"/>
        <w:numPr>
          <w:ilvl w:val="0"/>
          <w:numId w:val="5"/>
        </w:numPr>
        <w:rPr>
          <w:rFonts w:asciiTheme="majorBidi" w:eastAsiaTheme="minorEastAsia" w:hAnsiTheme="majorBidi" w:cstheme="majorBidi"/>
          <w:color w:val="000000" w:themeColor="text1"/>
          <w:sz w:val="24"/>
          <w:szCs w:val="24"/>
          <w:rPrChange w:id="7689" w:author="yara ahmad" w:date="2021-04-18T08:34:00Z">
            <w:rPr>
              <w:rFonts w:eastAsiaTheme="minorEastAsia"/>
              <w:color w:val="000000" w:themeColor="text1"/>
              <w:sz w:val="24"/>
              <w:szCs w:val="24"/>
            </w:rPr>
          </w:rPrChange>
        </w:rPr>
      </w:pPr>
      <w:r w:rsidRPr="00AE4B49">
        <w:rPr>
          <w:rFonts w:asciiTheme="majorBidi" w:eastAsia="Calibri" w:hAnsiTheme="majorBidi" w:cstheme="majorBidi"/>
          <w:color w:val="000000" w:themeColor="text1"/>
          <w:sz w:val="24"/>
          <w:szCs w:val="24"/>
          <w:rtl/>
          <w:rPrChange w:id="7690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  <w:rtl/>
            </w:rPr>
          </w:rPrChange>
        </w:rPr>
        <w:t>השינוי בניהול מתבצע בהצלחה</w:t>
      </w:r>
      <w:r w:rsidR="1A5EC977" w:rsidRPr="00AE4B49">
        <w:rPr>
          <w:rFonts w:asciiTheme="majorBidi" w:eastAsia="Calibri" w:hAnsiTheme="majorBidi" w:cstheme="majorBidi"/>
          <w:color w:val="000000" w:themeColor="text1"/>
          <w:sz w:val="24"/>
          <w:szCs w:val="24"/>
          <w:rPrChange w:id="7691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</w:rPr>
          </w:rPrChange>
        </w:rPr>
        <w:t>.</w:t>
      </w:r>
    </w:p>
    <w:p w14:paraId="7C051CB2" w14:textId="5721D30C" w:rsidR="35E5FFB9" w:rsidRPr="00AE4B49" w:rsidRDefault="1A5EC977" w:rsidP="55183910">
      <w:pPr>
        <w:rPr>
          <w:rFonts w:asciiTheme="majorBidi" w:eastAsia="Calibri" w:hAnsiTheme="majorBidi" w:cstheme="majorBidi"/>
          <w:color w:val="000000" w:themeColor="text1"/>
          <w:sz w:val="24"/>
          <w:szCs w:val="24"/>
          <w:rtl/>
          <w:rPrChange w:id="7692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  <w:rtl/>
            </w:rPr>
          </w:rPrChange>
        </w:rPr>
      </w:pPr>
      <w:r w:rsidRPr="00AE4B49">
        <w:rPr>
          <w:rFonts w:asciiTheme="majorBidi" w:eastAsia="Calibri" w:hAnsiTheme="majorBidi" w:cstheme="majorBidi"/>
          <w:color w:val="000000" w:themeColor="text1"/>
          <w:sz w:val="24"/>
          <w:szCs w:val="24"/>
          <w:u w:val="single"/>
          <w:rtl/>
          <w:rPrChange w:id="7693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  <w:u w:val="single"/>
              <w:rtl/>
            </w:rPr>
          </w:rPrChange>
        </w:rPr>
        <w:t>פרמטרים-</w:t>
      </w:r>
      <w:r w:rsidRPr="00AE4B49">
        <w:rPr>
          <w:rFonts w:asciiTheme="majorBidi" w:eastAsia="Calibri" w:hAnsiTheme="majorBidi" w:cstheme="majorBidi"/>
          <w:color w:val="000000" w:themeColor="text1"/>
          <w:sz w:val="24"/>
          <w:szCs w:val="24"/>
          <w:rtl/>
          <w:rPrChange w:id="7694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  <w:rtl/>
            </w:rPr>
          </w:rPrChange>
        </w:rPr>
        <w:t xml:space="preserve"> שם משתמש</w:t>
      </w:r>
      <w:r w:rsidR="597C91D5" w:rsidRPr="00AE4B49">
        <w:rPr>
          <w:rFonts w:asciiTheme="majorBidi" w:eastAsia="Calibri" w:hAnsiTheme="majorBidi" w:cstheme="majorBidi"/>
          <w:color w:val="000000" w:themeColor="text1"/>
          <w:sz w:val="24"/>
          <w:szCs w:val="24"/>
          <w:rtl/>
          <w:rPrChange w:id="7695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  <w:rtl/>
            </w:rPr>
          </w:rPrChange>
        </w:rPr>
        <w:t xml:space="preserve"> (של מנהל מוכר בחנות)</w:t>
      </w:r>
      <w:r w:rsidRPr="00AE4B49">
        <w:rPr>
          <w:rFonts w:asciiTheme="majorBidi" w:eastAsia="Calibri" w:hAnsiTheme="majorBidi" w:cstheme="majorBidi"/>
          <w:color w:val="000000" w:themeColor="text1"/>
          <w:sz w:val="24"/>
          <w:szCs w:val="24"/>
          <w:rtl/>
          <w:rPrChange w:id="7696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  <w:rtl/>
            </w:rPr>
          </w:rPrChange>
        </w:rPr>
        <w:t>, שם חנות</w:t>
      </w:r>
      <w:r w:rsidRPr="00AE4B49">
        <w:rPr>
          <w:rFonts w:asciiTheme="majorBidi" w:eastAsia="Calibri" w:hAnsiTheme="majorBidi" w:cstheme="majorBidi"/>
          <w:color w:val="000000" w:themeColor="text1"/>
          <w:sz w:val="24"/>
          <w:szCs w:val="24"/>
          <w:rPrChange w:id="7697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</w:rPr>
          </w:rPrChange>
        </w:rPr>
        <w:t>.</w:t>
      </w:r>
    </w:p>
    <w:p w14:paraId="71EFD17F" w14:textId="5953F75E" w:rsidR="35E5FFB9" w:rsidRPr="00AE4B49" w:rsidRDefault="1A5EC977" w:rsidP="55183910">
      <w:pPr>
        <w:rPr>
          <w:rFonts w:asciiTheme="majorBidi" w:hAnsiTheme="majorBidi" w:cstheme="majorBidi"/>
          <w:rPrChange w:id="7698" w:author="yara ahmad" w:date="2021-04-18T08:34:00Z">
            <w:rPr/>
          </w:rPrChange>
        </w:rPr>
      </w:pPr>
      <w:r w:rsidRPr="00AE4B49">
        <w:rPr>
          <w:rFonts w:asciiTheme="majorBidi" w:eastAsia="Calibri" w:hAnsiTheme="majorBidi" w:cstheme="majorBidi"/>
          <w:i/>
          <w:iCs/>
          <w:color w:val="000000" w:themeColor="text1"/>
          <w:sz w:val="24"/>
          <w:szCs w:val="24"/>
          <w:u w:val="single"/>
          <w:rtl/>
          <w:rPrChange w:id="7699" w:author="yara ahmad" w:date="2021-04-18T08:34:00Z">
            <w:rPr>
              <w:rFonts w:ascii="Calibri" w:eastAsia="Calibri" w:hAnsi="Calibri" w:cs="Calibri"/>
              <w:i/>
              <w:iCs/>
              <w:color w:val="000000" w:themeColor="text1"/>
              <w:sz w:val="24"/>
              <w:szCs w:val="24"/>
              <w:u w:val="single"/>
              <w:rtl/>
            </w:rPr>
          </w:rPrChange>
        </w:rPr>
        <w:t>תהליך התרחיש</w:t>
      </w:r>
      <w:r w:rsidRPr="00AE4B49">
        <w:rPr>
          <w:rFonts w:asciiTheme="majorBidi" w:eastAsia="Calibri" w:hAnsiTheme="majorBidi" w:cstheme="majorBidi"/>
          <w:i/>
          <w:iCs/>
          <w:color w:val="000000" w:themeColor="text1"/>
          <w:sz w:val="24"/>
          <w:szCs w:val="24"/>
          <w:u w:val="single"/>
          <w:rPrChange w:id="7700" w:author="yara ahmad" w:date="2021-04-18T08:34:00Z">
            <w:rPr>
              <w:rFonts w:ascii="Calibri" w:eastAsia="Calibri" w:hAnsi="Calibri" w:cs="Calibri"/>
              <w:i/>
              <w:iCs/>
              <w:color w:val="000000" w:themeColor="text1"/>
              <w:sz w:val="24"/>
              <w:szCs w:val="24"/>
              <w:u w:val="single"/>
            </w:rPr>
          </w:rPrChange>
        </w:rPr>
        <w:t>:</w:t>
      </w:r>
    </w:p>
    <w:p w14:paraId="4E7D3C27" w14:textId="4A6FE58D" w:rsidR="35E5FFB9" w:rsidRPr="00AE4B49" w:rsidRDefault="34C03B76" w:rsidP="55183910">
      <w:pPr>
        <w:pStyle w:val="ListParagraph"/>
        <w:numPr>
          <w:ilvl w:val="0"/>
          <w:numId w:val="1"/>
        </w:numPr>
        <w:rPr>
          <w:rFonts w:asciiTheme="majorBidi" w:eastAsiaTheme="minorEastAsia" w:hAnsiTheme="majorBidi" w:cstheme="majorBidi"/>
          <w:color w:val="000000" w:themeColor="text1"/>
          <w:sz w:val="24"/>
          <w:szCs w:val="24"/>
          <w:rtl/>
          <w:rPrChange w:id="7701" w:author="yara ahmad" w:date="2021-04-18T08:34:00Z">
            <w:rPr>
              <w:rFonts w:eastAsiaTheme="minorEastAsia"/>
              <w:color w:val="000000" w:themeColor="text1"/>
              <w:sz w:val="24"/>
              <w:szCs w:val="24"/>
              <w:rtl/>
            </w:rPr>
          </w:rPrChange>
        </w:rPr>
      </w:pPr>
      <w:r w:rsidRPr="00AE4B49">
        <w:rPr>
          <w:rFonts w:asciiTheme="majorBidi" w:eastAsia="Calibri" w:hAnsiTheme="majorBidi" w:cstheme="majorBidi"/>
          <w:color w:val="000000" w:themeColor="text1"/>
          <w:sz w:val="24"/>
          <w:szCs w:val="24"/>
          <w:rtl/>
          <w:rPrChange w:id="7702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  <w:rtl/>
            </w:rPr>
          </w:rPrChange>
        </w:rPr>
        <w:t>מנהל מוכר חנות</w:t>
      </w:r>
      <w:r w:rsidR="1A5EC977" w:rsidRPr="00AE4B49">
        <w:rPr>
          <w:rFonts w:asciiTheme="majorBidi" w:eastAsia="Calibri" w:hAnsiTheme="majorBidi" w:cstheme="majorBidi"/>
          <w:color w:val="000000" w:themeColor="text1"/>
          <w:sz w:val="24"/>
          <w:szCs w:val="24"/>
          <w:rtl/>
          <w:rPrChange w:id="7703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  <w:rtl/>
            </w:rPr>
          </w:rPrChange>
        </w:rPr>
        <w:t xml:space="preserve">: מבקש </w:t>
      </w:r>
      <w:r w:rsidR="1D715E18" w:rsidRPr="00AE4B49">
        <w:rPr>
          <w:rFonts w:asciiTheme="majorBidi" w:eastAsia="Calibri" w:hAnsiTheme="majorBidi" w:cstheme="majorBidi"/>
          <w:color w:val="000000" w:themeColor="text1"/>
          <w:sz w:val="24"/>
          <w:szCs w:val="24"/>
          <w:rtl/>
          <w:rPrChange w:id="7704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  <w:rtl/>
            </w:rPr>
          </w:rPrChange>
        </w:rPr>
        <w:t>מהמערכת לשנות</w:t>
      </w:r>
      <w:r w:rsidR="4E8A8D21" w:rsidRPr="00AE4B49">
        <w:rPr>
          <w:rFonts w:asciiTheme="majorBidi" w:eastAsia="Calibri" w:hAnsiTheme="majorBidi" w:cstheme="majorBidi"/>
          <w:color w:val="000000" w:themeColor="text1"/>
          <w:sz w:val="24"/>
          <w:szCs w:val="24"/>
          <w:rtl/>
          <w:rPrChange w:id="7705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  <w:rtl/>
            </w:rPr>
          </w:rPrChange>
        </w:rPr>
        <w:t xml:space="preserve"> </w:t>
      </w:r>
      <w:r w:rsidR="44E98EFE" w:rsidRPr="00AE4B49">
        <w:rPr>
          <w:rFonts w:asciiTheme="majorBidi" w:eastAsia="Calibri" w:hAnsiTheme="majorBidi" w:cstheme="majorBidi"/>
          <w:color w:val="000000" w:themeColor="text1"/>
          <w:sz w:val="24"/>
          <w:szCs w:val="24"/>
          <w:rtl/>
          <w:rPrChange w:id="7706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  <w:rtl/>
            </w:rPr>
          </w:rPrChange>
        </w:rPr>
        <w:t>בניהול החנות לפי ההרשאות שלו</w:t>
      </w:r>
      <w:r w:rsidR="44E98EFE" w:rsidRPr="00AE4B49">
        <w:rPr>
          <w:rFonts w:asciiTheme="majorBidi" w:eastAsia="Calibri" w:hAnsiTheme="majorBidi" w:cstheme="majorBidi"/>
          <w:color w:val="000000" w:themeColor="text1"/>
          <w:sz w:val="24"/>
          <w:szCs w:val="24"/>
          <w:rPrChange w:id="7707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</w:rPr>
          </w:rPrChange>
        </w:rPr>
        <w:t>.</w:t>
      </w:r>
    </w:p>
    <w:p w14:paraId="0C098766" w14:textId="24806BD4" w:rsidR="35E5FFB9" w:rsidRPr="00AE4B49" w:rsidRDefault="44E98EFE" w:rsidP="55183910">
      <w:pPr>
        <w:pStyle w:val="ListParagraph"/>
        <w:numPr>
          <w:ilvl w:val="0"/>
          <w:numId w:val="1"/>
        </w:numPr>
        <w:rPr>
          <w:ins w:id="7708" w:author="shadi obeed" w:date="2021-04-17T23:02:00Z"/>
          <w:rFonts w:asciiTheme="majorBidi" w:eastAsiaTheme="minorEastAsia" w:hAnsiTheme="majorBidi" w:cstheme="majorBidi"/>
          <w:color w:val="000000" w:themeColor="text1"/>
          <w:sz w:val="24"/>
          <w:szCs w:val="24"/>
          <w:rPrChange w:id="7709" w:author="yara ahmad" w:date="2021-04-18T08:34:00Z">
            <w:rPr>
              <w:ins w:id="7710" w:author="shadi obeed" w:date="2021-04-17T23:02:00Z"/>
              <w:rFonts w:eastAsiaTheme="minorEastAsia"/>
              <w:color w:val="000000" w:themeColor="text1"/>
              <w:sz w:val="24"/>
              <w:szCs w:val="24"/>
            </w:rPr>
          </w:rPrChange>
        </w:rPr>
      </w:pPr>
      <w:r w:rsidRPr="00AE4B49">
        <w:rPr>
          <w:rFonts w:asciiTheme="majorBidi" w:eastAsia="Calibri" w:hAnsiTheme="majorBidi" w:cstheme="majorBidi"/>
          <w:color w:val="000000" w:themeColor="text1"/>
          <w:sz w:val="24"/>
          <w:szCs w:val="24"/>
          <w:rtl/>
          <w:rPrChange w:id="7711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  <w:rtl/>
            </w:rPr>
          </w:rPrChange>
        </w:rPr>
        <w:t>מערכת:</w:t>
      </w:r>
      <w:r w:rsidR="1A5EC977" w:rsidRPr="00AE4B49">
        <w:rPr>
          <w:rFonts w:asciiTheme="majorBidi" w:eastAsia="Calibri" w:hAnsiTheme="majorBidi" w:cstheme="majorBidi"/>
          <w:color w:val="000000" w:themeColor="text1"/>
          <w:sz w:val="24"/>
          <w:szCs w:val="24"/>
          <w:rtl/>
          <w:rPrChange w:id="7712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  <w:rtl/>
            </w:rPr>
          </w:rPrChange>
        </w:rPr>
        <w:t xml:space="preserve"> </w:t>
      </w:r>
      <w:r w:rsidR="2FF51D9C" w:rsidRPr="00AE4B49">
        <w:rPr>
          <w:rFonts w:asciiTheme="majorBidi" w:eastAsia="Calibri" w:hAnsiTheme="majorBidi" w:cstheme="majorBidi"/>
          <w:color w:val="000000" w:themeColor="text1"/>
          <w:sz w:val="24"/>
          <w:szCs w:val="24"/>
          <w:rtl/>
          <w:rPrChange w:id="7713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  <w:rtl/>
            </w:rPr>
          </w:rPrChange>
        </w:rPr>
        <w:t xml:space="preserve">מחזירה הודעת הצלחה </w:t>
      </w:r>
      <w:r w:rsidR="2909CCDB" w:rsidRPr="00AE4B49">
        <w:rPr>
          <w:rFonts w:asciiTheme="majorBidi" w:eastAsia="Calibri" w:hAnsiTheme="majorBidi" w:cstheme="majorBidi"/>
          <w:color w:val="000000" w:themeColor="text1"/>
          <w:sz w:val="24"/>
          <w:szCs w:val="24"/>
          <w:rtl/>
          <w:rPrChange w:id="7714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  <w:rtl/>
            </w:rPr>
          </w:rPrChange>
        </w:rPr>
        <w:t>אם אכן</w:t>
      </w:r>
      <w:r w:rsidR="2FF51D9C" w:rsidRPr="00AE4B49">
        <w:rPr>
          <w:rFonts w:asciiTheme="majorBidi" w:eastAsia="Calibri" w:hAnsiTheme="majorBidi" w:cstheme="majorBidi"/>
          <w:color w:val="000000" w:themeColor="text1"/>
          <w:sz w:val="24"/>
          <w:szCs w:val="24"/>
          <w:rtl/>
          <w:rPrChange w:id="7715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  <w:rtl/>
            </w:rPr>
          </w:rPrChange>
        </w:rPr>
        <w:t xml:space="preserve"> וההרשאות מתאימות</w:t>
      </w:r>
      <w:r w:rsidR="1A5EC977" w:rsidRPr="00AE4B49">
        <w:rPr>
          <w:rFonts w:asciiTheme="majorBidi" w:eastAsia="Calibri" w:hAnsiTheme="majorBidi" w:cstheme="majorBidi"/>
          <w:color w:val="000000" w:themeColor="text1"/>
          <w:sz w:val="24"/>
          <w:szCs w:val="24"/>
          <w:rPrChange w:id="7716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</w:rPr>
          </w:rPrChange>
        </w:rPr>
        <w:t>.</w:t>
      </w:r>
    </w:p>
    <w:p w14:paraId="6DB576CF" w14:textId="41CEDFE8" w:rsidR="00453673" w:rsidRPr="00AE4B49" w:rsidRDefault="00453673">
      <w:pPr>
        <w:ind w:left="360"/>
        <w:rPr>
          <w:rFonts w:asciiTheme="majorBidi" w:eastAsiaTheme="minorEastAsia" w:hAnsiTheme="majorBidi" w:cstheme="majorBidi"/>
          <w:color w:val="000000" w:themeColor="text1"/>
          <w:sz w:val="24"/>
          <w:szCs w:val="24"/>
          <w:rPrChange w:id="7717" w:author="yara ahmad" w:date="2021-04-18T08:34:00Z">
            <w:rPr/>
          </w:rPrChange>
        </w:rPr>
        <w:pPrChange w:id="7718" w:author="shadi obeed" w:date="2021-04-17T23:02:00Z">
          <w:pPr>
            <w:pStyle w:val="ListParagraph"/>
            <w:numPr>
              <w:numId w:val="1"/>
            </w:numPr>
            <w:ind w:hanging="360"/>
          </w:pPr>
        </w:pPrChange>
      </w:pPr>
      <w:ins w:id="7719" w:author="shadi obeed" w:date="2021-04-17T23:02:00Z">
        <w:r w:rsidRPr="00AE4B49">
          <w:rPr>
            <w:rFonts w:asciiTheme="majorBidi" w:eastAsiaTheme="minorEastAsia" w:hAnsiTheme="majorBidi" w:cstheme="majorBidi" w:hint="cs"/>
            <w:color w:val="000000" w:themeColor="text1"/>
            <w:sz w:val="24"/>
            <w:szCs w:val="24"/>
            <w:u w:val="single"/>
            <w:rtl/>
            <w:rPrChange w:id="7720" w:author="yara ahmad" w:date="2021-04-18T08:34:00Z">
              <w:rPr>
                <w:rFonts w:hint="cs"/>
                <w:rtl/>
              </w:rPr>
            </w:rPrChange>
          </w:rPr>
          <w:t>תרחיש</w:t>
        </w:r>
        <w:r w:rsidRPr="00AE4B49">
          <w:rPr>
            <w:rFonts w:asciiTheme="majorBidi" w:eastAsiaTheme="minorEastAsia" w:hAnsiTheme="majorBidi" w:cstheme="majorBidi"/>
            <w:color w:val="000000" w:themeColor="text1"/>
            <w:sz w:val="24"/>
            <w:szCs w:val="24"/>
            <w:u w:val="single"/>
            <w:rtl/>
            <w:rPrChange w:id="7721" w:author="yara ahmad" w:date="2021-04-18T08:34:00Z">
              <w:rPr>
                <w:rtl/>
              </w:rPr>
            </w:rPrChange>
          </w:rPr>
          <w:t xml:space="preserve"> </w:t>
        </w:r>
        <w:r w:rsidRPr="00AE4B49">
          <w:rPr>
            <w:rFonts w:asciiTheme="majorBidi" w:eastAsiaTheme="minorEastAsia" w:hAnsiTheme="majorBidi" w:cstheme="majorBidi" w:hint="cs"/>
            <w:color w:val="000000" w:themeColor="text1"/>
            <w:sz w:val="24"/>
            <w:szCs w:val="24"/>
            <w:u w:val="single"/>
            <w:rtl/>
            <w:rPrChange w:id="7722" w:author="yara ahmad" w:date="2021-04-18T08:34:00Z">
              <w:rPr>
                <w:rFonts w:hint="cs"/>
                <w:rtl/>
              </w:rPr>
            </w:rPrChange>
          </w:rPr>
          <w:t>חילופי</w:t>
        </w:r>
        <w:r w:rsidRPr="00AE4B49">
          <w:rPr>
            <w:rFonts w:asciiTheme="majorBidi" w:eastAsiaTheme="minorEastAsia" w:hAnsiTheme="majorBidi" w:cstheme="majorBidi"/>
            <w:color w:val="000000" w:themeColor="text1"/>
            <w:sz w:val="24"/>
            <w:szCs w:val="24"/>
            <w:rtl/>
            <w:rPrChange w:id="7723" w:author="yara ahmad" w:date="2021-04-18T08:34:00Z">
              <w:rPr>
                <w:rtl/>
              </w:rPr>
            </w:rPrChange>
          </w:rPr>
          <w:t xml:space="preserve"> : </w:t>
        </w:r>
        <w:r w:rsidRPr="00AE4B49">
          <w:rPr>
            <w:rFonts w:asciiTheme="majorBidi" w:eastAsiaTheme="minorEastAsia" w:hAnsiTheme="majorBidi" w:cstheme="majorBidi" w:hint="cs"/>
            <w:color w:val="000000" w:themeColor="text1"/>
            <w:sz w:val="24"/>
            <w:szCs w:val="24"/>
            <w:rtl/>
            <w:rPrChange w:id="7724" w:author="yara ahmad" w:date="2021-04-18T08:34:00Z">
              <w:rPr>
                <w:rFonts w:hint="cs"/>
                <w:rtl/>
              </w:rPr>
            </w:rPrChange>
          </w:rPr>
          <w:t>אין</w:t>
        </w:r>
        <w:r w:rsidRPr="00AE4B49">
          <w:rPr>
            <w:rFonts w:asciiTheme="majorBidi" w:eastAsiaTheme="minorEastAsia" w:hAnsiTheme="majorBidi" w:cstheme="majorBidi"/>
            <w:color w:val="000000" w:themeColor="text1"/>
            <w:sz w:val="24"/>
            <w:szCs w:val="24"/>
            <w:rtl/>
            <w:rPrChange w:id="7725" w:author="yara ahmad" w:date="2021-04-18T08:34:00Z">
              <w:rPr>
                <w:rtl/>
              </w:rPr>
            </w:rPrChange>
          </w:rPr>
          <w:t>.</w:t>
        </w:r>
      </w:ins>
    </w:p>
    <w:p w14:paraId="70E7AA97" w14:textId="352F6C69" w:rsidR="35E5FFB9" w:rsidRPr="00AE4B49" w:rsidRDefault="06A491C6" w:rsidP="55183910">
      <w:pPr>
        <w:rPr>
          <w:rFonts w:asciiTheme="majorBidi" w:eastAsia="Calibri" w:hAnsiTheme="majorBidi" w:cstheme="majorBidi"/>
          <w:color w:val="000000" w:themeColor="text1"/>
          <w:sz w:val="24"/>
          <w:szCs w:val="24"/>
          <w:u w:val="single"/>
          <w:rPrChange w:id="7726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  <w:u w:val="single"/>
            </w:rPr>
          </w:rPrChange>
        </w:rPr>
      </w:pPr>
      <w:r w:rsidRPr="00AE4B49">
        <w:rPr>
          <w:rFonts w:asciiTheme="majorBidi" w:eastAsia="Calibri" w:hAnsiTheme="majorBidi" w:cstheme="majorBidi"/>
          <w:color w:val="000000" w:themeColor="text1"/>
          <w:sz w:val="24"/>
          <w:szCs w:val="24"/>
          <w:u w:val="single"/>
          <w:rtl/>
          <w:rPrChange w:id="7727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  <w:u w:val="single"/>
              <w:rtl/>
            </w:rPr>
          </w:rPrChange>
        </w:rPr>
        <w:lastRenderedPageBreak/>
        <w:t>טסטים</w:t>
      </w:r>
      <w:r w:rsidRPr="00AE4B49">
        <w:rPr>
          <w:rFonts w:asciiTheme="majorBidi" w:eastAsia="Calibri" w:hAnsiTheme="majorBidi" w:cstheme="majorBidi"/>
          <w:color w:val="000000" w:themeColor="text1"/>
          <w:sz w:val="24"/>
          <w:szCs w:val="24"/>
          <w:u w:val="single"/>
          <w:rPrChange w:id="7728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  <w:u w:val="single"/>
            </w:rPr>
          </w:rPrChange>
        </w:rPr>
        <w:t>:</w:t>
      </w:r>
    </w:p>
    <w:p w14:paraId="7F5BBD2B" w14:textId="19F92524" w:rsidR="35E5FFB9" w:rsidRPr="00AE4B49" w:rsidRDefault="5ADC1003" w:rsidP="55183910">
      <w:pPr>
        <w:rPr>
          <w:rFonts w:asciiTheme="majorBidi" w:eastAsia="Calibri" w:hAnsiTheme="majorBidi" w:cstheme="majorBidi"/>
          <w:color w:val="000000" w:themeColor="text1"/>
          <w:sz w:val="24"/>
          <w:szCs w:val="24"/>
          <w:rPrChange w:id="7729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</w:rPr>
          </w:rPrChange>
        </w:rPr>
      </w:pPr>
      <w:r w:rsidRPr="00AE4B49">
        <w:rPr>
          <w:rFonts w:asciiTheme="majorBidi" w:eastAsia="Calibri" w:hAnsiTheme="majorBidi" w:cstheme="majorBidi"/>
          <w:color w:val="000000" w:themeColor="text1"/>
          <w:sz w:val="24"/>
          <w:szCs w:val="24"/>
          <w:rtl/>
          <w:rPrChange w:id="7730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  <w:rtl/>
            </w:rPr>
          </w:rPrChange>
        </w:rPr>
        <w:t>עדכון הניהול של החנות באופן תקין</w:t>
      </w:r>
      <w:r w:rsidRPr="00AE4B49">
        <w:rPr>
          <w:rFonts w:asciiTheme="majorBidi" w:eastAsia="Calibri" w:hAnsiTheme="majorBidi" w:cstheme="majorBidi"/>
          <w:color w:val="000000" w:themeColor="text1"/>
          <w:sz w:val="24"/>
          <w:szCs w:val="24"/>
          <w:rPrChange w:id="7731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</w:rPr>
          </w:rPrChange>
        </w:rPr>
        <w:t>.</w:t>
      </w:r>
    </w:p>
    <w:p w14:paraId="06129A6B" w14:textId="12BAA12A" w:rsidR="001D6A98" w:rsidRPr="00AE4B49" w:rsidRDefault="001D6A98" w:rsidP="55183910">
      <w:pPr>
        <w:rPr>
          <w:rFonts w:asciiTheme="majorBidi" w:eastAsia="Calibri" w:hAnsiTheme="majorBidi" w:cstheme="majorBidi"/>
          <w:color w:val="000000" w:themeColor="text1"/>
          <w:sz w:val="24"/>
          <w:szCs w:val="24"/>
          <w:rPrChange w:id="7732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</w:rPr>
          </w:rPrChange>
        </w:rPr>
      </w:pPr>
    </w:p>
    <w:p w14:paraId="1CC574C5" w14:textId="5E1D58FF" w:rsidR="001D6A98" w:rsidRPr="00AE4B49" w:rsidRDefault="001D6A98" w:rsidP="55183910">
      <w:pPr>
        <w:rPr>
          <w:rFonts w:asciiTheme="majorBidi" w:eastAsia="Calibri" w:hAnsiTheme="majorBidi" w:cstheme="majorBidi"/>
          <w:color w:val="000000" w:themeColor="text1"/>
          <w:sz w:val="24"/>
          <w:szCs w:val="24"/>
          <w:rPrChange w:id="7733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</w:rPr>
          </w:rPrChange>
        </w:rPr>
      </w:pPr>
    </w:p>
    <w:p w14:paraId="26EC07A7" w14:textId="47EE636A" w:rsidR="001D6A98" w:rsidRPr="00AE4B49" w:rsidRDefault="001D6A98" w:rsidP="55183910">
      <w:pPr>
        <w:rPr>
          <w:rFonts w:asciiTheme="majorBidi" w:eastAsia="Calibri" w:hAnsiTheme="majorBidi" w:cstheme="majorBidi"/>
          <w:color w:val="000000" w:themeColor="text1"/>
          <w:sz w:val="24"/>
          <w:szCs w:val="24"/>
          <w:rPrChange w:id="7734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</w:rPr>
          </w:rPrChange>
        </w:rPr>
      </w:pPr>
    </w:p>
    <w:p w14:paraId="1F68B9DE" w14:textId="0FAF43C1" w:rsidR="001D6A98" w:rsidRPr="00AE4B49" w:rsidRDefault="001D6A98" w:rsidP="55183910">
      <w:pPr>
        <w:rPr>
          <w:rFonts w:asciiTheme="majorBidi" w:eastAsia="Calibri" w:hAnsiTheme="majorBidi" w:cstheme="majorBidi"/>
          <w:color w:val="000000" w:themeColor="text1"/>
          <w:sz w:val="24"/>
          <w:szCs w:val="24"/>
          <w:rPrChange w:id="7735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</w:rPr>
          </w:rPrChange>
        </w:rPr>
      </w:pPr>
    </w:p>
    <w:p w14:paraId="51C70F3D" w14:textId="27FFBC58" w:rsidR="001D6A98" w:rsidRPr="00AE4B49" w:rsidRDefault="001D6A98" w:rsidP="55183910">
      <w:pPr>
        <w:rPr>
          <w:rFonts w:asciiTheme="majorBidi" w:eastAsia="Calibri" w:hAnsiTheme="majorBidi" w:cstheme="majorBidi"/>
          <w:color w:val="000000" w:themeColor="text1"/>
          <w:sz w:val="24"/>
          <w:szCs w:val="24"/>
          <w:rPrChange w:id="7736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</w:rPr>
          </w:rPrChange>
        </w:rPr>
      </w:pPr>
    </w:p>
    <w:p w14:paraId="18E955BC" w14:textId="4A8AD800" w:rsidR="003E4E0E" w:rsidRPr="00AE4B49" w:rsidRDefault="003E4E0E" w:rsidP="55183910">
      <w:pPr>
        <w:rPr>
          <w:rFonts w:asciiTheme="majorBidi" w:eastAsia="Calibri" w:hAnsiTheme="majorBidi" w:cstheme="majorBidi"/>
          <w:color w:val="000000" w:themeColor="text1"/>
          <w:sz w:val="24"/>
          <w:szCs w:val="24"/>
          <w:rPrChange w:id="7737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</w:rPr>
          </w:rPrChange>
        </w:rPr>
      </w:pPr>
    </w:p>
    <w:p w14:paraId="4B8D5583" w14:textId="08165072" w:rsidR="003E4E0E" w:rsidRPr="00AE4B49" w:rsidRDefault="003E4E0E" w:rsidP="55183910">
      <w:pPr>
        <w:rPr>
          <w:rFonts w:asciiTheme="majorBidi" w:eastAsia="Calibri" w:hAnsiTheme="majorBidi" w:cstheme="majorBidi"/>
          <w:color w:val="000000" w:themeColor="text1"/>
          <w:sz w:val="24"/>
          <w:szCs w:val="24"/>
          <w:rPrChange w:id="7738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</w:rPr>
          </w:rPrChange>
        </w:rPr>
      </w:pPr>
    </w:p>
    <w:p w14:paraId="5B18CE53" w14:textId="61B026BC" w:rsidR="003E4E0E" w:rsidRPr="00AE4B49" w:rsidRDefault="003E4E0E" w:rsidP="55183910">
      <w:pPr>
        <w:rPr>
          <w:rFonts w:asciiTheme="majorBidi" w:eastAsia="Calibri" w:hAnsiTheme="majorBidi" w:cstheme="majorBidi"/>
          <w:color w:val="000000" w:themeColor="text1"/>
          <w:sz w:val="24"/>
          <w:szCs w:val="24"/>
          <w:rPrChange w:id="7739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</w:rPr>
          </w:rPrChange>
        </w:rPr>
      </w:pPr>
    </w:p>
    <w:p w14:paraId="3DCAD94E" w14:textId="29FF6B77" w:rsidR="003E4E0E" w:rsidRPr="00AE4B49" w:rsidRDefault="003E4E0E" w:rsidP="55183910">
      <w:pPr>
        <w:rPr>
          <w:rFonts w:asciiTheme="majorBidi" w:eastAsia="Calibri" w:hAnsiTheme="majorBidi" w:cstheme="majorBidi"/>
          <w:color w:val="000000" w:themeColor="text1"/>
          <w:sz w:val="24"/>
          <w:szCs w:val="24"/>
          <w:rPrChange w:id="7740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</w:rPr>
          </w:rPrChange>
        </w:rPr>
      </w:pPr>
    </w:p>
    <w:p w14:paraId="46CA7DCF" w14:textId="61495646" w:rsidR="003E4E0E" w:rsidRPr="00AE4B49" w:rsidRDefault="003E4E0E" w:rsidP="55183910">
      <w:pPr>
        <w:rPr>
          <w:rFonts w:asciiTheme="majorBidi" w:eastAsia="Calibri" w:hAnsiTheme="majorBidi" w:cstheme="majorBidi"/>
          <w:color w:val="000000" w:themeColor="text1"/>
          <w:sz w:val="24"/>
          <w:szCs w:val="24"/>
          <w:rPrChange w:id="7741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</w:rPr>
          </w:rPrChange>
        </w:rPr>
      </w:pPr>
    </w:p>
    <w:p w14:paraId="557FA0BB" w14:textId="1C4615F4" w:rsidR="003E4E0E" w:rsidRPr="00AE4B49" w:rsidRDefault="003E4E0E" w:rsidP="55183910">
      <w:pPr>
        <w:rPr>
          <w:rFonts w:asciiTheme="majorBidi" w:eastAsia="Calibri" w:hAnsiTheme="majorBidi" w:cstheme="majorBidi"/>
          <w:color w:val="000000" w:themeColor="text1"/>
          <w:sz w:val="24"/>
          <w:szCs w:val="24"/>
          <w:rPrChange w:id="7742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</w:rPr>
          </w:rPrChange>
        </w:rPr>
      </w:pPr>
    </w:p>
    <w:p w14:paraId="47C4FA52" w14:textId="6AC3FCF8" w:rsidR="003E4E0E" w:rsidRPr="00AE4B49" w:rsidRDefault="003E4E0E" w:rsidP="55183910">
      <w:pPr>
        <w:rPr>
          <w:rFonts w:asciiTheme="majorBidi" w:eastAsia="Calibri" w:hAnsiTheme="majorBidi" w:cstheme="majorBidi"/>
          <w:color w:val="000000" w:themeColor="text1"/>
          <w:sz w:val="24"/>
          <w:szCs w:val="24"/>
          <w:rPrChange w:id="7743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</w:rPr>
          </w:rPrChange>
        </w:rPr>
      </w:pPr>
    </w:p>
    <w:p w14:paraId="7BCCA67C" w14:textId="751BCE91" w:rsidR="003E4E0E" w:rsidRPr="00AE4B49" w:rsidRDefault="003E4E0E" w:rsidP="55183910">
      <w:pPr>
        <w:rPr>
          <w:rFonts w:asciiTheme="majorBidi" w:eastAsia="Calibri" w:hAnsiTheme="majorBidi" w:cstheme="majorBidi"/>
          <w:color w:val="000000" w:themeColor="text1"/>
          <w:sz w:val="24"/>
          <w:szCs w:val="24"/>
          <w:rPrChange w:id="7744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</w:rPr>
          </w:rPrChange>
        </w:rPr>
      </w:pPr>
    </w:p>
    <w:p w14:paraId="46D083B1" w14:textId="6B107BBC" w:rsidR="003E4E0E" w:rsidRDefault="003E4E0E" w:rsidP="55183910">
      <w:pPr>
        <w:rPr>
          <w:ins w:id="7745" w:author="yara ahmad" w:date="2021-04-18T08:39:00Z"/>
          <w:rFonts w:asciiTheme="majorBidi" w:eastAsia="Calibri" w:hAnsiTheme="majorBidi" w:cstheme="majorBidi"/>
          <w:color w:val="000000" w:themeColor="text1"/>
          <w:sz w:val="24"/>
          <w:szCs w:val="24"/>
          <w:rtl/>
        </w:rPr>
      </w:pPr>
    </w:p>
    <w:p w14:paraId="30F6F6DB" w14:textId="0D69026F" w:rsidR="008D79C5" w:rsidRDefault="008D79C5" w:rsidP="55183910">
      <w:pPr>
        <w:rPr>
          <w:ins w:id="7746" w:author="yara ahmad" w:date="2021-04-18T08:39:00Z"/>
          <w:rFonts w:asciiTheme="majorBidi" w:eastAsia="Calibri" w:hAnsiTheme="majorBidi" w:cstheme="majorBidi"/>
          <w:color w:val="000000" w:themeColor="text1"/>
          <w:sz w:val="24"/>
          <w:szCs w:val="24"/>
          <w:rtl/>
        </w:rPr>
      </w:pPr>
    </w:p>
    <w:p w14:paraId="108F0BC2" w14:textId="77777777" w:rsidR="008D79C5" w:rsidRPr="00AE4B49" w:rsidRDefault="008D79C5" w:rsidP="55183910">
      <w:pPr>
        <w:rPr>
          <w:rFonts w:asciiTheme="majorBidi" w:eastAsia="Calibri" w:hAnsiTheme="majorBidi" w:cstheme="majorBidi"/>
          <w:color w:val="000000" w:themeColor="text1"/>
          <w:sz w:val="24"/>
          <w:szCs w:val="24"/>
          <w:rPrChange w:id="7747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</w:rPr>
          </w:rPrChange>
        </w:rPr>
      </w:pPr>
    </w:p>
    <w:p w14:paraId="17057DA7" w14:textId="48B21E33" w:rsidR="003E4E0E" w:rsidRPr="00AE4B49" w:rsidRDefault="003E4E0E" w:rsidP="55183910">
      <w:pPr>
        <w:rPr>
          <w:rFonts w:asciiTheme="majorBidi" w:eastAsia="Calibri" w:hAnsiTheme="majorBidi" w:cstheme="majorBidi"/>
          <w:color w:val="000000" w:themeColor="text1"/>
          <w:sz w:val="24"/>
          <w:szCs w:val="24"/>
          <w:rPrChange w:id="7748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</w:rPr>
          </w:rPrChange>
        </w:rPr>
      </w:pPr>
    </w:p>
    <w:p w14:paraId="743D5CA5" w14:textId="77777777" w:rsidR="003E4E0E" w:rsidRPr="00AE4B49" w:rsidRDefault="003E4E0E" w:rsidP="55183910">
      <w:pPr>
        <w:rPr>
          <w:rFonts w:asciiTheme="majorBidi" w:eastAsia="Calibri" w:hAnsiTheme="majorBidi" w:cstheme="majorBidi"/>
          <w:color w:val="000000" w:themeColor="text1"/>
          <w:sz w:val="24"/>
          <w:szCs w:val="24"/>
          <w:rPrChange w:id="7749" w:author="yara ahmad" w:date="2021-04-18T08:34:00Z">
            <w:rPr>
              <w:rFonts w:ascii="Calibri" w:eastAsia="Calibri" w:hAnsi="Calibri" w:cs="Calibri"/>
              <w:color w:val="000000" w:themeColor="text1"/>
              <w:sz w:val="24"/>
              <w:szCs w:val="24"/>
            </w:rPr>
          </w:rPrChange>
        </w:rPr>
      </w:pPr>
    </w:p>
    <w:p w14:paraId="393035B0" w14:textId="77777777" w:rsidR="001D6A98" w:rsidRPr="00AE4B49" w:rsidRDefault="001D6A98" w:rsidP="001D6A98">
      <w:pPr>
        <w:pStyle w:val="Heading1"/>
        <w:bidi/>
        <w:spacing w:before="240" w:after="240"/>
        <w:rPr>
          <w:rFonts w:asciiTheme="majorBidi" w:eastAsia="Calibri" w:hAnsiTheme="majorBidi" w:cstheme="majorBidi"/>
          <w:b/>
          <w:u w:val="single"/>
          <w:rPrChange w:id="7750" w:author="yara ahmad" w:date="2021-04-18T08:34:00Z">
            <w:rPr>
              <w:rFonts w:ascii="Calibri" w:eastAsia="Calibri" w:hAnsi="Calibri" w:cs="Calibri"/>
              <w:b/>
              <w:u w:val="single"/>
            </w:rPr>
          </w:rPrChange>
        </w:rPr>
      </w:pPr>
      <w:r w:rsidRPr="00AE4B49">
        <w:rPr>
          <w:rFonts w:asciiTheme="majorBidi" w:eastAsia="Calibri" w:hAnsiTheme="majorBidi" w:cstheme="majorBidi"/>
          <w:b/>
          <w:u w:val="single"/>
          <w:rtl/>
          <w:lang w:bidi="he-IL"/>
          <w:rPrChange w:id="7751" w:author="yara ahmad" w:date="2021-04-18T08:34:00Z">
            <w:rPr>
              <w:rFonts w:ascii="Calibri" w:eastAsia="Calibri" w:hAnsi="Calibri" w:cs="Calibri"/>
              <w:b/>
              <w:u w:val="single"/>
              <w:rtl/>
              <w:lang w:bidi="he-IL"/>
            </w:rPr>
          </w:rPrChange>
        </w:rPr>
        <w:t>תרחיש שימוש 6</w:t>
      </w:r>
    </w:p>
    <w:p w14:paraId="09888306" w14:textId="77777777" w:rsidR="001D6A98" w:rsidRPr="00AE4B49" w:rsidRDefault="001D6A98" w:rsidP="001D6A98">
      <w:pPr>
        <w:pStyle w:val="Heading2"/>
        <w:bidi/>
        <w:spacing w:before="240" w:after="240"/>
        <w:rPr>
          <w:rFonts w:asciiTheme="majorBidi" w:eastAsia="Calibri" w:hAnsiTheme="majorBidi" w:cstheme="majorBidi"/>
          <w:b/>
          <w:u w:val="single"/>
          <w:rPrChange w:id="7752" w:author="yara ahmad" w:date="2021-04-18T08:34:00Z">
            <w:rPr>
              <w:rFonts w:ascii="Calibri" w:eastAsia="Calibri" w:hAnsi="Calibri" w:cs="Calibri"/>
              <w:b/>
              <w:u w:val="single"/>
            </w:rPr>
          </w:rPrChange>
        </w:rPr>
      </w:pPr>
      <w:bookmarkStart w:id="7753" w:name="_t2j8nkbi8uhw"/>
      <w:bookmarkEnd w:id="7753"/>
      <w:r w:rsidRPr="00AE4B49">
        <w:rPr>
          <w:rFonts w:asciiTheme="majorBidi" w:eastAsia="Calibri" w:hAnsiTheme="majorBidi" w:cstheme="majorBidi"/>
          <w:b/>
          <w:u w:val="single"/>
          <w:rtl/>
          <w:rPrChange w:id="7754" w:author="yara ahmad" w:date="2021-04-18T08:34:00Z">
            <w:rPr>
              <w:rFonts w:ascii="Calibri" w:eastAsia="Calibri" w:hAnsi="Calibri" w:cs="Calibri"/>
              <w:b/>
              <w:u w:val="single"/>
              <w:rtl/>
            </w:rPr>
          </w:rPrChange>
        </w:rPr>
        <w:t xml:space="preserve">6.4 </w:t>
      </w:r>
      <w:r w:rsidRPr="00AE4B49">
        <w:rPr>
          <w:rFonts w:asciiTheme="majorBidi" w:eastAsia="Calibri" w:hAnsiTheme="majorBidi" w:cstheme="majorBidi"/>
          <w:b/>
          <w:u w:val="single"/>
          <w:rtl/>
          <w:lang w:bidi="he-IL"/>
          <w:rPrChange w:id="7755" w:author="yara ahmad" w:date="2021-04-18T08:34:00Z">
            <w:rPr>
              <w:rFonts w:ascii="Calibri" w:eastAsia="Calibri" w:hAnsi="Calibri" w:cs="Calibri"/>
              <w:b/>
              <w:u w:val="single"/>
              <w:rtl/>
              <w:lang w:bidi="he-IL"/>
            </w:rPr>
          </w:rPrChange>
        </w:rPr>
        <w:t>צפייה בהיסטוריית הרכישות</w:t>
      </w:r>
    </w:p>
    <w:p w14:paraId="551727BD" w14:textId="77777777" w:rsidR="001D6A98" w:rsidRPr="00AE4B49" w:rsidRDefault="001D6A98" w:rsidP="001D6A98">
      <w:pPr>
        <w:spacing w:before="240" w:after="240"/>
        <w:rPr>
          <w:rFonts w:asciiTheme="majorBidi" w:eastAsia="Calibri" w:hAnsiTheme="majorBidi" w:cstheme="majorBidi"/>
          <w:sz w:val="24"/>
          <w:szCs w:val="24"/>
          <w:rPrChange w:id="7756" w:author="yara ahmad" w:date="2021-04-18T08:34:00Z">
            <w:rPr>
              <w:rFonts w:ascii="Calibri" w:eastAsia="Calibri" w:hAnsi="Calibri" w:cs="Calibri"/>
              <w:sz w:val="24"/>
              <w:szCs w:val="24"/>
            </w:rPr>
          </w:rPrChange>
        </w:rPr>
      </w:pPr>
      <w:r w:rsidRPr="00AE4B49">
        <w:rPr>
          <w:rFonts w:asciiTheme="majorBidi" w:eastAsia="Calibri" w:hAnsiTheme="majorBidi" w:cstheme="majorBidi"/>
          <w:sz w:val="24"/>
          <w:szCs w:val="24"/>
          <w:u w:val="single"/>
          <w:rtl/>
          <w:rPrChange w:id="7757" w:author="yara ahmad" w:date="2021-04-18T08:34:00Z">
            <w:rPr>
              <w:rFonts w:ascii="Calibri" w:eastAsia="Calibri" w:hAnsi="Calibri" w:cs="Calibri"/>
              <w:sz w:val="24"/>
              <w:szCs w:val="24"/>
              <w:u w:val="single"/>
              <w:rtl/>
            </w:rPr>
          </w:rPrChange>
        </w:rPr>
        <w:t>שחקנים</w:t>
      </w:r>
      <w:r w:rsidRPr="00AE4B49">
        <w:rPr>
          <w:rFonts w:asciiTheme="majorBidi" w:eastAsia="Calibri" w:hAnsiTheme="majorBidi" w:cstheme="majorBidi"/>
          <w:b/>
          <w:sz w:val="24"/>
          <w:szCs w:val="24"/>
          <w:rPrChange w:id="7758" w:author="yara ahmad" w:date="2021-04-18T08:34:00Z">
            <w:rPr>
              <w:rFonts w:ascii="Calibri" w:eastAsia="Calibri" w:hAnsi="Calibri" w:cs="Calibri"/>
              <w:b/>
              <w:sz w:val="24"/>
              <w:szCs w:val="24"/>
            </w:rPr>
          </w:rPrChange>
        </w:rPr>
        <w:t>:</w:t>
      </w:r>
      <w:r w:rsidRPr="00AE4B49">
        <w:rPr>
          <w:rFonts w:asciiTheme="majorBidi" w:eastAsia="Calibri" w:hAnsiTheme="majorBidi" w:cstheme="majorBidi"/>
          <w:sz w:val="24"/>
          <w:szCs w:val="24"/>
          <w:rtl/>
          <w:rPrChange w:id="7759" w:author="yara ahmad" w:date="2021-04-18T08:34:00Z">
            <w:rPr>
              <w:rFonts w:ascii="Calibri" w:eastAsia="Calibri" w:hAnsi="Calibri" w:cs="Calibri"/>
              <w:sz w:val="24"/>
              <w:szCs w:val="24"/>
              <w:rtl/>
            </w:rPr>
          </w:rPrChange>
        </w:rPr>
        <w:t xml:space="preserve"> מנהל מערכת, מערכת.</w:t>
      </w:r>
    </w:p>
    <w:p w14:paraId="745C5E17" w14:textId="77777777" w:rsidR="001D6A98" w:rsidRPr="00AE4B49" w:rsidRDefault="001D6A98" w:rsidP="001D6A98">
      <w:pPr>
        <w:spacing w:before="240" w:after="240"/>
        <w:rPr>
          <w:rFonts w:asciiTheme="majorBidi" w:eastAsia="Calibri" w:hAnsiTheme="majorBidi" w:cstheme="majorBidi"/>
          <w:b/>
          <w:sz w:val="24"/>
          <w:szCs w:val="24"/>
          <w:rPrChange w:id="7760" w:author="yara ahmad" w:date="2021-04-18T08:34:00Z">
            <w:rPr>
              <w:rFonts w:ascii="Calibri" w:eastAsia="Calibri" w:hAnsi="Calibri" w:cs="Calibri"/>
              <w:b/>
              <w:sz w:val="24"/>
              <w:szCs w:val="24"/>
            </w:rPr>
          </w:rPrChange>
        </w:rPr>
      </w:pPr>
      <w:r w:rsidRPr="00AE4B49">
        <w:rPr>
          <w:rFonts w:asciiTheme="majorBidi" w:eastAsia="Calibri" w:hAnsiTheme="majorBidi" w:cstheme="majorBidi"/>
          <w:sz w:val="24"/>
          <w:szCs w:val="24"/>
          <w:u w:val="single"/>
          <w:rtl/>
          <w:rPrChange w:id="7761" w:author="yara ahmad" w:date="2021-04-18T08:34:00Z">
            <w:rPr>
              <w:rFonts w:ascii="Calibri" w:eastAsia="Calibri" w:hAnsi="Calibri" w:cs="Calibri"/>
              <w:sz w:val="24"/>
              <w:szCs w:val="24"/>
              <w:u w:val="single"/>
              <w:rtl/>
            </w:rPr>
          </w:rPrChange>
        </w:rPr>
        <w:t>תנאי קדם</w:t>
      </w:r>
      <w:r w:rsidRPr="00AE4B49">
        <w:rPr>
          <w:rFonts w:asciiTheme="majorBidi" w:eastAsia="Calibri" w:hAnsiTheme="majorBidi" w:cstheme="majorBidi"/>
          <w:b/>
          <w:sz w:val="24"/>
          <w:szCs w:val="24"/>
          <w:rPrChange w:id="7762" w:author="yara ahmad" w:date="2021-04-18T08:34:00Z">
            <w:rPr>
              <w:rFonts w:ascii="Calibri" w:eastAsia="Calibri" w:hAnsi="Calibri" w:cs="Calibri"/>
              <w:b/>
              <w:sz w:val="24"/>
              <w:szCs w:val="24"/>
            </w:rPr>
          </w:rPrChange>
        </w:rPr>
        <w:t xml:space="preserve">: </w:t>
      </w:r>
    </w:p>
    <w:p w14:paraId="16928FCB" w14:textId="77777777" w:rsidR="001D6A98" w:rsidRPr="00AE4B49" w:rsidRDefault="001D6A98" w:rsidP="001D6A98">
      <w:pPr>
        <w:numPr>
          <w:ilvl w:val="0"/>
          <w:numId w:val="36"/>
        </w:numPr>
        <w:spacing w:before="240" w:after="240" w:line="276" w:lineRule="auto"/>
        <w:ind w:left="1440"/>
        <w:rPr>
          <w:rFonts w:asciiTheme="majorBidi" w:eastAsia="Calibri" w:hAnsiTheme="majorBidi" w:cstheme="majorBidi"/>
          <w:sz w:val="24"/>
          <w:szCs w:val="24"/>
          <w:rPrChange w:id="7763" w:author="yara ahmad" w:date="2021-04-18T08:34:00Z">
            <w:rPr>
              <w:rFonts w:ascii="Calibri" w:eastAsia="Calibri" w:hAnsi="Calibri" w:cs="Calibri"/>
              <w:sz w:val="24"/>
              <w:szCs w:val="24"/>
            </w:rPr>
          </w:rPrChange>
        </w:rPr>
      </w:pPr>
      <w:r w:rsidRPr="00AE4B49">
        <w:rPr>
          <w:rFonts w:asciiTheme="majorBidi" w:eastAsia="Calibri" w:hAnsiTheme="majorBidi" w:cstheme="majorBidi"/>
          <w:sz w:val="24"/>
          <w:szCs w:val="24"/>
          <w:rtl/>
          <w:rPrChange w:id="7764" w:author="yara ahmad" w:date="2021-04-18T08:34:00Z">
            <w:rPr>
              <w:rFonts w:ascii="Calibri" w:eastAsia="Calibri" w:hAnsi="Calibri" w:cs="Calibri"/>
              <w:sz w:val="24"/>
              <w:szCs w:val="24"/>
              <w:rtl/>
            </w:rPr>
          </w:rPrChange>
        </w:rPr>
        <w:t xml:space="preserve">המשתמש המחובר ברגע הנתון הוא מסוג מנהל מערכת </w:t>
      </w:r>
      <w:proofErr w:type="spellStart"/>
      <w:r w:rsidRPr="00AE4B49">
        <w:rPr>
          <w:rFonts w:asciiTheme="majorBidi" w:eastAsia="Calibri" w:hAnsiTheme="majorBidi" w:cstheme="majorBidi"/>
          <w:sz w:val="24"/>
          <w:szCs w:val="24"/>
          <w:rtl/>
          <w:rPrChange w:id="7765" w:author="yara ahmad" w:date="2021-04-18T08:34:00Z">
            <w:rPr>
              <w:rFonts w:ascii="Calibri" w:eastAsia="Calibri" w:hAnsi="Calibri" w:cs="Calibri"/>
              <w:sz w:val="24"/>
              <w:szCs w:val="24"/>
              <w:rtl/>
            </w:rPr>
          </w:rPrChange>
        </w:rPr>
        <w:t>המוקר</w:t>
      </w:r>
      <w:proofErr w:type="spellEnd"/>
      <w:r w:rsidRPr="00AE4B49">
        <w:rPr>
          <w:rFonts w:asciiTheme="majorBidi" w:eastAsia="Calibri" w:hAnsiTheme="majorBidi" w:cstheme="majorBidi"/>
          <w:sz w:val="24"/>
          <w:szCs w:val="24"/>
          <w:rtl/>
          <w:rPrChange w:id="7766" w:author="yara ahmad" w:date="2021-04-18T08:34:00Z">
            <w:rPr>
              <w:rFonts w:ascii="Calibri" w:eastAsia="Calibri" w:hAnsi="Calibri" w:cs="Calibri"/>
              <w:sz w:val="24"/>
              <w:szCs w:val="24"/>
              <w:rtl/>
            </w:rPr>
          </w:rPrChange>
        </w:rPr>
        <w:t xml:space="preserve"> למערכת.</w:t>
      </w:r>
    </w:p>
    <w:p w14:paraId="0FA326E8" w14:textId="77777777" w:rsidR="001D6A98" w:rsidRPr="00AE4B49" w:rsidRDefault="001D6A98" w:rsidP="001D6A98">
      <w:pPr>
        <w:spacing w:before="240" w:after="240"/>
        <w:rPr>
          <w:rFonts w:asciiTheme="majorBidi" w:eastAsia="Calibri" w:hAnsiTheme="majorBidi" w:cstheme="majorBidi"/>
          <w:b/>
          <w:sz w:val="24"/>
          <w:szCs w:val="24"/>
          <w:rPrChange w:id="7767" w:author="yara ahmad" w:date="2021-04-18T08:34:00Z">
            <w:rPr>
              <w:rFonts w:ascii="Calibri" w:eastAsia="Calibri" w:hAnsi="Calibri" w:cs="Calibri"/>
              <w:b/>
              <w:sz w:val="24"/>
              <w:szCs w:val="24"/>
            </w:rPr>
          </w:rPrChange>
        </w:rPr>
      </w:pPr>
      <w:r w:rsidRPr="00AE4B49">
        <w:rPr>
          <w:rFonts w:asciiTheme="majorBidi" w:eastAsia="Calibri" w:hAnsiTheme="majorBidi" w:cstheme="majorBidi"/>
          <w:sz w:val="24"/>
          <w:szCs w:val="24"/>
          <w:u w:val="single"/>
          <w:rtl/>
          <w:rPrChange w:id="7768" w:author="yara ahmad" w:date="2021-04-18T08:34:00Z">
            <w:rPr>
              <w:rFonts w:ascii="Calibri" w:eastAsia="Calibri" w:hAnsi="Calibri" w:cs="Calibri"/>
              <w:sz w:val="24"/>
              <w:szCs w:val="24"/>
              <w:u w:val="single"/>
              <w:rtl/>
            </w:rPr>
          </w:rPrChange>
        </w:rPr>
        <w:t>תנאי סיום:</w:t>
      </w:r>
      <w:r w:rsidRPr="00AE4B49">
        <w:rPr>
          <w:rFonts w:asciiTheme="majorBidi" w:eastAsia="Calibri" w:hAnsiTheme="majorBidi" w:cstheme="majorBidi"/>
          <w:b/>
          <w:sz w:val="24"/>
          <w:szCs w:val="24"/>
          <w:rPrChange w:id="7769" w:author="yara ahmad" w:date="2021-04-18T08:34:00Z">
            <w:rPr>
              <w:rFonts w:ascii="Calibri" w:eastAsia="Calibri" w:hAnsi="Calibri" w:cs="Calibri"/>
              <w:b/>
              <w:sz w:val="24"/>
              <w:szCs w:val="24"/>
            </w:rPr>
          </w:rPrChange>
        </w:rPr>
        <w:t xml:space="preserve"> </w:t>
      </w:r>
    </w:p>
    <w:p w14:paraId="011842B0" w14:textId="77777777" w:rsidR="001D6A98" w:rsidRPr="00AE4B49" w:rsidRDefault="001D6A98" w:rsidP="001D6A98">
      <w:pPr>
        <w:numPr>
          <w:ilvl w:val="0"/>
          <w:numId w:val="37"/>
        </w:numPr>
        <w:spacing w:before="240" w:after="240" w:line="276" w:lineRule="auto"/>
        <w:ind w:left="1440"/>
        <w:rPr>
          <w:rFonts w:asciiTheme="majorBidi" w:eastAsia="Calibri" w:hAnsiTheme="majorBidi" w:cstheme="majorBidi"/>
          <w:sz w:val="24"/>
          <w:szCs w:val="24"/>
          <w:rPrChange w:id="7770" w:author="yara ahmad" w:date="2021-04-18T08:34:00Z">
            <w:rPr>
              <w:rFonts w:ascii="Calibri" w:eastAsia="Calibri" w:hAnsi="Calibri" w:cs="Calibri"/>
              <w:sz w:val="24"/>
              <w:szCs w:val="24"/>
            </w:rPr>
          </w:rPrChange>
        </w:rPr>
      </w:pPr>
      <w:r w:rsidRPr="00AE4B49">
        <w:rPr>
          <w:rFonts w:asciiTheme="majorBidi" w:eastAsia="Calibri" w:hAnsiTheme="majorBidi" w:cstheme="majorBidi"/>
          <w:sz w:val="24"/>
          <w:szCs w:val="24"/>
          <w:rtl/>
          <w:rPrChange w:id="7771" w:author="yara ahmad" w:date="2021-04-18T08:34:00Z">
            <w:rPr>
              <w:rFonts w:ascii="Calibri" w:eastAsia="Calibri" w:hAnsi="Calibri" w:cs="Calibri"/>
              <w:sz w:val="24"/>
              <w:szCs w:val="24"/>
              <w:rtl/>
            </w:rPr>
          </w:rPrChange>
        </w:rPr>
        <w:t xml:space="preserve">המנהל מקבל רשימה של כלל הרכישות של קונים </w:t>
      </w:r>
      <w:proofErr w:type="spellStart"/>
      <w:r w:rsidRPr="00AE4B49">
        <w:rPr>
          <w:rFonts w:asciiTheme="majorBidi" w:eastAsia="Calibri" w:hAnsiTheme="majorBidi" w:cstheme="majorBidi"/>
          <w:sz w:val="24"/>
          <w:szCs w:val="24"/>
          <w:rtl/>
          <w:rPrChange w:id="7772" w:author="yara ahmad" w:date="2021-04-18T08:34:00Z">
            <w:rPr>
              <w:rFonts w:ascii="Calibri" w:eastAsia="Calibri" w:hAnsi="Calibri" w:cs="Calibri"/>
              <w:sz w:val="24"/>
              <w:szCs w:val="24"/>
              <w:rtl/>
            </w:rPr>
          </w:rPrChange>
        </w:rPr>
        <w:t>ומכירוץ</w:t>
      </w:r>
      <w:proofErr w:type="spellEnd"/>
      <w:r w:rsidRPr="00AE4B49">
        <w:rPr>
          <w:rFonts w:asciiTheme="majorBidi" w:eastAsia="Calibri" w:hAnsiTheme="majorBidi" w:cstheme="majorBidi"/>
          <w:sz w:val="24"/>
          <w:szCs w:val="24"/>
          <w:rtl/>
          <w:rPrChange w:id="7773" w:author="yara ahmad" w:date="2021-04-18T08:34:00Z">
            <w:rPr>
              <w:rFonts w:ascii="Calibri" w:eastAsia="Calibri" w:hAnsi="Calibri" w:cs="Calibri"/>
              <w:sz w:val="24"/>
              <w:szCs w:val="24"/>
              <w:rtl/>
            </w:rPr>
          </w:rPrChange>
        </w:rPr>
        <w:t xml:space="preserve"> של חנויות במערכת עם תיאור מתאים.</w:t>
      </w:r>
    </w:p>
    <w:p w14:paraId="1AC31A74" w14:textId="77777777" w:rsidR="001D6A98" w:rsidRPr="00AE4B49" w:rsidRDefault="001D6A98" w:rsidP="001D6A98">
      <w:pPr>
        <w:spacing w:before="240" w:after="240"/>
        <w:rPr>
          <w:rFonts w:asciiTheme="majorBidi" w:eastAsia="Calibri" w:hAnsiTheme="majorBidi" w:cstheme="majorBidi"/>
          <w:sz w:val="24"/>
          <w:szCs w:val="24"/>
          <w:rPrChange w:id="7774" w:author="yara ahmad" w:date="2021-04-18T08:34:00Z">
            <w:rPr>
              <w:rFonts w:ascii="Calibri" w:eastAsia="Calibri" w:hAnsi="Calibri" w:cs="Calibri"/>
              <w:sz w:val="24"/>
              <w:szCs w:val="24"/>
            </w:rPr>
          </w:rPrChange>
        </w:rPr>
      </w:pPr>
      <w:r w:rsidRPr="00AE4B49">
        <w:rPr>
          <w:rFonts w:asciiTheme="majorBidi" w:eastAsia="Calibri" w:hAnsiTheme="majorBidi" w:cstheme="majorBidi"/>
          <w:sz w:val="24"/>
          <w:szCs w:val="24"/>
          <w:u w:val="single"/>
          <w:rtl/>
          <w:rPrChange w:id="7775" w:author="yara ahmad" w:date="2021-04-18T08:34:00Z">
            <w:rPr>
              <w:rFonts w:ascii="Calibri" w:eastAsia="Calibri" w:hAnsi="Calibri" w:cs="Calibri"/>
              <w:sz w:val="24"/>
              <w:szCs w:val="24"/>
              <w:u w:val="single"/>
              <w:rtl/>
            </w:rPr>
          </w:rPrChange>
        </w:rPr>
        <w:lastRenderedPageBreak/>
        <w:t>פרמטרים:</w:t>
      </w:r>
      <w:r w:rsidRPr="00AE4B49">
        <w:rPr>
          <w:rFonts w:asciiTheme="majorBidi" w:eastAsia="Calibri" w:hAnsiTheme="majorBidi" w:cstheme="majorBidi"/>
          <w:sz w:val="24"/>
          <w:szCs w:val="24"/>
          <w:rtl/>
          <w:rPrChange w:id="7776" w:author="yara ahmad" w:date="2021-04-18T08:34:00Z">
            <w:rPr>
              <w:rFonts w:ascii="Calibri" w:eastAsia="Calibri" w:hAnsi="Calibri" w:cs="Calibri"/>
              <w:sz w:val="24"/>
              <w:szCs w:val="24"/>
              <w:rtl/>
            </w:rPr>
          </w:rPrChange>
        </w:rPr>
        <w:t xml:space="preserve"> קוד </w:t>
      </w:r>
      <w:proofErr w:type="spellStart"/>
      <w:r w:rsidRPr="00AE4B49">
        <w:rPr>
          <w:rFonts w:asciiTheme="majorBidi" w:eastAsia="Calibri" w:hAnsiTheme="majorBidi" w:cstheme="majorBidi"/>
          <w:sz w:val="24"/>
          <w:szCs w:val="24"/>
          <w:rtl/>
          <w:rPrChange w:id="7777" w:author="yara ahmad" w:date="2021-04-18T08:34:00Z">
            <w:rPr>
              <w:rFonts w:ascii="Calibri" w:eastAsia="Calibri" w:hAnsi="Calibri" w:cs="Calibri"/>
              <w:sz w:val="24"/>
              <w:szCs w:val="24"/>
              <w:rtl/>
            </w:rPr>
          </w:rPrChange>
        </w:rPr>
        <w:t>משתמש,מזהה</w:t>
      </w:r>
      <w:proofErr w:type="spellEnd"/>
      <w:r w:rsidRPr="00AE4B49">
        <w:rPr>
          <w:rFonts w:asciiTheme="majorBidi" w:eastAsia="Calibri" w:hAnsiTheme="majorBidi" w:cstheme="majorBidi"/>
          <w:sz w:val="24"/>
          <w:szCs w:val="24"/>
          <w:rtl/>
          <w:rPrChange w:id="7778" w:author="yara ahmad" w:date="2021-04-18T08:34:00Z">
            <w:rPr>
              <w:rFonts w:ascii="Calibri" w:eastAsia="Calibri" w:hAnsi="Calibri" w:cs="Calibri"/>
              <w:sz w:val="24"/>
              <w:szCs w:val="24"/>
              <w:rtl/>
            </w:rPr>
          </w:rPrChange>
        </w:rPr>
        <w:t xml:space="preserve"> חנות</w:t>
      </w:r>
    </w:p>
    <w:p w14:paraId="49DA96AE" w14:textId="77777777" w:rsidR="001D6A98" w:rsidRPr="00AE4B49" w:rsidRDefault="001D6A98" w:rsidP="001D6A98">
      <w:pPr>
        <w:spacing w:before="240" w:after="240"/>
        <w:rPr>
          <w:rFonts w:asciiTheme="majorBidi" w:eastAsia="Calibri" w:hAnsiTheme="majorBidi" w:cstheme="majorBidi"/>
          <w:b/>
          <w:sz w:val="24"/>
          <w:szCs w:val="24"/>
          <w:rPrChange w:id="7779" w:author="yara ahmad" w:date="2021-04-18T08:34:00Z">
            <w:rPr>
              <w:rFonts w:ascii="Calibri" w:eastAsia="Calibri" w:hAnsi="Calibri" w:cs="Calibri"/>
              <w:b/>
              <w:sz w:val="24"/>
              <w:szCs w:val="24"/>
            </w:rPr>
          </w:rPrChange>
        </w:rPr>
      </w:pPr>
      <w:r w:rsidRPr="00AE4B49">
        <w:rPr>
          <w:rFonts w:asciiTheme="majorBidi" w:eastAsia="Calibri" w:hAnsiTheme="majorBidi" w:cstheme="majorBidi"/>
          <w:i/>
          <w:sz w:val="24"/>
          <w:szCs w:val="24"/>
          <w:u w:val="single"/>
          <w:rtl/>
          <w:rPrChange w:id="7780" w:author="yara ahmad" w:date="2021-04-18T08:34:00Z">
            <w:rPr>
              <w:rFonts w:ascii="Calibri" w:eastAsia="Calibri" w:hAnsi="Calibri" w:cs="Calibri"/>
              <w:i/>
              <w:sz w:val="24"/>
              <w:szCs w:val="24"/>
              <w:u w:val="single"/>
              <w:rtl/>
            </w:rPr>
          </w:rPrChange>
        </w:rPr>
        <w:t>תיאור התרחיש</w:t>
      </w:r>
      <w:r w:rsidRPr="00AE4B49">
        <w:rPr>
          <w:rFonts w:asciiTheme="majorBidi" w:eastAsia="Calibri" w:hAnsiTheme="majorBidi" w:cstheme="majorBidi"/>
          <w:b/>
          <w:sz w:val="24"/>
          <w:szCs w:val="24"/>
          <w:rPrChange w:id="7781" w:author="yara ahmad" w:date="2021-04-18T08:34:00Z">
            <w:rPr>
              <w:rFonts w:ascii="Calibri" w:eastAsia="Calibri" w:hAnsi="Calibri" w:cs="Calibri"/>
              <w:b/>
              <w:sz w:val="24"/>
              <w:szCs w:val="24"/>
            </w:rPr>
          </w:rPrChange>
        </w:rPr>
        <w:t>:</w:t>
      </w:r>
    </w:p>
    <w:p w14:paraId="61D35B93" w14:textId="77777777" w:rsidR="001D6A98" w:rsidRPr="00AE4B49" w:rsidRDefault="001D6A98" w:rsidP="001D6A98">
      <w:pPr>
        <w:numPr>
          <w:ilvl w:val="0"/>
          <w:numId w:val="38"/>
        </w:numPr>
        <w:spacing w:before="240" w:after="0" w:line="276" w:lineRule="auto"/>
        <w:ind w:left="1440"/>
        <w:rPr>
          <w:rFonts w:asciiTheme="majorBidi" w:eastAsia="Calibri" w:hAnsiTheme="majorBidi" w:cstheme="majorBidi"/>
          <w:sz w:val="24"/>
          <w:szCs w:val="24"/>
          <w:rPrChange w:id="7782" w:author="yara ahmad" w:date="2021-04-18T08:34:00Z">
            <w:rPr>
              <w:rFonts w:ascii="Calibri" w:eastAsia="Calibri" w:hAnsi="Calibri" w:cs="Calibri"/>
              <w:sz w:val="24"/>
              <w:szCs w:val="24"/>
            </w:rPr>
          </w:rPrChange>
        </w:rPr>
      </w:pPr>
      <w:r w:rsidRPr="00AE4B49">
        <w:rPr>
          <w:rFonts w:asciiTheme="majorBidi" w:eastAsia="Calibri" w:hAnsiTheme="majorBidi" w:cstheme="majorBidi"/>
          <w:sz w:val="24"/>
          <w:szCs w:val="24"/>
          <w:rtl/>
          <w:rPrChange w:id="7783" w:author="yara ahmad" w:date="2021-04-18T08:34:00Z">
            <w:rPr>
              <w:rFonts w:ascii="Calibri" w:eastAsia="Calibri" w:hAnsi="Calibri" w:cs="Calibri"/>
              <w:sz w:val="24"/>
              <w:szCs w:val="24"/>
              <w:rtl/>
            </w:rPr>
          </w:rPrChange>
        </w:rPr>
        <w:t>המשתמש מנסה להדפיס את היסטוריית הרכישות במערכת.</w:t>
      </w:r>
    </w:p>
    <w:p w14:paraId="046D0E24" w14:textId="77777777" w:rsidR="001D6A98" w:rsidRPr="00AE4B49" w:rsidRDefault="001D6A98" w:rsidP="001D6A98">
      <w:pPr>
        <w:numPr>
          <w:ilvl w:val="0"/>
          <w:numId w:val="38"/>
        </w:numPr>
        <w:spacing w:after="0" w:line="276" w:lineRule="auto"/>
        <w:ind w:left="1440"/>
        <w:rPr>
          <w:rFonts w:asciiTheme="majorBidi" w:eastAsia="Calibri" w:hAnsiTheme="majorBidi" w:cstheme="majorBidi"/>
          <w:sz w:val="24"/>
          <w:szCs w:val="24"/>
          <w:rPrChange w:id="7784" w:author="yara ahmad" w:date="2021-04-18T08:34:00Z">
            <w:rPr>
              <w:rFonts w:ascii="Calibri" w:eastAsia="Calibri" w:hAnsi="Calibri" w:cs="Calibri"/>
              <w:sz w:val="24"/>
              <w:szCs w:val="24"/>
            </w:rPr>
          </w:rPrChange>
        </w:rPr>
      </w:pPr>
      <w:r w:rsidRPr="00AE4B49">
        <w:rPr>
          <w:rFonts w:asciiTheme="majorBidi" w:eastAsia="Calibri" w:hAnsiTheme="majorBidi" w:cstheme="majorBidi"/>
          <w:sz w:val="24"/>
          <w:szCs w:val="24"/>
          <w:rtl/>
          <w:rPrChange w:id="7785" w:author="yara ahmad" w:date="2021-04-18T08:34:00Z">
            <w:rPr>
              <w:rFonts w:ascii="Calibri" w:eastAsia="Calibri" w:hAnsi="Calibri" w:cs="Calibri"/>
              <w:sz w:val="24"/>
              <w:szCs w:val="24"/>
              <w:rtl/>
            </w:rPr>
          </w:rPrChange>
        </w:rPr>
        <w:t>המערכת בודקת שמדובר במשתמש שהוא מנהל מערכת.</w:t>
      </w:r>
    </w:p>
    <w:p w14:paraId="66C43898" w14:textId="77777777" w:rsidR="001D6A98" w:rsidRPr="00AE4B49" w:rsidRDefault="001D6A98" w:rsidP="001D6A98">
      <w:pPr>
        <w:numPr>
          <w:ilvl w:val="0"/>
          <w:numId w:val="38"/>
        </w:numPr>
        <w:spacing w:after="240" w:line="276" w:lineRule="auto"/>
        <w:ind w:left="1440"/>
        <w:rPr>
          <w:rFonts w:asciiTheme="majorBidi" w:eastAsia="Calibri" w:hAnsiTheme="majorBidi" w:cstheme="majorBidi"/>
          <w:sz w:val="24"/>
          <w:szCs w:val="24"/>
          <w:rPrChange w:id="7786" w:author="yara ahmad" w:date="2021-04-18T08:34:00Z">
            <w:rPr>
              <w:rFonts w:ascii="Calibri" w:eastAsia="Calibri" w:hAnsi="Calibri" w:cs="Calibri"/>
              <w:sz w:val="24"/>
              <w:szCs w:val="24"/>
            </w:rPr>
          </w:rPrChange>
        </w:rPr>
      </w:pPr>
      <w:r w:rsidRPr="00AE4B49">
        <w:rPr>
          <w:rFonts w:asciiTheme="majorBidi" w:eastAsia="Calibri" w:hAnsiTheme="majorBidi" w:cstheme="majorBidi"/>
          <w:sz w:val="24"/>
          <w:szCs w:val="24"/>
          <w:rtl/>
          <w:rPrChange w:id="7787" w:author="yara ahmad" w:date="2021-04-18T08:34:00Z">
            <w:rPr>
              <w:rFonts w:ascii="Calibri" w:eastAsia="Calibri" w:hAnsi="Calibri" w:cs="Calibri"/>
              <w:sz w:val="24"/>
              <w:szCs w:val="24"/>
              <w:rtl/>
            </w:rPr>
          </w:rPrChange>
        </w:rPr>
        <w:t>אם הבדיקה עברה בהצלחה , המערכת עוברת על כל הרכישות ומציגה תיאור למשתמש.</w:t>
      </w:r>
    </w:p>
    <w:p w14:paraId="10BBFDEE" w14:textId="77777777" w:rsidR="001D6A98" w:rsidRPr="00AE4B49" w:rsidRDefault="001D6A98" w:rsidP="001D6A98">
      <w:pPr>
        <w:spacing w:before="240" w:after="240"/>
        <w:rPr>
          <w:rFonts w:asciiTheme="majorBidi" w:eastAsia="Calibri" w:hAnsiTheme="majorBidi" w:cstheme="majorBidi"/>
          <w:sz w:val="24"/>
          <w:szCs w:val="24"/>
          <w:rtl/>
          <w:rPrChange w:id="7788" w:author="yara ahmad" w:date="2021-04-18T08:34:00Z">
            <w:rPr>
              <w:rFonts w:ascii="Calibri" w:eastAsia="Calibri" w:hAnsi="Calibri" w:cs="Calibri"/>
              <w:sz w:val="24"/>
              <w:szCs w:val="24"/>
              <w:rtl/>
            </w:rPr>
          </w:rPrChange>
        </w:rPr>
      </w:pPr>
      <w:r w:rsidRPr="00AE4B49">
        <w:rPr>
          <w:rFonts w:asciiTheme="majorBidi" w:hAnsiTheme="majorBidi" w:cstheme="majorBidi"/>
          <w:noProof/>
          <w:rPrChange w:id="7789" w:author="yara ahmad" w:date="2021-04-18T08:34:00Z">
            <w:rPr>
              <w:noProof/>
            </w:rPr>
          </w:rPrChange>
        </w:rPr>
        <w:drawing>
          <wp:anchor distT="19050" distB="19050" distL="19050" distR="19050" simplePos="0" relativeHeight="251659264" behindDoc="0" locked="0" layoutInCell="1" allowOverlap="1" wp14:anchorId="5026D7DC" wp14:editId="7D33E005">
            <wp:simplePos x="0" y="0"/>
            <wp:positionH relativeFrom="column">
              <wp:posOffset>975360</wp:posOffset>
            </wp:positionH>
            <wp:positionV relativeFrom="paragraph">
              <wp:posOffset>-118110</wp:posOffset>
            </wp:positionV>
            <wp:extent cx="4510405" cy="4306570"/>
            <wp:effectExtent l="0" t="0" r="4445" b="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0405" cy="43065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7095DB8" w14:textId="77777777" w:rsidR="001D6A98" w:rsidRPr="00AE4B49" w:rsidRDefault="001D6A98" w:rsidP="001D6A98">
      <w:pPr>
        <w:spacing w:before="240" w:after="240"/>
        <w:rPr>
          <w:rFonts w:asciiTheme="majorBidi" w:eastAsia="Calibri" w:hAnsiTheme="majorBidi" w:cstheme="majorBidi"/>
          <w:sz w:val="24"/>
          <w:szCs w:val="24"/>
          <w:rtl/>
          <w:rPrChange w:id="7790" w:author="yara ahmad" w:date="2021-04-18T08:34:00Z">
            <w:rPr>
              <w:rFonts w:ascii="Calibri" w:eastAsia="Calibri" w:hAnsi="Calibri" w:cs="Calibri"/>
              <w:sz w:val="24"/>
              <w:szCs w:val="24"/>
              <w:rtl/>
            </w:rPr>
          </w:rPrChange>
        </w:rPr>
      </w:pPr>
    </w:p>
    <w:p w14:paraId="5D5D0F8B" w14:textId="77777777" w:rsidR="001D6A98" w:rsidRPr="00AE4B49" w:rsidRDefault="001D6A98" w:rsidP="001D6A98">
      <w:pPr>
        <w:spacing w:before="240" w:after="240"/>
        <w:rPr>
          <w:rFonts w:asciiTheme="majorBidi" w:eastAsia="Calibri" w:hAnsiTheme="majorBidi" w:cstheme="majorBidi"/>
          <w:sz w:val="24"/>
          <w:szCs w:val="24"/>
          <w:rPrChange w:id="7791" w:author="yara ahmad" w:date="2021-04-18T08:34:00Z">
            <w:rPr>
              <w:rFonts w:ascii="Calibri" w:eastAsia="Calibri" w:hAnsi="Calibri" w:cs="Calibri"/>
              <w:sz w:val="24"/>
              <w:szCs w:val="24"/>
            </w:rPr>
          </w:rPrChange>
        </w:rPr>
      </w:pPr>
    </w:p>
    <w:p w14:paraId="562A2E12" w14:textId="77777777" w:rsidR="001D6A98" w:rsidRPr="00AE4B49" w:rsidRDefault="001D6A98" w:rsidP="001D6A98">
      <w:pPr>
        <w:rPr>
          <w:rFonts w:asciiTheme="majorBidi" w:hAnsiTheme="majorBidi" w:cstheme="majorBidi"/>
          <w:rtl/>
          <w:rPrChange w:id="7792" w:author="yara ahmad" w:date="2021-04-18T08:34:00Z">
            <w:rPr>
              <w:rtl/>
            </w:rPr>
          </w:rPrChange>
        </w:rPr>
      </w:pPr>
    </w:p>
    <w:p w14:paraId="2B365BEE" w14:textId="77777777" w:rsidR="001D6A98" w:rsidRPr="00AE4B49" w:rsidRDefault="001D6A98" w:rsidP="001D6A98">
      <w:pPr>
        <w:rPr>
          <w:rFonts w:asciiTheme="majorBidi" w:hAnsiTheme="majorBidi" w:cstheme="majorBidi"/>
          <w:rtl/>
          <w:rPrChange w:id="7793" w:author="yara ahmad" w:date="2021-04-18T08:34:00Z">
            <w:rPr>
              <w:rtl/>
            </w:rPr>
          </w:rPrChange>
        </w:rPr>
      </w:pPr>
    </w:p>
    <w:p w14:paraId="5F7188CF" w14:textId="77777777" w:rsidR="001D6A98" w:rsidRPr="00AE4B49" w:rsidRDefault="001D6A98" w:rsidP="001D6A98">
      <w:pPr>
        <w:rPr>
          <w:rFonts w:asciiTheme="majorBidi" w:hAnsiTheme="majorBidi" w:cstheme="majorBidi"/>
          <w:rtl/>
          <w:rPrChange w:id="7794" w:author="yara ahmad" w:date="2021-04-18T08:34:00Z">
            <w:rPr>
              <w:rtl/>
            </w:rPr>
          </w:rPrChange>
        </w:rPr>
      </w:pPr>
    </w:p>
    <w:p w14:paraId="219A54C1" w14:textId="77777777" w:rsidR="001D6A98" w:rsidRPr="00AE4B49" w:rsidRDefault="001D6A98" w:rsidP="001D6A98">
      <w:pPr>
        <w:rPr>
          <w:rFonts w:asciiTheme="majorBidi" w:hAnsiTheme="majorBidi" w:cstheme="majorBidi"/>
          <w:rtl/>
          <w:rPrChange w:id="7795" w:author="yara ahmad" w:date="2021-04-18T08:34:00Z">
            <w:rPr>
              <w:rtl/>
            </w:rPr>
          </w:rPrChange>
        </w:rPr>
      </w:pPr>
    </w:p>
    <w:p w14:paraId="38B224A4" w14:textId="77777777" w:rsidR="001D6A98" w:rsidRPr="00AE4B49" w:rsidRDefault="001D6A98" w:rsidP="001D6A98">
      <w:pPr>
        <w:rPr>
          <w:rFonts w:asciiTheme="majorBidi" w:hAnsiTheme="majorBidi" w:cstheme="majorBidi"/>
          <w:rtl/>
          <w:rPrChange w:id="7796" w:author="yara ahmad" w:date="2021-04-18T08:34:00Z">
            <w:rPr>
              <w:rtl/>
            </w:rPr>
          </w:rPrChange>
        </w:rPr>
      </w:pPr>
    </w:p>
    <w:p w14:paraId="253467B8" w14:textId="77777777" w:rsidR="001D6A98" w:rsidRPr="00AE4B49" w:rsidRDefault="001D6A98" w:rsidP="001D6A98">
      <w:pPr>
        <w:rPr>
          <w:rFonts w:asciiTheme="majorBidi" w:hAnsiTheme="majorBidi" w:cstheme="majorBidi"/>
          <w:rtl/>
          <w:rPrChange w:id="7797" w:author="yara ahmad" w:date="2021-04-18T08:34:00Z">
            <w:rPr>
              <w:rtl/>
            </w:rPr>
          </w:rPrChange>
        </w:rPr>
      </w:pPr>
    </w:p>
    <w:p w14:paraId="667BC3E6" w14:textId="77777777" w:rsidR="001D6A98" w:rsidRPr="00AE4B49" w:rsidRDefault="001D6A98" w:rsidP="001D6A98">
      <w:pPr>
        <w:pStyle w:val="Heading2"/>
        <w:bidi/>
        <w:spacing w:before="240" w:after="240"/>
        <w:rPr>
          <w:rFonts w:asciiTheme="majorBidi" w:eastAsia="Calibri" w:hAnsiTheme="majorBidi" w:cstheme="majorBidi"/>
          <w:b/>
          <w:u w:val="single"/>
          <w:lang w:bidi="he-IL"/>
          <w:rPrChange w:id="7798" w:author="yara ahmad" w:date="2021-04-18T08:34:00Z">
            <w:rPr>
              <w:rFonts w:ascii="Calibri" w:eastAsia="Calibri" w:hAnsi="Calibri" w:cs="Calibri"/>
              <w:b/>
              <w:u w:val="single"/>
              <w:lang w:bidi="he-IL"/>
            </w:rPr>
          </w:rPrChange>
        </w:rPr>
      </w:pPr>
    </w:p>
    <w:p w14:paraId="35174864" w14:textId="056E3C93" w:rsidR="001D6A98" w:rsidRPr="00AE4B49" w:rsidRDefault="001D6A98" w:rsidP="001D6A98">
      <w:pPr>
        <w:rPr>
          <w:rFonts w:asciiTheme="majorBidi" w:hAnsiTheme="majorBidi" w:cstheme="majorBidi"/>
          <w:rPrChange w:id="7799" w:author="yara ahmad" w:date="2021-04-18T08:34:00Z">
            <w:rPr/>
          </w:rPrChange>
        </w:rPr>
      </w:pPr>
    </w:p>
    <w:p w14:paraId="71168D9E" w14:textId="0943EBC6" w:rsidR="00E622C1" w:rsidRPr="00AE4B49" w:rsidRDefault="00E622C1" w:rsidP="001D6A98">
      <w:pPr>
        <w:rPr>
          <w:rFonts w:asciiTheme="majorBidi" w:hAnsiTheme="majorBidi" w:cstheme="majorBidi"/>
          <w:rPrChange w:id="7800" w:author="yara ahmad" w:date="2021-04-18T08:34:00Z">
            <w:rPr/>
          </w:rPrChange>
        </w:rPr>
      </w:pPr>
    </w:p>
    <w:p w14:paraId="0DB8CAB2" w14:textId="0544D83F" w:rsidR="00E622C1" w:rsidRPr="00AE4B49" w:rsidDel="008D79C5" w:rsidRDefault="00E622C1" w:rsidP="001D6A98">
      <w:pPr>
        <w:rPr>
          <w:del w:id="7801" w:author="yara ahmad" w:date="2021-04-18T08:39:00Z"/>
          <w:rFonts w:asciiTheme="majorBidi" w:hAnsiTheme="majorBidi" w:cstheme="majorBidi"/>
          <w:rPrChange w:id="7802" w:author="yara ahmad" w:date="2021-04-18T08:34:00Z">
            <w:rPr>
              <w:del w:id="7803" w:author="yara ahmad" w:date="2021-04-18T08:39:00Z"/>
            </w:rPr>
          </w:rPrChange>
        </w:rPr>
      </w:pPr>
    </w:p>
    <w:p w14:paraId="3D28AA99" w14:textId="5C2594E2" w:rsidR="00E622C1" w:rsidRPr="00AE4B49" w:rsidDel="008D79C5" w:rsidRDefault="00E622C1" w:rsidP="001D6A98">
      <w:pPr>
        <w:rPr>
          <w:del w:id="7804" w:author="yara ahmad" w:date="2021-04-18T08:39:00Z"/>
          <w:rFonts w:asciiTheme="majorBidi" w:hAnsiTheme="majorBidi" w:cstheme="majorBidi"/>
          <w:rPrChange w:id="7805" w:author="yara ahmad" w:date="2021-04-18T08:34:00Z">
            <w:rPr>
              <w:del w:id="7806" w:author="yara ahmad" w:date="2021-04-18T08:39:00Z"/>
            </w:rPr>
          </w:rPrChange>
        </w:rPr>
      </w:pPr>
    </w:p>
    <w:p w14:paraId="28CD921F" w14:textId="716B77F1" w:rsidR="00E622C1" w:rsidRPr="00AE4B49" w:rsidDel="008D79C5" w:rsidRDefault="00E622C1" w:rsidP="001D6A98">
      <w:pPr>
        <w:rPr>
          <w:del w:id="7807" w:author="yara ahmad" w:date="2021-04-18T08:39:00Z"/>
          <w:rFonts w:asciiTheme="majorBidi" w:hAnsiTheme="majorBidi" w:cstheme="majorBidi"/>
          <w:rPrChange w:id="7808" w:author="yara ahmad" w:date="2021-04-18T08:34:00Z">
            <w:rPr>
              <w:del w:id="7809" w:author="yara ahmad" w:date="2021-04-18T08:39:00Z"/>
            </w:rPr>
          </w:rPrChange>
        </w:rPr>
      </w:pPr>
    </w:p>
    <w:p w14:paraId="42E539BC" w14:textId="4856E2C8" w:rsidR="00E622C1" w:rsidRPr="00AE4B49" w:rsidDel="008D79C5" w:rsidRDefault="00E622C1" w:rsidP="001D6A98">
      <w:pPr>
        <w:rPr>
          <w:del w:id="7810" w:author="yara ahmad" w:date="2021-04-18T08:39:00Z"/>
          <w:rFonts w:asciiTheme="majorBidi" w:hAnsiTheme="majorBidi" w:cstheme="majorBidi"/>
          <w:rPrChange w:id="7811" w:author="yara ahmad" w:date="2021-04-18T08:34:00Z">
            <w:rPr>
              <w:del w:id="7812" w:author="yara ahmad" w:date="2021-04-18T08:39:00Z"/>
            </w:rPr>
          </w:rPrChange>
        </w:rPr>
      </w:pPr>
    </w:p>
    <w:p w14:paraId="55905A8B" w14:textId="1DEE7551" w:rsidR="00E622C1" w:rsidRPr="00AE4B49" w:rsidRDefault="00E622C1" w:rsidP="001D6A98">
      <w:pPr>
        <w:rPr>
          <w:rFonts w:asciiTheme="majorBidi" w:hAnsiTheme="majorBidi" w:cstheme="majorBidi"/>
          <w:rPrChange w:id="7813" w:author="yara ahmad" w:date="2021-04-18T08:34:00Z">
            <w:rPr/>
          </w:rPrChange>
        </w:rPr>
      </w:pPr>
    </w:p>
    <w:p w14:paraId="601770B3" w14:textId="7E4B7FC8" w:rsidR="00E622C1" w:rsidRPr="00AE4B49" w:rsidDel="008D79C5" w:rsidRDefault="00E622C1" w:rsidP="001D6A98">
      <w:pPr>
        <w:rPr>
          <w:del w:id="7814" w:author="yara ahmad" w:date="2021-04-18T08:39:00Z"/>
          <w:rFonts w:asciiTheme="majorBidi" w:hAnsiTheme="majorBidi" w:cstheme="majorBidi"/>
          <w:rPrChange w:id="7815" w:author="yara ahmad" w:date="2021-04-18T08:34:00Z">
            <w:rPr>
              <w:del w:id="7816" w:author="yara ahmad" w:date="2021-04-18T08:39:00Z"/>
            </w:rPr>
          </w:rPrChange>
        </w:rPr>
      </w:pPr>
    </w:p>
    <w:p w14:paraId="3172060E" w14:textId="5AC2C420" w:rsidR="00E622C1" w:rsidRPr="00AE4B49" w:rsidDel="008D79C5" w:rsidRDefault="00E622C1" w:rsidP="001D6A98">
      <w:pPr>
        <w:rPr>
          <w:del w:id="7817" w:author="yara ahmad" w:date="2021-04-18T08:39:00Z"/>
          <w:rFonts w:asciiTheme="majorBidi" w:hAnsiTheme="majorBidi" w:cstheme="majorBidi"/>
          <w:rPrChange w:id="7818" w:author="yara ahmad" w:date="2021-04-18T08:34:00Z">
            <w:rPr>
              <w:del w:id="7819" w:author="yara ahmad" w:date="2021-04-18T08:39:00Z"/>
            </w:rPr>
          </w:rPrChange>
        </w:rPr>
      </w:pPr>
    </w:p>
    <w:p w14:paraId="22177A6D" w14:textId="7CEAF7BB" w:rsidR="00E622C1" w:rsidRPr="00AE4B49" w:rsidDel="008D79C5" w:rsidRDefault="00E622C1" w:rsidP="001D6A98">
      <w:pPr>
        <w:rPr>
          <w:del w:id="7820" w:author="yara ahmad" w:date="2021-04-18T08:39:00Z"/>
          <w:rFonts w:asciiTheme="majorBidi" w:hAnsiTheme="majorBidi" w:cstheme="majorBidi"/>
          <w:rPrChange w:id="7821" w:author="yara ahmad" w:date="2021-04-18T08:34:00Z">
            <w:rPr>
              <w:del w:id="7822" w:author="yara ahmad" w:date="2021-04-18T08:39:00Z"/>
            </w:rPr>
          </w:rPrChange>
        </w:rPr>
      </w:pPr>
    </w:p>
    <w:p w14:paraId="686380AB" w14:textId="5D2EC7A7" w:rsidR="00E622C1" w:rsidRPr="00AE4B49" w:rsidDel="008D79C5" w:rsidRDefault="00E622C1" w:rsidP="001D6A98">
      <w:pPr>
        <w:rPr>
          <w:del w:id="7823" w:author="yara ahmad" w:date="2021-04-18T08:39:00Z"/>
          <w:rFonts w:asciiTheme="majorBidi" w:hAnsiTheme="majorBidi" w:cstheme="majorBidi"/>
          <w:rPrChange w:id="7824" w:author="yara ahmad" w:date="2021-04-18T08:34:00Z">
            <w:rPr>
              <w:del w:id="7825" w:author="yara ahmad" w:date="2021-04-18T08:39:00Z"/>
            </w:rPr>
          </w:rPrChange>
        </w:rPr>
      </w:pPr>
    </w:p>
    <w:p w14:paraId="1DEE73EF" w14:textId="66AE4248" w:rsidR="00E622C1" w:rsidRPr="00AE4B49" w:rsidDel="008D79C5" w:rsidRDefault="00E622C1" w:rsidP="001D6A98">
      <w:pPr>
        <w:rPr>
          <w:del w:id="7826" w:author="yara ahmad" w:date="2021-04-18T08:39:00Z"/>
          <w:rFonts w:asciiTheme="majorBidi" w:hAnsiTheme="majorBidi" w:cstheme="majorBidi"/>
          <w:rPrChange w:id="7827" w:author="yara ahmad" w:date="2021-04-18T08:34:00Z">
            <w:rPr>
              <w:del w:id="7828" w:author="yara ahmad" w:date="2021-04-18T08:39:00Z"/>
            </w:rPr>
          </w:rPrChange>
        </w:rPr>
      </w:pPr>
    </w:p>
    <w:p w14:paraId="0797D8D6" w14:textId="4631C495" w:rsidR="00E622C1" w:rsidRPr="00AE4B49" w:rsidDel="008D79C5" w:rsidRDefault="00E622C1" w:rsidP="001D6A98">
      <w:pPr>
        <w:rPr>
          <w:del w:id="7829" w:author="yara ahmad" w:date="2021-04-18T08:39:00Z"/>
          <w:rFonts w:asciiTheme="majorBidi" w:hAnsiTheme="majorBidi" w:cstheme="majorBidi"/>
          <w:rPrChange w:id="7830" w:author="yara ahmad" w:date="2021-04-18T08:34:00Z">
            <w:rPr>
              <w:del w:id="7831" w:author="yara ahmad" w:date="2021-04-18T08:39:00Z"/>
            </w:rPr>
          </w:rPrChange>
        </w:rPr>
      </w:pPr>
    </w:p>
    <w:p w14:paraId="5B103EF1" w14:textId="7E4F6EB4" w:rsidR="00E622C1" w:rsidRPr="00AE4B49" w:rsidDel="008D79C5" w:rsidRDefault="00E622C1" w:rsidP="001D6A98">
      <w:pPr>
        <w:rPr>
          <w:del w:id="7832" w:author="yara ahmad" w:date="2021-04-18T08:39:00Z"/>
          <w:rFonts w:asciiTheme="majorBidi" w:hAnsiTheme="majorBidi" w:cstheme="majorBidi"/>
          <w:rPrChange w:id="7833" w:author="yara ahmad" w:date="2021-04-18T08:34:00Z">
            <w:rPr>
              <w:del w:id="7834" w:author="yara ahmad" w:date="2021-04-18T08:39:00Z"/>
            </w:rPr>
          </w:rPrChange>
        </w:rPr>
      </w:pPr>
    </w:p>
    <w:p w14:paraId="0215DFFC" w14:textId="77777777" w:rsidR="00E622C1" w:rsidRPr="00AE4B49" w:rsidRDefault="00E622C1" w:rsidP="001D6A98">
      <w:pPr>
        <w:rPr>
          <w:rFonts w:asciiTheme="majorBidi" w:hAnsiTheme="majorBidi" w:cstheme="majorBidi"/>
          <w:rPrChange w:id="7835" w:author="yara ahmad" w:date="2021-04-18T08:34:00Z">
            <w:rPr/>
          </w:rPrChange>
        </w:rPr>
      </w:pPr>
    </w:p>
    <w:p w14:paraId="5940E524" w14:textId="77777777" w:rsidR="001D6A98" w:rsidRPr="00AE4B49" w:rsidRDefault="001D6A98" w:rsidP="001D6A98">
      <w:pPr>
        <w:pStyle w:val="Heading2"/>
        <w:bidi/>
        <w:spacing w:before="240" w:after="240"/>
        <w:rPr>
          <w:rFonts w:asciiTheme="majorBidi" w:eastAsia="Calibri" w:hAnsiTheme="majorBidi" w:cstheme="majorBidi"/>
          <w:b/>
          <w:u w:val="single"/>
          <w:lang w:bidi="he-IL"/>
          <w:rPrChange w:id="7836" w:author="yara ahmad" w:date="2021-04-18T08:34:00Z">
            <w:rPr>
              <w:rFonts w:ascii="Calibri" w:eastAsia="Calibri" w:hAnsi="Calibri" w:cs="Calibri"/>
              <w:b/>
              <w:u w:val="single"/>
              <w:lang w:bidi="he-IL"/>
            </w:rPr>
          </w:rPrChange>
        </w:rPr>
      </w:pPr>
      <w:r w:rsidRPr="00AE4B49">
        <w:rPr>
          <w:rFonts w:asciiTheme="majorBidi" w:eastAsia="Calibri" w:hAnsiTheme="majorBidi" w:cstheme="majorBidi"/>
          <w:b/>
          <w:u w:val="single"/>
          <w:rtl/>
          <w:lang w:bidi="he-IL"/>
          <w:rPrChange w:id="7837" w:author="yara ahmad" w:date="2021-04-18T08:34:00Z">
            <w:rPr>
              <w:rFonts w:ascii="Calibri" w:eastAsia="Calibri" w:hAnsi="Calibri" w:cs="Calibri"/>
              <w:b/>
              <w:u w:val="single"/>
              <w:rtl/>
              <w:lang w:bidi="he-IL"/>
            </w:rPr>
          </w:rPrChange>
        </w:rPr>
        <w:t>תרחיש שימוש 7</w:t>
      </w:r>
    </w:p>
    <w:p w14:paraId="29A3747D" w14:textId="77777777" w:rsidR="001D6A98" w:rsidRPr="00AE4B49" w:rsidRDefault="001D6A98" w:rsidP="001D6A98">
      <w:pPr>
        <w:spacing w:before="240" w:after="240"/>
        <w:rPr>
          <w:rFonts w:asciiTheme="majorBidi" w:eastAsia="Calibri" w:hAnsiTheme="majorBidi" w:cstheme="majorBidi"/>
          <w:sz w:val="24"/>
          <w:szCs w:val="24"/>
          <w:rPrChange w:id="7838" w:author="yara ahmad" w:date="2021-04-18T08:34:00Z">
            <w:rPr>
              <w:rFonts w:ascii="Calibri" w:eastAsia="Calibri" w:hAnsi="Calibri" w:cs="Calibri"/>
              <w:sz w:val="24"/>
              <w:szCs w:val="24"/>
            </w:rPr>
          </w:rPrChange>
        </w:rPr>
      </w:pPr>
      <w:r w:rsidRPr="00AE4B49">
        <w:rPr>
          <w:rFonts w:asciiTheme="majorBidi" w:eastAsia="Calibri" w:hAnsiTheme="majorBidi" w:cstheme="majorBidi"/>
          <w:sz w:val="24"/>
          <w:szCs w:val="24"/>
          <w:u w:val="single"/>
          <w:rtl/>
          <w:rPrChange w:id="7839" w:author="yara ahmad" w:date="2021-04-18T08:34:00Z">
            <w:rPr>
              <w:rFonts w:ascii="Calibri" w:eastAsia="Calibri" w:hAnsi="Calibri" w:cs="Calibri"/>
              <w:sz w:val="24"/>
              <w:szCs w:val="24"/>
              <w:u w:val="single"/>
              <w:rtl/>
            </w:rPr>
          </w:rPrChange>
        </w:rPr>
        <w:t>שחקנים</w:t>
      </w:r>
      <w:r w:rsidRPr="00AE4B49">
        <w:rPr>
          <w:rFonts w:asciiTheme="majorBidi" w:eastAsia="Calibri" w:hAnsiTheme="majorBidi" w:cstheme="majorBidi"/>
          <w:b/>
          <w:sz w:val="24"/>
          <w:szCs w:val="24"/>
          <w:rPrChange w:id="7840" w:author="yara ahmad" w:date="2021-04-18T08:34:00Z">
            <w:rPr>
              <w:rFonts w:ascii="Calibri" w:eastAsia="Calibri" w:hAnsi="Calibri" w:cs="Calibri"/>
              <w:b/>
              <w:sz w:val="24"/>
              <w:szCs w:val="24"/>
            </w:rPr>
          </w:rPrChange>
        </w:rPr>
        <w:t>:</w:t>
      </w:r>
      <w:r w:rsidRPr="00AE4B49">
        <w:rPr>
          <w:rFonts w:asciiTheme="majorBidi" w:eastAsia="Calibri" w:hAnsiTheme="majorBidi" w:cstheme="majorBidi"/>
          <w:sz w:val="24"/>
          <w:szCs w:val="24"/>
          <w:rtl/>
          <w:rPrChange w:id="7841" w:author="yara ahmad" w:date="2021-04-18T08:34:00Z">
            <w:rPr>
              <w:rFonts w:ascii="Calibri" w:eastAsia="Calibri" w:hAnsi="Calibri" w:cs="Calibri"/>
              <w:sz w:val="24"/>
              <w:szCs w:val="24"/>
              <w:rtl/>
            </w:rPr>
          </w:rPrChange>
        </w:rPr>
        <w:t xml:space="preserve"> קונה , מערכת, מערכת כספים חיצונית.</w:t>
      </w:r>
    </w:p>
    <w:p w14:paraId="7EB8B427" w14:textId="77777777" w:rsidR="001D6A98" w:rsidRPr="00AE4B49" w:rsidRDefault="001D6A98" w:rsidP="001D6A98">
      <w:pPr>
        <w:spacing w:before="240" w:after="240"/>
        <w:rPr>
          <w:rFonts w:asciiTheme="majorBidi" w:eastAsia="Calibri" w:hAnsiTheme="majorBidi" w:cstheme="majorBidi"/>
          <w:sz w:val="24"/>
          <w:szCs w:val="24"/>
          <w:rPrChange w:id="7842" w:author="yara ahmad" w:date="2021-04-18T08:34:00Z">
            <w:rPr>
              <w:rFonts w:ascii="Calibri" w:eastAsia="Calibri" w:hAnsi="Calibri" w:cs="Calibri"/>
              <w:sz w:val="24"/>
              <w:szCs w:val="24"/>
            </w:rPr>
          </w:rPrChange>
        </w:rPr>
      </w:pPr>
      <w:r w:rsidRPr="00AE4B49">
        <w:rPr>
          <w:rFonts w:asciiTheme="majorBidi" w:eastAsia="Calibri" w:hAnsiTheme="majorBidi" w:cstheme="majorBidi"/>
          <w:sz w:val="24"/>
          <w:szCs w:val="24"/>
          <w:u w:val="single"/>
          <w:rtl/>
          <w:rPrChange w:id="7843" w:author="yara ahmad" w:date="2021-04-18T08:34:00Z">
            <w:rPr>
              <w:rFonts w:ascii="Calibri" w:eastAsia="Calibri" w:hAnsi="Calibri" w:cs="Calibri"/>
              <w:sz w:val="24"/>
              <w:szCs w:val="24"/>
              <w:u w:val="single"/>
              <w:rtl/>
            </w:rPr>
          </w:rPrChange>
        </w:rPr>
        <w:t>תנאי קדם</w:t>
      </w:r>
      <w:r w:rsidRPr="00AE4B49">
        <w:rPr>
          <w:rFonts w:asciiTheme="majorBidi" w:eastAsia="Calibri" w:hAnsiTheme="majorBidi" w:cstheme="majorBidi"/>
          <w:b/>
          <w:sz w:val="24"/>
          <w:szCs w:val="24"/>
          <w:rPrChange w:id="7844" w:author="yara ahmad" w:date="2021-04-18T08:34:00Z">
            <w:rPr>
              <w:rFonts w:ascii="Calibri" w:eastAsia="Calibri" w:hAnsi="Calibri" w:cs="Calibri"/>
              <w:b/>
              <w:sz w:val="24"/>
              <w:szCs w:val="24"/>
            </w:rPr>
          </w:rPrChange>
        </w:rPr>
        <w:t>:</w:t>
      </w:r>
      <w:r w:rsidRPr="00AE4B49">
        <w:rPr>
          <w:rFonts w:asciiTheme="majorBidi" w:eastAsia="Calibri" w:hAnsiTheme="majorBidi" w:cstheme="majorBidi"/>
          <w:sz w:val="24"/>
          <w:szCs w:val="24"/>
          <w:rtl/>
          <w:rPrChange w:id="7845" w:author="yara ahmad" w:date="2021-04-18T08:34:00Z">
            <w:rPr>
              <w:rFonts w:ascii="Calibri" w:eastAsia="Calibri" w:hAnsi="Calibri" w:cs="Calibri"/>
              <w:sz w:val="24"/>
              <w:szCs w:val="24"/>
              <w:rtl/>
            </w:rPr>
          </w:rPrChange>
        </w:rPr>
        <w:t xml:space="preserve"> רכישת מוצר/ים על ידי קונה .</w:t>
      </w:r>
    </w:p>
    <w:p w14:paraId="0EE426B8" w14:textId="77777777" w:rsidR="001D6A98" w:rsidRPr="00AE4B49" w:rsidRDefault="001D6A98" w:rsidP="001D6A98">
      <w:pPr>
        <w:spacing w:before="240" w:after="240"/>
        <w:rPr>
          <w:rFonts w:asciiTheme="majorBidi" w:eastAsia="Calibri" w:hAnsiTheme="majorBidi" w:cstheme="majorBidi"/>
          <w:sz w:val="24"/>
          <w:szCs w:val="24"/>
          <w:rtl/>
          <w:rPrChange w:id="7846" w:author="yara ahmad" w:date="2021-04-18T08:34:00Z">
            <w:rPr>
              <w:rFonts w:ascii="Calibri" w:eastAsia="Calibri" w:hAnsi="Calibri" w:cs="Calibri"/>
              <w:sz w:val="24"/>
              <w:szCs w:val="24"/>
              <w:rtl/>
            </w:rPr>
          </w:rPrChange>
        </w:rPr>
      </w:pPr>
      <w:r w:rsidRPr="00AE4B49">
        <w:rPr>
          <w:rFonts w:asciiTheme="majorBidi" w:eastAsia="Calibri" w:hAnsiTheme="majorBidi" w:cstheme="majorBidi"/>
          <w:sz w:val="24"/>
          <w:szCs w:val="24"/>
          <w:u w:val="single"/>
          <w:rtl/>
          <w:rPrChange w:id="7847" w:author="yara ahmad" w:date="2021-04-18T08:34:00Z">
            <w:rPr>
              <w:rFonts w:ascii="Calibri" w:eastAsia="Calibri" w:hAnsi="Calibri" w:cs="Calibri"/>
              <w:sz w:val="24"/>
              <w:szCs w:val="24"/>
              <w:u w:val="single"/>
              <w:rtl/>
            </w:rPr>
          </w:rPrChange>
        </w:rPr>
        <w:t>תנאי בתר</w:t>
      </w:r>
      <w:r w:rsidRPr="00AE4B49">
        <w:rPr>
          <w:rFonts w:asciiTheme="majorBidi" w:eastAsia="Calibri" w:hAnsiTheme="majorBidi" w:cstheme="majorBidi"/>
          <w:b/>
          <w:sz w:val="24"/>
          <w:szCs w:val="24"/>
          <w:rPrChange w:id="7848" w:author="yara ahmad" w:date="2021-04-18T08:34:00Z">
            <w:rPr>
              <w:rFonts w:ascii="Calibri" w:eastAsia="Calibri" w:hAnsi="Calibri" w:cs="Calibri"/>
              <w:b/>
              <w:sz w:val="24"/>
              <w:szCs w:val="24"/>
            </w:rPr>
          </w:rPrChange>
        </w:rPr>
        <w:t xml:space="preserve">: </w:t>
      </w:r>
      <w:r w:rsidRPr="00AE4B49">
        <w:rPr>
          <w:rFonts w:asciiTheme="majorBidi" w:hAnsiTheme="majorBidi" w:cstheme="majorBidi" w:hint="cs"/>
          <w:rtl/>
          <w:rPrChange w:id="7849" w:author="yara ahmad" w:date="2021-04-18T08:34:00Z">
            <w:rPr>
              <w:rFonts w:hint="cs"/>
              <w:rtl/>
            </w:rPr>
          </w:rPrChange>
        </w:rPr>
        <w:t>קבלת</w:t>
      </w:r>
      <w:r w:rsidRPr="00AE4B49">
        <w:rPr>
          <w:rFonts w:asciiTheme="majorBidi" w:hAnsiTheme="majorBidi" w:cstheme="majorBidi"/>
          <w:rtl/>
          <w:rPrChange w:id="7850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7851" w:author="yara ahmad" w:date="2021-04-18T08:34:00Z">
            <w:rPr>
              <w:rFonts w:hint="cs"/>
              <w:rtl/>
            </w:rPr>
          </w:rPrChange>
        </w:rPr>
        <w:t>אישור</w:t>
      </w:r>
      <w:r w:rsidRPr="00AE4B49">
        <w:rPr>
          <w:rFonts w:asciiTheme="majorBidi" w:hAnsiTheme="majorBidi" w:cstheme="majorBidi"/>
          <w:rtl/>
          <w:rPrChange w:id="7852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7853" w:author="yara ahmad" w:date="2021-04-18T08:34:00Z">
            <w:rPr>
              <w:rFonts w:hint="cs"/>
              <w:rtl/>
            </w:rPr>
          </w:rPrChange>
        </w:rPr>
        <w:t>שהתשלום</w:t>
      </w:r>
      <w:r w:rsidRPr="00AE4B49">
        <w:rPr>
          <w:rFonts w:asciiTheme="majorBidi" w:hAnsiTheme="majorBidi" w:cstheme="majorBidi"/>
          <w:rtl/>
          <w:rPrChange w:id="7854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7855" w:author="yara ahmad" w:date="2021-04-18T08:34:00Z">
            <w:rPr>
              <w:rFonts w:hint="cs"/>
              <w:rtl/>
            </w:rPr>
          </w:rPrChange>
        </w:rPr>
        <w:t>התבצע</w:t>
      </w:r>
      <w:r w:rsidRPr="00AE4B49">
        <w:rPr>
          <w:rFonts w:asciiTheme="majorBidi" w:hAnsiTheme="majorBidi" w:cstheme="majorBidi"/>
          <w:rtl/>
          <w:rPrChange w:id="7856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7857" w:author="yara ahmad" w:date="2021-04-18T08:34:00Z">
            <w:rPr>
              <w:rFonts w:hint="cs"/>
              <w:rtl/>
            </w:rPr>
          </w:rPrChange>
        </w:rPr>
        <w:t>בהצלחה</w:t>
      </w:r>
      <w:r w:rsidRPr="00AE4B49">
        <w:rPr>
          <w:rFonts w:asciiTheme="majorBidi" w:hAnsiTheme="majorBidi" w:cstheme="majorBidi"/>
          <w:rtl/>
          <w:rPrChange w:id="7858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7859" w:author="yara ahmad" w:date="2021-04-18T08:34:00Z">
            <w:rPr>
              <w:rFonts w:hint="cs"/>
              <w:rtl/>
            </w:rPr>
          </w:rPrChange>
        </w:rPr>
        <w:t>ומנהל</w:t>
      </w:r>
      <w:r w:rsidRPr="00AE4B49">
        <w:rPr>
          <w:rFonts w:asciiTheme="majorBidi" w:hAnsiTheme="majorBidi" w:cstheme="majorBidi"/>
          <w:rtl/>
          <w:rPrChange w:id="7860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7861" w:author="yara ahmad" w:date="2021-04-18T08:34:00Z">
            <w:rPr>
              <w:rFonts w:hint="cs"/>
              <w:rtl/>
            </w:rPr>
          </w:rPrChange>
        </w:rPr>
        <w:t>החנות</w:t>
      </w:r>
      <w:r w:rsidRPr="00AE4B49">
        <w:rPr>
          <w:rFonts w:asciiTheme="majorBidi" w:hAnsiTheme="majorBidi" w:cstheme="majorBidi"/>
          <w:rtl/>
          <w:rPrChange w:id="7862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7863" w:author="yara ahmad" w:date="2021-04-18T08:34:00Z">
            <w:rPr>
              <w:rFonts w:hint="cs"/>
              <w:rtl/>
            </w:rPr>
          </w:rPrChange>
        </w:rPr>
        <w:t>מקבל</w:t>
      </w:r>
      <w:r w:rsidRPr="00AE4B49">
        <w:rPr>
          <w:rFonts w:asciiTheme="majorBidi" w:hAnsiTheme="majorBidi" w:cstheme="majorBidi"/>
          <w:rtl/>
          <w:rPrChange w:id="7864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7865" w:author="yara ahmad" w:date="2021-04-18T08:34:00Z">
            <w:rPr>
              <w:rFonts w:hint="cs"/>
              <w:rtl/>
            </w:rPr>
          </w:rPrChange>
        </w:rPr>
        <w:t>התראה</w:t>
      </w:r>
      <w:r w:rsidRPr="00AE4B49">
        <w:rPr>
          <w:rFonts w:asciiTheme="majorBidi" w:hAnsiTheme="majorBidi" w:cstheme="majorBidi"/>
          <w:rtl/>
          <w:rPrChange w:id="7866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7867" w:author="yara ahmad" w:date="2021-04-18T08:34:00Z">
            <w:rPr>
              <w:rFonts w:hint="cs"/>
              <w:rtl/>
            </w:rPr>
          </w:rPrChange>
        </w:rPr>
        <w:t>שיש</w:t>
      </w:r>
      <w:r w:rsidRPr="00AE4B49">
        <w:rPr>
          <w:rFonts w:asciiTheme="majorBidi" w:hAnsiTheme="majorBidi" w:cstheme="majorBidi"/>
          <w:rtl/>
          <w:rPrChange w:id="7868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7869" w:author="yara ahmad" w:date="2021-04-18T08:34:00Z">
            <w:rPr>
              <w:rFonts w:hint="cs"/>
              <w:rtl/>
            </w:rPr>
          </w:rPrChange>
        </w:rPr>
        <w:t>רכישת</w:t>
      </w:r>
      <w:r w:rsidRPr="00AE4B49">
        <w:rPr>
          <w:rFonts w:asciiTheme="majorBidi" w:hAnsiTheme="majorBidi" w:cstheme="majorBidi"/>
          <w:rtl/>
          <w:rPrChange w:id="7870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7871" w:author="yara ahmad" w:date="2021-04-18T08:34:00Z">
            <w:rPr>
              <w:rFonts w:hint="cs"/>
              <w:rtl/>
            </w:rPr>
          </w:rPrChange>
        </w:rPr>
        <w:t>מוצר</w:t>
      </w:r>
      <w:r w:rsidRPr="00AE4B49">
        <w:rPr>
          <w:rFonts w:asciiTheme="majorBidi" w:hAnsiTheme="majorBidi" w:cstheme="majorBidi"/>
          <w:rtl/>
          <w:rPrChange w:id="7872" w:author="yara ahmad" w:date="2021-04-18T08:34:00Z">
            <w:rPr>
              <w:rtl/>
            </w:rPr>
          </w:rPrChange>
        </w:rPr>
        <w:t xml:space="preserve"> </w:t>
      </w:r>
      <w:r w:rsidRPr="00AE4B49">
        <w:rPr>
          <w:rFonts w:asciiTheme="majorBidi" w:hAnsiTheme="majorBidi" w:cstheme="majorBidi" w:hint="cs"/>
          <w:rtl/>
          <w:rPrChange w:id="7873" w:author="yara ahmad" w:date="2021-04-18T08:34:00Z">
            <w:rPr>
              <w:rFonts w:hint="cs"/>
              <w:rtl/>
            </w:rPr>
          </w:rPrChange>
        </w:rPr>
        <w:t>בחנות</w:t>
      </w:r>
      <w:r w:rsidRPr="00AE4B49">
        <w:rPr>
          <w:rFonts w:asciiTheme="majorBidi" w:hAnsiTheme="majorBidi" w:cstheme="majorBidi"/>
          <w:rtl/>
          <w:rPrChange w:id="7874" w:author="yara ahmad" w:date="2021-04-18T08:34:00Z">
            <w:rPr>
              <w:rtl/>
            </w:rPr>
          </w:rPrChange>
        </w:rPr>
        <w:t>.</w:t>
      </w:r>
      <w:r w:rsidRPr="00AE4B49">
        <w:rPr>
          <w:rFonts w:asciiTheme="majorBidi" w:hAnsiTheme="majorBidi" w:cstheme="majorBidi"/>
          <w:rPrChange w:id="7875" w:author="yara ahmad" w:date="2021-04-18T08:34:00Z">
            <w:rPr/>
          </w:rPrChange>
        </w:rPr>
        <w:t xml:space="preserve">  </w:t>
      </w:r>
      <w:r w:rsidRPr="00AE4B49">
        <w:rPr>
          <w:rFonts w:asciiTheme="majorBidi" w:hAnsiTheme="majorBidi" w:cstheme="majorBidi"/>
          <w:rtl/>
          <w:rPrChange w:id="7876" w:author="yara ahmad" w:date="2021-04-18T08:34:00Z">
            <w:rPr>
              <w:rtl/>
            </w:rPr>
          </w:rPrChange>
        </w:rPr>
        <w:t xml:space="preserve"> </w:t>
      </w:r>
    </w:p>
    <w:p w14:paraId="61AE1FB5" w14:textId="77777777" w:rsidR="001D6A98" w:rsidRPr="00AE4B49" w:rsidRDefault="001D6A98" w:rsidP="001D6A98">
      <w:pPr>
        <w:spacing w:before="240" w:after="240"/>
        <w:rPr>
          <w:rFonts w:asciiTheme="majorBidi" w:hAnsiTheme="majorBidi" w:cstheme="majorBidi"/>
          <w:sz w:val="24"/>
          <w:szCs w:val="24"/>
          <w:rPrChange w:id="7877" w:author="yara ahmad" w:date="2021-04-18T08:34:00Z">
            <w:rPr>
              <w:sz w:val="24"/>
              <w:szCs w:val="24"/>
            </w:rPr>
          </w:rPrChange>
        </w:rPr>
      </w:pPr>
      <w:r w:rsidRPr="00AE4B49">
        <w:rPr>
          <w:rFonts w:asciiTheme="majorBidi" w:eastAsia="Calibri" w:hAnsiTheme="majorBidi" w:cstheme="majorBidi"/>
          <w:sz w:val="24"/>
          <w:szCs w:val="24"/>
          <w:u w:val="single"/>
          <w:rtl/>
          <w:rPrChange w:id="7878" w:author="yara ahmad" w:date="2021-04-18T08:34:00Z">
            <w:rPr>
              <w:rFonts w:ascii="Calibri" w:eastAsia="Calibri" w:hAnsi="Calibri" w:cs="Calibri"/>
              <w:sz w:val="24"/>
              <w:szCs w:val="24"/>
              <w:u w:val="single"/>
              <w:rtl/>
            </w:rPr>
          </w:rPrChange>
        </w:rPr>
        <w:t>פרמטרים</w:t>
      </w:r>
      <w:r w:rsidRPr="00AE4B49">
        <w:rPr>
          <w:rFonts w:asciiTheme="majorBidi" w:eastAsia="Calibri" w:hAnsiTheme="majorBidi" w:cstheme="majorBidi"/>
          <w:b/>
          <w:sz w:val="24"/>
          <w:szCs w:val="24"/>
          <w:rPrChange w:id="7879" w:author="yara ahmad" w:date="2021-04-18T08:34:00Z">
            <w:rPr>
              <w:rFonts w:ascii="Calibri" w:eastAsia="Calibri" w:hAnsi="Calibri" w:cs="Calibri"/>
              <w:b/>
              <w:sz w:val="24"/>
              <w:szCs w:val="24"/>
            </w:rPr>
          </w:rPrChange>
        </w:rPr>
        <w:t>:</w:t>
      </w:r>
      <w:r w:rsidRPr="00AE4B49">
        <w:rPr>
          <w:rFonts w:asciiTheme="majorBidi" w:eastAsia="Calibri" w:hAnsiTheme="majorBidi" w:cstheme="majorBidi"/>
          <w:sz w:val="24"/>
          <w:szCs w:val="24"/>
          <w:rtl/>
          <w:rPrChange w:id="7880" w:author="yara ahmad" w:date="2021-04-18T08:34:00Z">
            <w:rPr>
              <w:rFonts w:ascii="Calibri" w:eastAsia="Calibri" w:hAnsi="Calibri" w:cs="Calibri"/>
              <w:sz w:val="24"/>
              <w:szCs w:val="24"/>
              <w:rtl/>
            </w:rPr>
          </w:rPrChange>
        </w:rPr>
        <w:t xml:space="preserve"> מספר כרטיס אשראי, התשלום</w:t>
      </w:r>
    </w:p>
    <w:p w14:paraId="70034BCD" w14:textId="77777777" w:rsidR="001D6A98" w:rsidRPr="00AE4B49" w:rsidRDefault="001D6A98" w:rsidP="001D6A98">
      <w:pPr>
        <w:spacing w:before="240" w:after="240"/>
        <w:rPr>
          <w:rFonts w:asciiTheme="majorBidi" w:eastAsia="Calibri" w:hAnsiTheme="majorBidi" w:cstheme="majorBidi"/>
          <w:i/>
          <w:sz w:val="24"/>
          <w:szCs w:val="24"/>
          <w:u w:val="single"/>
          <w:rPrChange w:id="7881" w:author="yara ahmad" w:date="2021-04-18T08:34:00Z">
            <w:rPr>
              <w:rFonts w:ascii="Calibri" w:eastAsia="Calibri" w:hAnsi="Calibri" w:cs="Calibri"/>
              <w:i/>
              <w:sz w:val="24"/>
              <w:szCs w:val="24"/>
              <w:u w:val="single"/>
            </w:rPr>
          </w:rPrChange>
        </w:rPr>
      </w:pPr>
      <w:r w:rsidRPr="00AE4B49">
        <w:rPr>
          <w:rFonts w:asciiTheme="majorBidi" w:eastAsia="Calibri" w:hAnsiTheme="majorBidi" w:cstheme="majorBidi"/>
          <w:i/>
          <w:sz w:val="24"/>
          <w:szCs w:val="24"/>
          <w:u w:val="single"/>
          <w:rtl/>
          <w:rPrChange w:id="7882" w:author="yara ahmad" w:date="2021-04-18T08:34:00Z">
            <w:rPr>
              <w:rFonts w:ascii="Calibri" w:eastAsia="Calibri" w:hAnsi="Calibri" w:cs="Calibri"/>
              <w:i/>
              <w:sz w:val="24"/>
              <w:szCs w:val="24"/>
              <w:u w:val="single"/>
              <w:rtl/>
            </w:rPr>
          </w:rPrChange>
        </w:rPr>
        <w:t>תיאור התרחיש:</w:t>
      </w:r>
    </w:p>
    <w:p w14:paraId="497FEAA3" w14:textId="77777777" w:rsidR="001D6A98" w:rsidRPr="00AE4B49" w:rsidRDefault="001D6A98" w:rsidP="001D6A98">
      <w:pPr>
        <w:numPr>
          <w:ilvl w:val="0"/>
          <w:numId w:val="39"/>
        </w:numPr>
        <w:spacing w:before="240" w:after="0" w:line="276" w:lineRule="auto"/>
        <w:ind w:left="1440"/>
        <w:rPr>
          <w:rFonts w:asciiTheme="majorBidi" w:eastAsia="Calibri" w:hAnsiTheme="majorBidi" w:cstheme="majorBidi"/>
          <w:sz w:val="24"/>
          <w:szCs w:val="24"/>
          <w:rPrChange w:id="7883" w:author="yara ahmad" w:date="2021-04-18T08:34:00Z">
            <w:rPr>
              <w:rFonts w:ascii="Calibri" w:eastAsia="Calibri" w:hAnsi="Calibri" w:cs="Calibri"/>
              <w:sz w:val="24"/>
              <w:szCs w:val="24"/>
            </w:rPr>
          </w:rPrChange>
        </w:rPr>
      </w:pPr>
      <w:r w:rsidRPr="00AE4B49">
        <w:rPr>
          <w:rFonts w:asciiTheme="majorBidi" w:eastAsia="Calibri" w:hAnsiTheme="majorBidi" w:cstheme="majorBidi"/>
          <w:sz w:val="24"/>
          <w:szCs w:val="24"/>
          <w:rtl/>
          <w:rPrChange w:id="7884" w:author="yara ahmad" w:date="2021-04-18T08:34:00Z">
            <w:rPr>
              <w:rFonts w:ascii="Calibri" w:eastAsia="Calibri" w:hAnsi="Calibri" w:cs="Calibri"/>
              <w:sz w:val="24"/>
              <w:szCs w:val="24"/>
              <w:rtl/>
            </w:rPr>
          </w:rPrChange>
        </w:rPr>
        <w:t xml:space="preserve">העברה של פרטי העסקה שבוצעה על יד </w:t>
      </w:r>
      <w:proofErr w:type="spellStart"/>
      <w:r w:rsidRPr="00AE4B49">
        <w:rPr>
          <w:rFonts w:asciiTheme="majorBidi" w:eastAsia="Calibri" w:hAnsiTheme="majorBidi" w:cstheme="majorBidi"/>
          <w:sz w:val="24"/>
          <w:szCs w:val="24"/>
          <w:rtl/>
          <w:rPrChange w:id="7885" w:author="yara ahmad" w:date="2021-04-18T08:34:00Z">
            <w:rPr>
              <w:rFonts w:ascii="Calibri" w:eastAsia="Calibri" w:hAnsi="Calibri" w:cs="Calibri"/>
              <w:sz w:val="24"/>
              <w:szCs w:val="24"/>
              <w:rtl/>
            </w:rPr>
          </w:rPrChange>
        </w:rPr>
        <w:t>המשתנש</w:t>
      </w:r>
      <w:proofErr w:type="spellEnd"/>
      <w:r w:rsidRPr="00AE4B49">
        <w:rPr>
          <w:rFonts w:asciiTheme="majorBidi" w:eastAsia="Calibri" w:hAnsiTheme="majorBidi" w:cstheme="majorBidi"/>
          <w:sz w:val="24"/>
          <w:szCs w:val="24"/>
          <w:rtl/>
          <w:rPrChange w:id="7886" w:author="yara ahmad" w:date="2021-04-18T08:34:00Z">
            <w:rPr>
              <w:rFonts w:ascii="Calibri" w:eastAsia="Calibri" w:hAnsi="Calibri" w:cs="Calibri"/>
              <w:sz w:val="24"/>
              <w:szCs w:val="24"/>
              <w:rtl/>
            </w:rPr>
          </w:rPrChange>
        </w:rPr>
        <w:t xml:space="preserve"> למערכת.</w:t>
      </w:r>
    </w:p>
    <w:p w14:paraId="4B595019" w14:textId="77777777" w:rsidR="001D6A98" w:rsidRPr="00AE4B49" w:rsidRDefault="001D6A98" w:rsidP="001D6A98">
      <w:pPr>
        <w:numPr>
          <w:ilvl w:val="0"/>
          <w:numId w:val="39"/>
        </w:numPr>
        <w:spacing w:after="0" w:line="276" w:lineRule="auto"/>
        <w:ind w:left="1440"/>
        <w:rPr>
          <w:rFonts w:asciiTheme="majorBidi" w:eastAsia="Calibri" w:hAnsiTheme="majorBidi" w:cstheme="majorBidi"/>
          <w:sz w:val="24"/>
          <w:szCs w:val="24"/>
          <w:rPrChange w:id="7887" w:author="yara ahmad" w:date="2021-04-18T08:34:00Z">
            <w:rPr>
              <w:rFonts w:ascii="Calibri" w:eastAsia="Calibri" w:hAnsi="Calibri" w:cs="Calibri"/>
              <w:sz w:val="24"/>
              <w:szCs w:val="24"/>
            </w:rPr>
          </w:rPrChange>
        </w:rPr>
      </w:pPr>
      <w:r w:rsidRPr="00AE4B49">
        <w:rPr>
          <w:rFonts w:asciiTheme="majorBidi" w:eastAsia="Calibri" w:hAnsiTheme="majorBidi" w:cstheme="majorBidi"/>
          <w:sz w:val="24"/>
          <w:szCs w:val="24"/>
          <w:rtl/>
          <w:rPrChange w:id="7888" w:author="yara ahmad" w:date="2021-04-18T08:34:00Z">
            <w:rPr>
              <w:rFonts w:ascii="Calibri" w:eastAsia="Calibri" w:hAnsi="Calibri" w:cs="Calibri"/>
              <w:sz w:val="24"/>
              <w:szCs w:val="24"/>
              <w:rtl/>
            </w:rPr>
          </w:rPrChange>
        </w:rPr>
        <w:t>המערכת מעבירה למערכת הכספים חיצונית את פרטי העסקה .</w:t>
      </w:r>
    </w:p>
    <w:p w14:paraId="3C62A39A" w14:textId="77777777" w:rsidR="001D6A98" w:rsidRPr="00AE4B49" w:rsidRDefault="001D6A98" w:rsidP="001D6A98">
      <w:pPr>
        <w:numPr>
          <w:ilvl w:val="0"/>
          <w:numId w:val="39"/>
        </w:numPr>
        <w:spacing w:after="0" w:line="276" w:lineRule="auto"/>
        <w:ind w:left="1440"/>
        <w:rPr>
          <w:rFonts w:asciiTheme="majorBidi" w:eastAsia="Calibri" w:hAnsiTheme="majorBidi" w:cstheme="majorBidi"/>
          <w:sz w:val="24"/>
          <w:szCs w:val="24"/>
          <w:rPrChange w:id="7889" w:author="yara ahmad" w:date="2021-04-18T08:34:00Z">
            <w:rPr>
              <w:rFonts w:ascii="Calibri" w:eastAsia="Calibri" w:hAnsi="Calibri" w:cs="Calibri"/>
              <w:sz w:val="24"/>
              <w:szCs w:val="24"/>
            </w:rPr>
          </w:rPrChange>
        </w:rPr>
      </w:pPr>
      <w:r w:rsidRPr="00AE4B49">
        <w:rPr>
          <w:rFonts w:asciiTheme="majorBidi" w:eastAsia="Calibri" w:hAnsiTheme="majorBidi" w:cstheme="majorBidi"/>
          <w:sz w:val="24"/>
          <w:szCs w:val="24"/>
          <w:rtl/>
          <w:rPrChange w:id="7890" w:author="yara ahmad" w:date="2021-04-18T08:34:00Z">
            <w:rPr>
              <w:rFonts w:ascii="Calibri" w:eastAsia="Calibri" w:hAnsi="Calibri" w:cs="Calibri"/>
              <w:sz w:val="24"/>
              <w:szCs w:val="24"/>
              <w:rtl/>
            </w:rPr>
          </w:rPrChange>
        </w:rPr>
        <w:t>המערכת בודקת את פרטי התשלום</w:t>
      </w:r>
    </w:p>
    <w:p w14:paraId="2F2B2097" w14:textId="77777777" w:rsidR="001D6A98" w:rsidRPr="00AE4B49" w:rsidRDefault="001D6A98" w:rsidP="001D6A98">
      <w:pPr>
        <w:pStyle w:val="ListParagraph"/>
        <w:numPr>
          <w:ilvl w:val="1"/>
          <w:numId w:val="40"/>
        </w:numPr>
        <w:spacing w:after="0" w:line="276" w:lineRule="auto"/>
        <w:rPr>
          <w:rFonts w:asciiTheme="majorBidi" w:eastAsia="Calibri" w:hAnsiTheme="majorBidi" w:cstheme="majorBidi"/>
          <w:sz w:val="24"/>
          <w:szCs w:val="24"/>
          <w:rPrChange w:id="7891" w:author="yara ahmad" w:date="2021-04-18T08:34:00Z">
            <w:rPr>
              <w:rFonts w:ascii="Calibri" w:eastAsia="Calibri" w:hAnsi="Calibri" w:cs="Calibri"/>
              <w:sz w:val="24"/>
              <w:szCs w:val="24"/>
            </w:rPr>
          </w:rPrChange>
        </w:rPr>
      </w:pPr>
      <w:r w:rsidRPr="00AE4B49">
        <w:rPr>
          <w:rFonts w:asciiTheme="majorBidi" w:eastAsia="Calibri" w:hAnsiTheme="majorBidi" w:cstheme="majorBidi"/>
          <w:sz w:val="24"/>
          <w:szCs w:val="24"/>
          <w:rtl/>
          <w:rPrChange w:id="7892" w:author="yara ahmad" w:date="2021-04-18T08:34:00Z">
            <w:rPr>
              <w:rFonts w:ascii="Calibri" w:eastAsia="Calibri" w:hAnsi="Calibri" w:cs="Calibri"/>
              <w:sz w:val="24"/>
              <w:szCs w:val="24"/>
              <w:rtl/>
            </w:rPr>
          </w:rPrChange>
        </w:rPr>
        <w:t>מערכת כספים תבדוק הפרטים אם הפרטיים לא תקינים תחזיר הודעת שגיאה למערכת.</w:t>
      </w:r>
    </w:p>
    <w:p w14:paraId="248E0BF0" w14:textId="77777777" w:rsidR="001D6A98" w:rsidRPr="00AE4B49" w:rsidRDefault="001D6A98" w:rsidP="001D6A98">
      <w:pPr>
        <w:pStyle w:val="ListParagraph"/>
        <w:numPr>
          <w:ilvl w:val="1"/>
          <w:numId w:val="40"/>
        </w:numPr>
        <w:spacing w:after="0" w:line="276" w:lineRule="auto"/>
        <w:rPr>
          <w:rFonts w:asciiTheme="majorBidi" w:eastAsia="Calibri" w:hAnsiTheme="majorBidi" w:cstheme="majorBidi"/>
          <w:sz w:val="24"/>
          <w:szCs w:val="24"/>
          <w:rPrChange w:id="7893" w:author="yara ahmad" w:date="2021-04-18T08:34:00Z">
            <w:rPr>
              <w:rFonts w:ascii="Calibri" w:eastAsia="Calibri" w:hAnsi="Calibri" w:cs="Calibri"/>
              <w:sz w:val="24"/>
              <w:szCs w:val="24"/>
            </w:rPr>
          </w:rPrChange>
        </w:rPr>
      </w:pPr>
      <w:r w:rsidRPr="00AE4B49">
        <w:rPr>
          <w:rFonts w:asciiTheme="majorBidi" w:eastAsia="Calibri" w:hAnsiTheme="majorBidi" w:cstheme="majorBidi"/>
          <w:sz w:val="24"/>
          <w:szCs w:val="24"/>
          <w:rtl/>
          <w:rPrChange w:id="7894" w:author="yara ahmad" w:date="2021-04-18T08:34:00Z">
            <w:rPr>
              <w:rFonts w:ascii="Calibri" w:eastAsia="Calibri" w:hAnsi="Calibri" w:cs="Calibri"/>
              <w:sz w:val="24"/>
              <w:szCs w:val="24"/>
              <w:rtl/>
            </w:rPr>
          </w:rPrChange>
        </w:rPr>
        <w:t>המערכת תעביר הודעת שגיאה למשתמש.</w:t>
      </w:r>
    </w:p>
    <w:p w14:paraId="786CA9CF" w14:textId="77777777" w:rsidR="001D6A98" w:rsidRPr="00AE4B49" w:rsidRDefault="001D6A98" w:rsidP="001D6A98">
      <w:pPr>
        <w:numPr>
          <w:ilvl w:val="0"/>
          <w:numId w:val="40"/>
        </w:numPr>
        <w:spacing w:after="0" w:line="276" w:lineRule="auto"/>
        <w:ind w:left="1440"/>
        <w:rPr>
          <w:rFonts w:asciiTheme="majorBidi" w:eastAsia="Calibri" w:hAnsiTheme="majorBidi" w:cstheme="majorBidi"/>
          <w:sz w:val="24"/>
          <w:szCs w:val="24"/>
          <w:rPrChange w:id="7895" w:author="yara ahmad" w:date="2021-04-18T08:34:00Z">
            <w:rPr>
              <w:rFonts w:ascii="Calibri" w:eastAsia="Calibri" w:hAnsi="Calibri" w:cs="Calibri"/>
              <w:sz w:val="24"/>
              <w:szCs w:val="24"/>
            </w:rPr>
          </w:rPrChange>
        </w:rPr>
      </w:pPr>
      <w:r w:rsidRPr="00AE4B49">
        <w:rPr>
          <w:rFonts w:asciiTheme="majorBidi" w:eastAsia="Calibri" w:hAnsiTheme="majorBidi" w:cstheme="majorBidi"/>
          <w:sz w:val="24"/>
          <w:szCs w:val="24"/>
          <w:rtl/>
          <w:rPrChange w:id="7896" w:author="yara ahmad" w:date="2021-04-18T08:34:00Z">
            <w:rPr>
              <w:rFonts w:ascii="Calibri" w:eastAsia="Calibri" w:hAnsi="Calibri" w:cs="Calibri"/>
              <w:sz w:val="24"/>
              <w:szCs w:val="24"/>
              <w:rtl/>
            </w:rPr>
          </w:rPrChange>
        </w:rPr>
        <w:lastRenderedPageBreak/>
        <w:t>מערכת כספים מושכת כסף מהחשבון ותעביר את הכסף לחנות.</w:t>
      </w:r>
    </w:p>
    <w:p w14:paraId="7BBB702B" w14:textId="77777777" w:rsidR="001D6A98" w:rsidRPr="00AE4B49" w:rsidRDefault="001D6A98" w:rsidP="001D6A98">
      <w:pPr>
        <w:numPr>
          <w:ilvl w:val="1"/>
          <w:numId w:val="40"/>
        </w:numPr>
        <w:spacing w:after="0" w:line="276" w:lineRule="auto"/>
        <w:rPr>
          <w:rFonts w:asciiTheme="majorBidi" w:eastAsia="Calibri" w:hAnsiTheme="majorBidi" w:cstheme="majorBidi"/>
          <w:sz w:val="24"/>
          <w:szCs w:val="24"/>
          <w:rPrChange w:id="7897" w:author="yara ahmad" w:date="2021-04-18T08:34:00Z">
            <w:rPr>
              <w:rFonts w:ascii="Calibri" w:eastAsia="Calibri" w:hAnsi="Calibri" w:cs="Calibri"/>
              <w:sz w:val="24"/>
              <w:szCs w:val="24"/>
            </w:rPr>
          </w:rPrChange>
        </w:rPr>
      </w:pPr>
      <w:r w:rsidRPr="00AE4B49">
        <w:rPr>
          <w:rFonts w:asciiTheme="majorBidi" w:eastAsia="Calibri" w:hAnsiTheme="majorBidi" w:cstheme="majorBidi"/>
          <w:sz w:val="24"/>
          <w:szCs w:val="24"/>
          <w:rtl/>
          <w:rPrChange w:id="7898" w:author="yara ahmad" w:date="2021-04-18T08:34:00Z">
            <w:rPr>
              <w:rFonts w:ascii="Calibri" w:eastAsia="Calibri" w:hAnsi="Calibri" w:cs="Calibri"/>
              <w:sz w:val="24"/>
              <w:szCs w:val="24"/>
              <w:rtl/>
            </w:rPr>
          </w:rPrChange>
        </w:rPr>
        <w:t>מערכת כספים תבדוק אם יש תקלה ומערכת כספים תחזיר שגיאה למערכת.</w:t>
      </w:r>
    </w:p>
    <w:p w14:paraId="60CB1921" w14:textId="77777777" w:rsidR="001D6A98" w:rsidRPr="00AE4B49" w:rsidRDefault="001D6A98" w:rsidP="001D6A98">
      <w:pPr>
        <w:pStyle w:val="ListParagraph"/>
        <w:numPr>
          <w:ilvl w:val="1"/>
          <w:numId w:val="40"/>
        </w:numPr>
        <w:spacing w:after="0" w:line="276" w:lineRule="auto"/>
        <w:rPr>
          <w:rFonts w:asciiTheme="majorBidi" w:eastAsia="Calibri" w:hAnsiTheme="majorBidi" w:cstheme="majorBidi"/>
          <w:sz w:val="24"/>
          <w:szCs w:val="24"/>
          <w:rPrChange w:id="7899" w:author="yara ahmad" w:date="2021-04-18T08:34:00Z">
            <w:rPr>
              <w:rFonts w:ascii="Calibri" w:eastAsia="Calibri" w:hAnsi="Calibri" w:cs="Calibri"/>
              <w:sz w:val="24"/>
              <w:szCs w:val="24"/>
            </w:rPr>
          </w:rPrChange>
        </w:rPr>
      </w:pPr>
      <w:r w:rsidRPr="00AE4B49">
        <w:rPr>
          <w:rFonts w:asciiTheme="majorBidi" w:eastAsia="Calibri" w:hAnsiTheme="majorBidi" w:cstheme="majorBidi"/>
          <w:sz w:val="24"/>
          <w:szCs w:val="24"/>
          <w:rtl/>
          <w:rPrChange w:id="7900" w:author="yara ahmad" w:date="2021-04-18T08:34:00Z">
            <w:rPr>
              <w:rFonts w:ascii="Calibri" w:eastAsia="Calibri" w:hAnsi="Calibri" w:cs="Calibri"/>
              <w:sz w:val="24"/>
              <w:szCs w:val="24"/>
              <w:rtl/>
            </w:rPr>
          </w:rPrChange>
        </w:rPr>
        <w:t>המערכת תעביר הודעת שגיאה למשתמש ותבטל את הקנייה</w:t>
      </w:r>
    </w:p>
    <w:p w14:paraId="6A8FFC66" w14:textId="77777777" w:rsidR="001D6A98" w:rsidRPr="00AE4B49" w:rsidRDefault="001D6A98" w:rsidP="001D6A98">
      <w:pPr>
        <w:numPr>
          <w:ilvl w:val="0"/>
          <w:numId w:val="40"/>
        </w:numPr>
        <w:spacing w:after="0" w:line="276" w:lineRule="auto"/>
        <w:ind w:left="1440"/>
        <w:rPr>
          <w:rFonts w:asciiTheme="majorBidi" w:eastAsia="Calibri" w:hAnsiTheme="majorBidi" w:cstheme="majorBidi"/>
          <w:sz w:val="24"/>
          <w:szCs w:val="24"/>
          <w:rPrChange w:id="7901" w:author="yara ahmad" w:date="2021-04-18T08:34:00Z">
            <w:rPr>
              <w:rFonts w:ascii="Calibri" w:eastAsia="Calibri" w:hAnsi="Calibri" w:cs="Calibri"/>
              <w:sz w:val="24"/>
              <w:szCs w:val="24"/>
            </w:rPr>
          </w:rPrChange>
        </w:rPr>
      </w:pPr>
      <w:r w:rsidRPr="00AE4B49">
        <w:rPr>
          <w:rFonts w:asciiTheme="majorBidi" w:eastAsia="Calibri" w:hAnsiTheme="majorBidi" w:cstheme="majorBidi"/>
          <w:sz w:val="24"/>
          <w:szCs w:val="24"/>
          <w:rtl/>
          <w:rPrChange w:id="7902" w:author="yara ahmad" w:date="2021-04-18T08:34:00Z">
            <w:rPr>
              <w:rFonts w:ascii="Calibri" w:eastAsia="Calibri" w:hAnsi="Calibri" w:cs="Calibri"/>
              <w:sz w:val="24"/>
              <w:szCs w:val="24"/>
              <w:rtl/>
            </w:rPr>
          </w:rPrChange>
        </w:rPr>
        <w:t>מערכת כספים תחזיר הודעת אישור וקבלה על התשלום</w:t>
      </w:r>
    </w:p>
    <w:p w14:paraId="30D2C719" w14:textId="77777777" w:rsidR="001D6A98" w:rsidRPr="00AE4B49" w:rsidRDefault="001D6A98" w:rsidP="001D6A98">
      <w:pPr>
        <w:numPr>
          <w:ilvl w:val="0"/>
          <w:numId w:val="40"/>
        </w:numPr>
        <w:spacing w:after="240" w:line="276" w:lineRule="auto"/>
        <w:ind w:left="1440"/>
        <w:rPr>
          <w:rFonts w:asciiTheme="majorBidi" w:eastAsia="Calibri" w:hAnsiTheme="majorBidi" w:cstheme="majorBidi"/>
          <w:sz w:val="24"/>
          <w:szCs w:val="24"/>
          <w:rPrChange w:id="7903" w:author="yara ahmad" w:date="2021-04-18T08:34:00Z">
            <w:rPr>
              <w:rFonts w:ascii="Calibri" w:eastAsia="Calibri" w:hAnsi="Calibri" w:cs="Calibri"/>
              <w:sz w:val="24"/>
              <w:szCs w:val="24"/>
            </w:rPr>
          </w:rPrChange>
        </w:rPr>
      </w:pPr>
      <w:r w:rsidRPr="00AE4B49">
        <w:rPr>
          <w:rFonts w:asciiTheme="majorBidi" w:eastAsia="Calibri" w:hAnsiTheme="majorBidi" w:cstheme="majorBidi"/>
          <w:sz w:val="24"/>
          <w:szCs w:val="24"/>
          <w:rtl/>
          <w:rPrChange w:id="7904" w:author="yara ahmad" w:date="2021-04-18T08:34:00Z">
            <w:rPr>
              <w:rFonts w:ascii="Calibri" w:eastAsia="Calibri" w:hAnsi="Calibri" w:cs="Calibri"/>
              <w:sz w:val="24"/>
              <w:szCs w:val="24"/>
              <w:rtl/>
            </w:rPr>
          </w:rPrChange>
        </w:rPr>
        <w:t>המשתמש מקבל הודעה על אישור וקבלה.</w:t>
      </w:r>
    </w:p>
    <w:p w14:paraId="212CCF18" w14:textId="00BEC007" w:rsidR="001D6A98" w:rsidRPr="00AE4B49" w:rsidRDefault="00E622C1" w:rsidP="001D6A98">
      <w:pPr>
        <w:spacing w:before="240" w:after="240"/>
        <w:rPr>
          <w:rFonts w:asciiTheme="majorBidi" w:eastAsia="Calibri" w:hAnsiTheme="majorBidi" w:cstheme="majorBidi"/>
          <w:sz w:val="24"/>
          <w:szCs w:val="24"/>
          <w:rPrChange w:id="7905" w:author="yara ahmad" w:date="2021-04-18T08:34:00Z">
            <w:rPr>
              <w:rFonts w:ascii="Calibri" w:eastAsia="Calibri" w:hAnsi="Calibri" w:cs="Calibri"/>
              <w:sz w:val="24"/>
              <w:szCs w:val="24"/>
            </w:rPr>
          </w:rPrChange>
        </w:rPr>
      </w:pPr>
      <w:r w:rsidRPr="00AE4B49">
        <w:rPr>
          <w:rFonts w:asciiTheme="majorBidi" w:eastAsia="Calibri" w:hAnsiTheme="majorBidi" w:cstheme="majorBidi"/>
          <w:noProof/>
          <w:sz w:val="24"/>
          <w:szCs w:val="24"/>
          <w:rPrChange w:id="7906" w:author="yara ahmad" w:date="2021-04-18T08:34:00Z">
            <w:rPr>
              <w:rFonts w:ascii="Calibri" w:eastAsia="Calibri" w:hAnsi="Calibri" w:cs="Calibri"/>
              <w:noProof/>
              <w:sz w:val="24"/>
              <w:szCs w:val="24"/>
            </w:rPr>
          </w:rPrChange>
        </w:rPr>
        <w:drawing>
          <wp:inline distT="0" distB="0" distL="0" distR="0" wp14:anchorId="30D9783A" wp14:editId="20B0ABDA">
            <wp:extent cx="5731510" cy="2686685"/>
            <wp:effectExtent l="0" t="0" r="2540" b="0"/>
            <wp:docPr id="2" name="Picture 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Untitled Diagram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18A5C" w14:textId="77777777" w:rsidR="001D6A98" w:rsidRPr="00AE4B49" w:rsidRDefault="001D6A98" w:rsidP="001D6A98">
      <w:pPr>
        <w:rPr>
          <w:rFonts w:asciiTheme="majorBidi" w:hAnsiTheme="majorBidi" w:cstheme="majorBidi"/>
          <w:rPrChange w:id="7907" w:author="yara ahmad" w:date="2021-04-18T08:34:00Z">
            <w:rPr/>
          </w:rPrChange>
        </w:rPr>
      </w:pPr>
    </w:p>
    <w:p w14:paraId="6EF5BF90" w14:textId="77777777" w:rsidR="001D6A98" w:rsidRPr="00AE4B49" w:rsidRDefault="001D6A98" w:rsidP="001D6A98">
      <w:pPr>
        <w:rPr>
          <w:rFonts w:asciiTheme="majorBidi" w:hAnsiTheme="majorBidi" w:cstheme="majorBidi"/>
          <w:rPrChange w:id="7908" w:author="yara ahmad" w:date="2021-04-18T08:34:00Z">
            <w:rPr/>
          </w:rPrChange>
        </w:rPr>
      </w:pPr>
    </w:p>
    <w:p w14:paraId="64C2F6D7" w14:textId="4846E201" w:rsidR="001D6A98" w:rsidRDefault="001D6A98" w:rsidP="001D6A98">
      <w:pPr>
        <w:rPr>
          <w:ins w:id="7909" w:author="yara ahmad" w:date="2021-04-18T08:39:00Z"/>
          <w:rFonts w:asciiTheme="majorBidi" w:hAnsiTheme="majorBidi" w:cstheme="majorBidi"/>
          <w:rtl/>
        </w:rPr>
      </w:pPr>
    </w:p>
    <w:p w14:paraId="625927EA" w14:textId="115D16E6" w:rsidR="008D79C5" w:rsidRDefault="008D79C5" w:rsidP="001D6A98">
      <w:pPr>
        <w:rPr>
          <w:ins w:id="7910" w:author="yara ahmad" w:date="2021-04-18T08:39:00Z"/>
          <w:rFonts w:asciiTheme="majorBidi" w:hAnsiTheme="majorBidi" w:cstheme="majorBidi"/>
          <w:rtl/>
        </w:rPr>
      </w:pPr>
    </w:p>
    <w:p w14:paraId="3B4435B2" w14:textId="77777777" w:rsidR="008D79C5" w:rsidRPr="00AE4B49" w:rsidRDefault="008D79C5" w:rsidP="001D6A98">
      <w:pPr>
        <w:rPr>
          <w:rFonts w:asciiTheme="majorBidi" w:hAnsiTheme="majorBidi" w:cstheme="majorBidi"/>
          <w:rPrChange w:id="7911" w:author="yara ahmad" w:date="2021-04-18T08:34:00Z">
            <w:rPr/>
          </w:rPrChange>
        </w:rPr>
      </w:pPr>
    </w:p>
    <w:p w14:paraId="268475F1" w14:textId="77777777" w:rsidR="001D6A98" w:rsidRPr="00AE4B49" w:rsidRDefault="001D6A98" w:rsidP="001D6A98">
      <w:pPr>
        <w:rPr>
          <w:rFonts w:asciiTheme="majorBidi" w:hAnsiTheme="majorBidi" w:cstheme="majorBidi"/>
          <w:rtl/>
          <w:rPrChange w:id="7912" w:author="yara ahmad" w:date="2021-04-18T08:34:00Z">
            <w:rPr>
              <w:rtl/>
            </w:rPr>
          </w:rPrChange>
        </w:rPr>
      </w:pPr>
    </w:p>
    <w:p w14:paraId="42AD5E3D" w14:textId="77777777" w:rsidR="001D6A98" w:rsidRPr="00AE4B49" w:rsidRDefault="001D6A98" w:rsidP="001D6A98">
      <w:pPr>
        <w:spacing w:before="240" w:after="240"/>
        <w:rPr>
          <w:rFonts w:asciiTheme="majorBidi" w:eastAsia="Calibri" w:hAnsiTheme="majorBidi" w:cstheme="majorBidi"/>
          <w:b/>
          <w:sz w:val="32"/>
          <w:szCs w:val="32"/>
          <w:u w:val="single"/>
          <w:rPrChange w:id="7913" w:author="yara ahmad" w:date="2021-04-18T08:34:00Z">
            <w:rPr>
              <w:rFonts w:ascii="Calibri" w:eastAsia="Calibri" w:hAnsi="Calibri" w:cs="Calibri"/>
              <w:b/>
              <w:sz w:val="32"/>
              <w:szCs w:val="32"/>
              <w:u w:val="single"/>
            </w:rPr>
          </w:rPrChange>
        </w:rPr>
      </w:pPr>
      <w:r w:rsidRPr="00AE4B49">
        <w:rPr>
          <w:rFonts w:asciiTheme="majorBidi" w:eastAsia="Calibri" w:hAnsiTheme="majorBidi" w:cstheme="majorBidi"/>
          <w:b/>
          <w:sz w:val="32"/>
          <w:szCs w:val="32"/>
          <w:u w:val="single"/>
          <w:rtl/>
          <w:rPrChange w:id="7914" w:author="yara ahmad" w:date="2021-04-18T08:34:00Z">
            <w:rPr>
              <w:rFonts w:ascii="Calibri" w:eastAsia="Calibri" w:hAnsi="Calibri" w:cs="Calibri"/>
              <w:b/>
              <w:sz w:val="32"/>
              <w:szCs w:val="32"/>
              <w:u w:val="single"/>
              <w:rtl/>
            </w:rPr>
          </w:rPrChange>
        </w:rPr>
        <w:t>תרחיש שימוש 8</w:t>
      </w:r>
    </w:p>
    <w:p w14:paraId="10053323" w14:textId="77777777" w:rsidR="001D6A98" w:rsidRPr="00AE4B49" w:rsidRDefault="001D6A98" w:rsidP="001D6A98">
      <w:pPr>
        <w:spacing w:before="240" w:after="240"/>
        <w:rPr>
          <w:rFonts w:asciiTheme="majorBidi" w:eastAsia="Calibri" w:hAnsiTheme="majorBidi" w:cstheme="majorBidi"/>
          <w:b/>
          <w:sz w:val="24"/>
          <w:szCs w:val="24"/>
          <w:rPrChange w:id="7915" w:author="yara ahmad" w:date="2021-04-18T08:34:00Z">
            <w:rPr>
              <w:rFonts w:ascii="Calibri" w:eastAsia="Calibri" w:hAnsi="Calibri" w:cs="Calibri"/>
              <w:b/>
              <w:sz w:val="24"/>
              <w:szCs w:val="24"/>
            </w:rPr>
          </w:rPrChange>
        </w:rPr>
      </w:pPr>
      <w:r w:rsidRPr="00AE4B49">
        <w:rPr>
          <w:rFonts w:asciiTheme="majorBidi" w:eastAsia="Calibri" w:hAnsiTheme="majorBidi" w:cstheme="majorBidi"/>
          <w:b/>
          <w:sz w:val="24"/>
          <w:szCs w:val="24"/>
          <w:u w:val="single"/>
          <w:rtl/>
          <w:rPrChange w:id="7916" w:author="yara ahmad" w:date="2021-04-18T08:34:00Z">
            <w:rPr>
              <w:rFonts w:ascii="Calibri" w:eastAsia="Calibri" w:hAnsi="Calibri" w:cs="Calibri"/>
              <w:b/>
              <w:sz w:val="24"/>
              <w:szCs w:val="24"/>
              <w:u w:val="single"/>
              <w:rtl/>
            </w:rPr>
          </w:rPrChange>
        </w:rPr>
        <w:t>שחקנים</w:t>
      </w:r>
      <w:r w:rsidRPr="00AE4B49">
        <w:rPr>
          <w:rFonts w:asciiTheme="majorBidi" w:eastAsia="Calibri" w:hAnsiTheme="majorBidi" w:cstheme="majorBidi"/>
          <w:b/>
          <w:sz w:val="24"/>
          <w:szCs w:val="24"/>
          <w:rtl/>
          <w:rPrChange w:id="7917" w:author="yara ahmad" w:date="2021-04-18T08:34:00Z">
            <w:rPr>
              <w:rFonts w:ascii="Calibri" w:eastAsia="Calibri" w:hAnsi="Calibri" w:cs="Calibri"/>
              <w:b/>
              <w:sz w:val="24"/>
              <w:szCs w:val="24"/>
              <w:rtl/>
            </w:rPr>
          </w:rPrChange>
        </w:rPr>
        <w:t>: מערכת אספקה, אחראי חנות.</w:t>
      </w:r>
    </w:p>
    <w:p w14:paraId="32878B8D" w14:textId="77777777" w:rsidR="001D6A98" w:rsidRPr="00AE4B49" w:rsidRDefault="001D6A98" w:rsidP="001D6A98">
      <w:pPr>
        <w:spacing w:before="240" w:after="240"/>
        <w:rPr>
          <w:rFonts w:asciiTheme="majorBidi" w:eastAsia="Calibri" w:hAnsiTheme="majorBidi" w:cstheme="majorBidi"/>
          <w:b/>
          <w:sz w:val="24"/>
          <w:szCs w:val="24"/>
          <w:rPrChange w:id="7918" w:author="yara ahmad" w:date="2021-04-18T08:34:00Z">
            <w:rPr>
              <w:rFonts w:ascii="Calibri" w:eastAsia="Calibri" w:hAnsi="Calibri" w:cs="Calibri"/>
              <w:b/>
              <w:sz w:val="24"/>
              <w:szCs w:val="24"/>
            </w:rPr>
          </w:rPrChange>
        </w:rPr>
      </w:pPr>
      <w:r w:rsidRPr="00AE4B49">
        <w:rPr>
          <w:rFonts w:asciiTheme="majorBidi" w:eastAsia="Calibri" w:hAnsiTheme="majorBidi" w:cstheme="majorBidi"/>
          <w:b/>
          <w:sz w:val="24"/>
          <w:szCs w:val="24"/>
          <w:u w:val="single"/>
          <w:rtl/>
          <w:rPrChange w:id="7919" w:author="yara ahmad" w:date="2021-04-18T08:34:00Z">
            <w:rPr>
              <w:rFonts w:ascii="Calibri" w:eastAsia="Calibri" w:hAnsi="Calibri" w:cs="Calibri"/>
              <w:b/>
              <w:sz w:val="24"/>
              <w:szCs w:val="24"/>
              <w:u w:val="single"/>
              <w:rtl/>
            </w:rPr>
          </w:rPrChange>
        </w:rPr>
        <w:t>תנאי קדם</w:t>
      </w:r>
      <w:r w:rsidRPr="00AE4B49">
        <w:rPr>
          <w:rFonts w:asciiTheme="majorBidi" w:eastAsia="Calibri" w:hAnsiTheme="majorBidi" w:cstheme="majorBidi"/>
          <w:b/>
          <w:sz w:val="24"/>
          <w:szCs w:val="24"/>
          <w:rtl/>
          <w:rPrChange w:id="7920" w:author="yara ahmad" w:date="2021-04-18T08:34:00Z">
            <w:rPr>
              <w:rFonts w:ascii="Calibri" w:eastAsia="Calibri" w:hAnsi="Calibri" w:cs="Calibri"/>
              <w:b/>
              <w:sz w:val="24"/>
              <w:szCs w:val="24"/>
              <w:rtl/>
            </w:rPr>
          </w:rPrChange>
        </w:rPr>
        <w:t xml:space="preserve"> -</w:t>
      </w:r>
    </w:p>
    <w:p w14:paraId="15015ECA" w14:textId="77777777" w:rsidR="001D6A98" w:rsidRPr="00AE4B49" w:rsidRDefault="001D6A98" w:rsidP="001D6A98">
      <w:pPr>
        <w:spacing w:before="240" w:after="240"/>
        <w:rPr>
          <w:rFonts w:asciiTheme="majorBidi" w:eastAsia="Calibri" w:hAnsiTheme="majorBidi" w:cstheme="majorBidi"/>
          <w:b/>
          <w:sz w:val="24"/>
          <w:szCs w:val="24"/>
          <w:rPrChange w:id="7921" w:author="yara ahmad" w:date="2021-04-18T08:34:00Z">
            <w:rPr>
              <w:rFonts w:ascii="Calibri" w:eastAsia="Calibri" w:hAnsi="Calibri" w:cs="Calibri"/>
              <w:b/>
              <w:sz w:val="24"/>
              <w:szCs w:val="24"/>
            </w:rPr>
          </w:rPrChange>
        </w:rPr>
      </w:pPr>
      <w:r w:rsidRPr="00AE4B49">
        <w:rPr>
          <w:rFonts w:asciiTheme="majorBidi" w:eastAsia="Calibri" w:hAnsiTheme="majorBidi" w:cstheme="majorBidi"/>
          <w:b/>
          <w:sz w:val="24"/>
          <w:szCs w:val="24"/>
          <w:rtl/>
          <w:rPrChange w:id="7922" w:author="yara ahmad" w:date="2021-04-18T08:34:00Z">
            <w:rPr>
              <w:rFonts w:ascii="Calibri" w:eastAsia="Calibri" w:hAnsi="Calibri" w:cs="Calibri"/>
              <w:b/>
              <w:sz w:val="24"/>
              <w:szCs w:val="24"/>
              <w:rtl/>
            </w:rPr>
          </w:rPrChange>
        </w:rPr>
        <w:t>1.</w:t>
      </w:r>
      <w:r w:rsidRPr="00AE4B49">
        <w:rPr>
          <w:rFonts w:asciiTheme="majorBidi" w:eastAsia="Calibri" w:hAnsiTheme="majorBidi" w:cstheme="majorBidi"/>
          <w:b/>
          <w:sz w:val="24"/>
          <w:szCs w:val="24"/>
          <w:rtl/>
          <w:rPrChange w:id="7923" w:author="yara ahmad" w:date="2021-04-18T08:34:00Z">
            <w:rPr>
              <w:rFonts w:ascii="Calibri" w:eastAsia="Calibri" w:hAnsi="Calibri" w:cs="Calibri"/>
              <w:b/>
              <w:sz w:val="24"/>
              <w:szCs w:val="24"/>
              <w:rtl/>
            </w:rPr>
          </w:rPrChange>
        </w:rPr>
        <w:tab/>
        <w:t xml:space="preserve"> הלקוח רשאי לקבל שירות ממערכת האספקה.</w:t>
      </w:r>
    </w:p>
    <w:p w14:paraId="709E388E" w14:textId="77777777" w:rsidR="001D6A98" w:rsidRPr="00AE4B49" w:rsidRDefault="001D6A98" w:rsidP="001D6A98">
      <w:pPr>
        <w:spacing w:before="240" w:after="240"/>
        <w:rPr>
          <w:rFonts w:asciiTheme="majorBidi" w:eastAsia="Calibri" w:hAnsiTheme="majorBidi" w:cstheme="majorBidi"/>
          <w:b/>
          <w:sz w:val="24"/>
          <w:szCs w:val="24"/>
          <w:u w:val="single"/>
          <w:rPrChange w:id="7924" w:author="yara ahmad" w:date="2021-04-18T08:34:00Z">
            <w:rPr>
              <w:rFonts w:ascii="Calibri" w:eastAsia="Calibri" w:hAnsi="Calibri" w:cs="Calibri"/>
              <w:b/>
              <w:sz w:val="24"/>
              <w:szCs w:val="24"/>
              <w:u w:val="single"/>
            </w:rPr>
          </w:rPrChange>
        </w:rPr>
      </w:pPr>
      <w:r w:rsidRPr="00AE4B49">
        <w:rPr>
          <w:rFonts w:asciiTheme="majorBidi" w:eastAsia="Calibri" w:hAnsiTheme="majorBidi" w:cstheme="majorBidi"/>
          <w:b/>
          <w:sz w:val="24"/>
          <w:szCs w:val="24"/>
          <w:u w:val="single"/>
          <w:rtl/>
          <w:rPrChange w:id="7925" w:author="yara ahmad" w:date="2021-04-18T08:34:00Z">
            <w:rPr>
              <w:rFonts w:ascii="Calibri" w:eastAsia="Calibri" w:hAnsi="Calibri" w:cs="Calibri"/>
              <w:b/>
              <w:sz w:val="24"/>
              <w:szCs w:val="24"/>
              <w:u w:val="single"/>
              <w:rtl/>
            </w:rPr>
          </w:rPrChange>
        </w:rPr>
        <w:t xml:space="preserve">תנאי סיום- </w:t>
      </w:r>
    </w:p>
    <w:p w14:paraId="00ECA33D" w14:textId="77777777" w:rsidR="001D6A98" w:rsidRPr="00AE4B49" w:rsidRDefault="001D6A98" w:rsidP="001D6A98">
      <w:pPr>
        <w:spacing w:before="240" w:after="240"/>
        <w:rPr>
          <w:rFonts w:asciiTheme="majorBidi" w:eastAsia="Calibri" w:hAnsiTheme="majorBidi" w:cstheme="majorBidi"/>
          <w:b/>
          <w:sz w:val="24"/>
          <w:szCs w:val="24"/>
          <w:rPrChange w:id="7926" w:author="yara ahmad" w:date="2021-04-18T08:34:00Z">
            <w:rPr>
              <w:rFonts w:ascii="Calibri" w:eastAsia="Calibri" w:hAnsi="Calibri" w:cs="Calibri"/>
              <w:b/>
              <w:sz w:val="24"/>
              <w:szCs w:val="24"/>
            </w:rPr>
          </w:rPrChange>
        </w:rPr>
      </w:pPr>
      <w:r w:rsidRPr="00AE4B49">
        <w:rPr>
          <w:rFonts w:asciiTheme="majorBidi" w:eastAsia="Calibri" w:hAnsiTheme="majorBidi" w:cstheme="majorBidi"/>
          <w:b/>
          <w:sz w:val="24"/>
          <w:szCs w:val="24"/>
          <w:rtl/>
          <w:rPrChange w:id="7927" w:author="yara ahmad" w:date="2021-04-18T08:34:00Z">
            <w:rPr>
              <w:rFonts w:ascii="Calibri" w:eastAsia="Calibri" w:hAnsi="Calibri" w:cs="Calibri"/>
              <w:b/>
              <w:sz w:val="24"/>
              <w:szCs w:val="24"/>
              <w:rtl/>
            </w:rPr>
          </w:rPrChange>
        </w:rPr>
        <w:t>1.</w:t>
      </w:r>
      <w:r w:rsidRPr="00AE4B49">
        <w:rPr>
          <w:rFonts w:asciiTheme="majorBidi" w:eastAsia="Calibri" w:hAnsiTheme="majorBidi" w:cstheme="majorBidi"/>
          <w:b/>
          <w:sz w:val="24"/>
          <w:szCs w:val="24"/>
          <w:rtl/>
          <w:rPrChange w:id="7928" w:author="yara ahmad" w:date="2021-04-18T08:34:00Z">
            <w:rPr>
              <w:rFonts w:ascii="Calibri" w:eastAsia="Calibri" w:hAnsi="Calibri" w:cs="Calibri"/>
              <w:b/>
              <w:sz w:val="24"/>
              <w:szCs w:val="24"/>
              <w:rtl/>
            </w:rPr>
          </w:rPrChange>
        </w:rPr>
        <w:tab/>
        <w:t>הבקשה שהתבקשה מהאספקה נקלטה במערכת וקבלת אישור שהבקשה התקבלה.</w:t>
      </w:r>
    </w:p>
    <w:p w14:paraId="113F142F" w14:textId="77777777" w:rsidR="001D6A98" w:rsidRPr="00AE4B49" w:rsidRDefault="001D6A98" w:rsidP="001D6A98">
      <w:pPr>
        <w:spacing w:before="240" w:after="240"/>
        <w:rPr>
          <w:rFonts w:asciiTheme="majorBidi" w:eastAsia="Calibri" w:hAnsiTheme="majorBidi" w:cstheme="majorBidi"/>
          <w:b/>
          <w:sz w:val="24"/>
          <w:szCs w:val="24"/>
          <w:rPrChange w:id="7929" w:author="yara ahmad" w:date="2021-04-18T08:34:00Z">
            <w:rPr>
              <w:rFonts w:ascii="Calibri" w:eastAsia="Calibri" w:hAnsi="Calibri" w:cs="Calibri"/>
              <w:b/>
              <w:sz w:val="24"/>
              <w:szCs w:val="24"/>
            </w:rPr>
          </w:rPrChange>
        </w:rPr>
      </w:pPr>
      <w:r w:rsidRPr="00AE4B49">
        <w:rPr>
          <w:rFonts w:asciiTheme="majorBidi" w:eastAsia="Calibri" w:hAnsiTheme="majorBidi" w:cstheme="majorBidi"/>
          <w:b/>
          <w:sz w:val="24"/>
          <w:szCs w:val="24"/>
          <w:u w:val="single"/>
          <w:rtl/>
          <w:rPrChange w:id="7930" w:author="yara ahmad" w:date="2021-04-18T08:34:00Z">
            <w:rPr>
              <w:rFonts w:ascii="Calibri" w:eastAsia="Calibri" w:hAnsi="Calibri" w:cs="Calibri"/>
              <w:b/>
              <w:sz w:val="24"/>
              <w:szCs w:val="24"/>
              <w:u w:val="single"/>
              <w:rtl/>
            </w:rPr>
          </w:rPrChange>
        </w:rPr>
        <w:t>פרמטרים</w:t>
      </w:r>
      <w:r w:rsidRPr="00AE4B49">
        <w:rPr>
          <w:rFonts w:asciiTheme="majorBidi" w:eastAsia="Calibri" w:hAnsiTheme="majorBidi" w:cstheme="majorBidi"/>
          <w:b/>
          <w:sz w:val="24"/>
          <w:szCs w:val="24"/>
          <w:rtl/>
          <w:rPrChange w:id="7931" w:author="yara ahmad" w:date="2021-04-18T08:34:00Z">
            <w:rPr>
              <w:rFonts w:ascii="Calibri" w:eastAsia="Calibri" w:hAnsi="Calibri" w:cs="Calibri"/>
              <w:b/>
              <w:sz w:val="24"/>
              <w:szCs w:val="24"/>
              <w:rtl/>
            </w:rPr>
          </w:rPrChange>
        </w:rPr>
        <w:t>: קוד משתמש, מזהה חנות, מזהה מוצר להזמנה</w:t>
      </w:r>
    </w:p>
    <w:p w14:paraId="3BF60B51" w14:textId="77777777" w:rsidR="001D6A98" w:rsidRPr="00AE4B49" w:rsidRDefault="001D6A98" w:rsidP="001D6A98">
      <w:pPr>
        <w:spacing w:before="240" w:after="240"/>
        <w:rPr>
          <w:rFonts w:asciiTheme="majorBidi" w:eastAsia="Calibri" w:hAnsiTheme="majorBidi" w:cstheme="majorBidi"/>
          <w:b/>
          <w:sz w:val="24"/>
          <w:szCs w:val="24"/>
          <w:u w:val="single"/>
          <w:rPrChange w:id="7932" w:author="yara ahmad" w:date="2021-04-18T08:34:00Z">
            <w:rPr>
              <w:rFonts w:ascii="Calibri" w:eastAsia="Calibri" w:hAnsi="Calibri" w:cs="Calibri"/>
              <w:b/>
              <w:sz w:val="24"/>
              <w:szCs w:val="24"/>
              <w:u w:val="single"/>
            </w:rPr>
          </w:rPrChange>
        </w:rPr>
      </w:pPr>
      <w:r w:rsidRPr="00AE4B49">
        <w:rPr>
          <w:rFonts w:asciiTheme="majorBidi" w:eastAsia="Calibri" w:hAnsiTheme="majorBidi" w:cstheme="majorBidi"/>
          <w:b/>
          <w:sz w:val="24"/>
          <w:szCs w:val="24"/>
          <w:u w:val="single"/>
          <w:rtl/>
          <w:rPrChange w:id="7933" w:author="yara ahmad" w:date="2021-04-18T08:34:00Z">
            <w:rPr>
              <w:rFonts w:ascii="Calibri" w:eastAsia="Calibri" w:hAnsi="Calibri" w:cs="Calibri"/>
              <w:b/>
              <w:sz w:val="24"/>
              <w:szCs w:val="24"/>
              <w:u w:val="single"/>
              <w:rtl/>
            </w:rPr>
          </w:rPrChange>
        </w:rPr>
        <w:t>תהליך התרחיש:</w:t>
      </w:r>
    </w:p>
    <w:p w14:paraId="691D0943" w14:textId="77777777" w:rsidR="001D6A98" w:rsidRPr="00AE4B49" w:rsidRDefault="001D6A98" w:rsidP="001D6A98">
      <w:pPr>
        <w:spacing w:before="240" w:after="240"/>
        <w:rPr>
          <w:rFonts w:asciiTheme="majorBidi" w:eastAsia="Calibri" w:hAnsiTheme="majorBidi" w:cstheme="majorBidi"/>
          <w:b/>
          <w:sz w:val="24"/>
          <w:szCs w:val="24"/>
          <w:rPrChange w:id="7934" w:author="yara ahmad" w:date="2021-04-18T08:34:00Z">
            <w:rPr>
              <w:rFonts w:ascii="Calibri" w:eastAsia="Calibri" w:hAnsi="Calibri" w:cs="Calibri"/>
              <w:b/>
              <w:sz w:val="24"/>
              <w:szCs w:val="24"/>
            </w:rPr>
          </w:rPrChange>
        </w:rPr>
      </w:pPr>
      <w:r w:rsidRPr="00AE4B49">
        <w:rPr>
          <w:rFonts w:asciiTheme="majorBidi" w:eastAsia="Calibri" w:hAnsiTheme="majorBidi" w:cstheme="majorBidi"/>
          <w:b/>
          <w:sz w:val="24"/>
          <w:szCs w:val="24"/>
          <w:rtl/>
          <w:rPrChange w:id="7935" w:author="yara ahmad" w:date="2021-04-18T08:34:00Z">
            <w:rPr>
              <w:rFonts w:ascii="Calibri" w:eastAsia="Calibri" w:hAnsi="Calibri" w:cs="Calibri"/>
              <w:b/>
              <w:sz w:val="24"/>
              <w:szCs w:val="24"/>
              <w:rtl/>
            </w:rPr>
          </w:rPrChange>
        </w:rPr>
        <w:t>1.</w:t>
      </w:r>
      <w:r w:rsidRPr="00AE4B49">
        <w:rPr>
          <w:rFonts w:asciiTheme="majorBidi" w:eastAsia="Calibri" w:hAnsiTheme="majorBidi" w:cstheme="majorBidi"/>
          <w:b/>
          <w:sz w:val="24"/>
          <w:szCs w:val="24"/>
          <w:rtl/>
          <w:rPrChange w:id="7936" w:author="yara ahmad" w:date="2021-04-18T08:34:00Z">
            <w:rPr>
              <w:rFonts w:ascii="Calibri" w:eastAsia="Calibri" w:hAnsi="Calibri" w:cs="Calibri"/>
              <w:b/>
              <w:sz w:val="24"/>
              <w:szCs w:val="24"/>
              <w:rtl/>
            </w:rPr>
          </w:rPrChange>
        </w:rPr>
        <w:tab/>
        <w:t>אחראי חנות: מבקש לבצע פעולה המשתמשת במערכת האספקה</w:t>
      </w:r>
    </w:p>
    <w:p w14:paraId="19F947FA" w14:textId="77777777" w:rsidR="001D6A98" w:rsidRPr="00AE4B49" w:rsidRDefault="001D6A98" w:rsidP="001D6A98">
      <w:pPr>
        <w:spacing w:before="240" w:after="240"/>
        <w:rPr>
          <w:rFonts w:asciiTheme="majorBidi" w:eastAsia="Calibri" w:hAnsiTheme="majorBidi" w:cstheme="majorBidi"/>
          <w:b/>
          <w:sz w:val="24"/>
          <w:szCs w:val="24"/>
          <w:rPrChange w:id="7937" w:author="yara ahmad" w:date="2021-04-18T08:34:00Z">
            <w:rPr>
              <w:rFonts w:ascii="Calibri" w:eastAsia="Calibri" w:hAnsi="Calibri" w:cs="Calibri"/>
              <w:b/>
              <w:sz w:val="24"/>
              <w:szCs w:val="24"/>
            </w:rPr>
          </w:rPrChange>
        </w:rPr>
      </w:pPr>
      <w:r w:rsidRPr="00AE4B49">
        <w:rPr>
          <w:rFonts w:asciiTheme="majorBidi" w:eastAsia="Calibri" w:hAnsiTheme="majorBidi" w:cstheme="majorBidi"/>
          <w:b/>
          <w:sz w:val="24"/>
          <w:szCs w:val="24"/>
          <w:rtl/>
          <w:rPrChange w:id="7938" w:author="yara ahmad" w:date="2021-04-18T08:34:00Z">
            <w:rPr>
              <w:rFonts w:ascii="Calibri" w:eastAsia="Calibri" w:hAnsi="Calibri" w:cs="Calibri"/>
              <w:b/>
              <w:sz w:val="24"/>
              <w:szCs w:val="24"/>
              <w:rtl/>
            </w:rPr>
          </w:rPrChange>
        </w:rPr>
        <w:lastRenderedPageBreak/>
        <w:t>2.</w:t>
      </w:r>
      <w:r w:rsidRPr="00AE4B49">
        <w:rPr>
          <w:rFonts w:asciiTheme="majorBidi" w:eastAsia="Calibri" w:hAnsiTheme="majorBidi" w:cstheme="majorBidi"/>
          <w:b/>
          <w:sz w:val="24"/>
          <w:szCs w:val="24"/>
          <w:rtl/>
          <w:rPrChange w:id="7939" w:author="yara ahmad" w:date="2021-04-18T08:34:00Z">
            <w:rPr>
              <w:rFonts w:ascii="Calibri" w:eastAsia="Calibri" w:hAnsi="Calibri" w:cs="Calibri"/>
              <w:b/>
              <w:sz w:val="24"/>
              <w:szCs w:val="24"/>
              <w:rtl/>
            </w:rPr>
          </w:rPrChange>
        </w:rPr>
        <w:tab/>
        <w:t>מערכת: מוודאת שיש את ההרשאות הנחוצות לשליחת הבקשה</w:t>
      </w:r>
    </w:p>
    <w:p w14:paraId="0B4B063C" w14:textId="77777777" w:rsidR="001D6A98" w:rsidRPr="00AE4B49" w:rsidRDefault="001D6A98" w:rsidP="001D6A98">
      <w:pPr>
        <w:spacing w:before="240" w:after="240"/>
        <w:rPr>
          <w:rFonts w:asciiTheme="majorBidi" w:eastAsia="Calibri" w:hAnsiTheme="majorBidi" w:cstheme="majorBidi"/>
          <w:b/>
          <w:sz w:val="24"/>
          <w:szCs w:val="24"/>
          <w:rPrChange w:id="7940" w:author="yara ahmad" w:date="2021-04-18T08:34:00Z">
            <w:rPr>
              <w:rFonts w:ascii="Calibri" w:eastAsia="Calibri" w:hAnsi="Calibri" w:cs="Calibri"/>
              <w:b/>
              <w:sz w:val="24"/>
              <w:szCs w:val="24"/>
            </w:rPr>
          </w:rPrChange>
        </w:rPr>
      </w:pPr>
      <w:r w:rsidRPr="00AE4B49">
        <w:rPr>
          <w:rFonts w:asciiTheme="majorBidi" w:eastAsia="Calibri" w:hAnsiTheme="majorBidi" w:cstheme="majorBidi"/>
          <w:b/>
          <w:sz w:val="24"/>
          <w:szCs w:val="24"/>
          <w:rtl/>
          <w:rPrChange w:id="7941" w:author="yara ahmad" w:date="2021-04-18T08:34:00Z">
            <w:rPr>
              <w:rFonts w:ascii="Calibri" w:eastAsia="Calibri" w:hAnsi="Calibri" w:cs="Calibri"/>
              <w:b/>
              <w:sz w:val="24"/>
              <w:szCs w:val="24"/>
              <w:rtl/>
            </w:rPr>
          </w:rPrChange>
        </w:rPr>
        <w:t>3.</w:t>
      </w:r>
      <w:r w:rsidRPr="00AE4B49">
        <w:rPr>
          <w:rFonts w:asciiTheme="majorBidi" w:eastAsia="Calibri" w:hAnsiTheme="majorBidi" w:cstheme="majorBidi"/>
          <w:b/>
          <w:sz w:val="24"/>
          <w:szCs w:val="24"/>
          <w:rtl/>
          <w:rPrChange w:id="7942" w:author="yara ahmad" w:date="2021-04-18T08:34:00Z">
            <w:rPr>
              <w:rFonts w:ascii="Calibri" w:eastAsia="Calibri" w:hAnsi="Calibri" w:cs="Calibri"/>
              <w:b/>
              <w:sz w:val="24"/>
              <w:szCs w:val="24"/>
              <w:rtl/>
            </w:rPr>
          </w:rPrChange>
        </w:rPr>
        <w:tab/>
        <w:t xml:space="preserve">מערכת: במידה וכן , שולחת את הבקשה למערכת האספקה </w:t>
      </w:r>
    </w:p>
    <w:p w14:paraId="583AD90D" w14:textId="77777777" w:rsidR="001D6A98" w:rsidRPr="00AE4B49" w:rsidRDefault="001D6A98" w:rsidP="001D6A98">
      <w:pPr>
        <w:spacing w:before="240" w:after="240"/>
        <w:rPr>
          <w:rFonts w:asciiTheme="majorBidi" w:eastAsia="Calibri" w:hAnsiTheme="majorBidi" w:cstheme="majorBidi"/>
          <w:b/>
          <w:sz w:val="24"/>
          <w:szCs w:val="24"/>
          <w:rPrChange w:id="7943" w:author="yara ahmad" w:date="2021-04-18T08:34:00Z">
            <w:rPr>
              <w:rFonts w:ascii="Calibri" w:eastAsia="Calibri" w:hAnsi="Calibri" w:cs="Calibri"/>
              <w:b/>
              <w:sz w:val="24"/>
              <w:szCs w:val="24"/>
            </w:rPr>
          </w:rPrChange>
        </w:rPr>
      </w:pPr>
      <w:r w:rsidRPr="00AE4B49">
        <w:rPr>
          <w:rFonts w:asciiTheme="majorBidi" w:eastAsia="Calibri" w:hAnsiTheme="majorBidi" w:cstheme="majorBidi"/>
          <w:b/>
          <w:sz w:val="24"/>
          <w:szCs w:val="24"/>
          <w:rtl/>
          <w:rPrChange w:id="7944" w:author="yara ahmad" w:date="2021-04-18T08:34:00Z">
            <w:rPr>
              <w:rFonts w:ascii="Calibri" w:eastAsia="Calibri" w:hAnsi="Calibri" w:cs="Calibri"/>
              <w:b/>
              <w:sz w:val="24"/>
              <w:szCs w:val="24"/>
              <w:rtl/>
            </w:rPr>
          </w:rPrChange>
        </w:rPr>
        <w:t>4.</w:t>
      </w:r>
      <w:r w:rsidRPr="00AE4B49">
        <w:rPr>
          <w:rFonts w:asciiTheme="majorBidi" w:eastAsia="Calibri" w:hAnsiTheme="majorBidi" w:cstheme="majorBidi"/>
          <w:b/>
          <w:sz w:val="24"/>
          <w:szCs w:val="24"/>
          <w:rtl/>
          <w:rPrChange w:id="7945" w:author="yara ahmad" w:date="2021-04-18T08:34:00Z">
            <w:rPr>
              <w:rFonts w:ascii="Calibri" w:eastAsia="Calibri" w:hAnsi="Calibri" w:cs="Calibri"/>
              <w:b/>
              <w:sz w:val="24"/>
              <w:szCs w:val="24"/>
              <w:rtl/>
            </w:rPr>
          </w:rPrChange>
        </w:rPr>
        <w:tab/>
        <w:t>מערכת אספקה : מחזיקה את אישור ביצוע הבקשה בהצלחה או מחזירה הודעת שגיאה.</w:t>
      </w:r>
    </w:p>
    <w:p w14:paraId="64A5BCD5" w14:textId="1E102C45" w:rsidR="001D6A98" w:rsidRPr="00AE4B49" w:rsidRDefault="001D6A98" w:rsidP="001D6A98">
      <w:pPr>
        <w:spacing w:before="240" w:after="240"/>
        <w:rPr>
          <w:rFonts w:asciiTheme="majorBidi" w:eastAsia="Calibri" w:hAnsiTheme="majorBidi" w:cstheme="majorBidi"/>
          <w:sz w:val="28"/>
          <w:szCs w:val="28"/>
          <w:rPrChange w:id="7946" w:author="yara ahmad" w:date="2021-04-18T08:34:00Z">
            <w:rPr>
              <w:rFonts w:ascii="Calibri" w:eastAsia="Calibri" w:hAnsi="Calibri" w:cs="Calibri"/>
              <w:sz w:val="28"/>
              <w:szCs w:val="28"/>
            </w:rPr>
          </w:rPrChange>
        </w:rPr>
      </w:pPr>
      <w:r w:rsidRPr="00AE4B49">
        <w:rPr>
          <w:rFonts w:asciiTheme="majorBidi" w:eastAsia="Calibri" w:hAnsiTheme="majorBidi" w:cstheme="majorBidi"/>
          <w:b/>
          <w:sz w:val="24"/>
          <w:szCs w:val="24"/>
          <w:rtl/>
          <w:rPrChange w:id="7947" w:author="yara ahmad" w:date="2021-04-18T08:34:00Z">
            <w:rPr>
              <w:rFonts w:ascii="Calibri" w:eastAsia="Calibri" w:hAnsi="Calibri" w:cs="Calibri"/>
              <w:b/>
              <w:sz w:val="24"/>
              <w:szCs w:val="24"/>
              <w:rtl/>
            </w:rPr>
          </w:rPrChange>
        </w:rPr>
        <w:t>5.</w:t>
      </w:r>
      <w:r w:rsidRPr="00AE4B49">
        <w:rPr>
          <w:rFonts w:asciiTheme="majorBidi" w:eastAsia="Calibri" w:hAnsiTheme="majorBidi" w:cstheme="majorBidi"/>
          <w:b/>
          <w:sz w:val="24"/>
          <w:szCs w:val="24"/>
          <w:rtl/>
          <w:rPrChange w:id="7948" w:author="yara ahmad" w:date="2021-04-18T08:34:00Z">
            <w:rPr>
              <w:rFonts w:ascii="Calibri" w:eastAsia="Calibri" w:hAnsi="Calibri" w:cs="Calibri"/>
              <w:b/>
              <w:sz w:val="24"/>
              <w:szCs w:val="24"/>
              <w:rtl/>
            </w:rPr>
          </w:rPrChange>
        </w:rPr>
        <w:tab/>
        <w:t>מערכת: מחזירה את מצב הבקשה (קבלה או דחייה (כי לא היו הרשאות מתאימות)).</w:t>
      </w:r>
    </w:p>
    <w:p w14:paraId="4AB64723" w14:textId="61892EBE" w:rsidR="001D6A98" w:rsidRPr="00AE4B49" w:rsidRDefault="00950D67" w:rsidP="001D6A98">
      <w:pPr>
        <w:pStyle w:val="Heading1"/>
        <w:bidi/>
        <w:spacing w:before="240" w:after="240"/>
        <w:rPr>
          <w:rFonts w:asciiTheme="majorBidi" w:eastAsia="Calibri" w:hAnsiTheme="majorBidi" w:cstheme="majorBidi"/>
          <w:b/>
          <w:u w:val="single"/>
          <w:rPrChange w:id="7949" w:author="yara ahmad" w:date="2021-04-18T08:34:00Z">
            <w:rPr>
              <w:rFonts w:ascii="Calibri" w:eastAsia="Calibri" w:hAnsi="Calibri" w:cs="Calibri"/>
              <w:b/>
              <w:u w:val="single"/>
            </w:rPr>
          </w:rPrChange>
        </w:rPr>
      </w:pPr>
      <w:bookmarkStart w:id="7950" w:name="_bcku6ankab2g"/>
      <w:bookmarkStart w:id="7951" w:name="_qwjj0ubek08h"/>
      <w:bookmarkEnd w:id="7950"/>
      <w:bookmarkEnd w:id="7951"/>
      <w:r w:rsidRPr="00AE4B49">
        <w:rPr>
          <w:rFonts w:asciiTheme="majorBidi" w:eastAsia="Calibri" w:hAnsiTheme="majorBidi" w:cstheme="majorBidi"/>
          <w:b/>
          <w:noProof/>
          <w:u w:val="single"/>
          <w:lang w:val="en-US" w:bidi="he-IL"/>
          <w:rPrChange w:id="7952" w:author="yara ahmad" w:date="2021-04-18T08:34:00Z">
            <w:rPr>
              <w:rFonts w:ascii="Calibri" w:eastAsia="Calibri" w:hAnsi="Calibri" w:cs="Calibri"/>
              <w:b/>
              <w:noProof/>
              <w:u w:val="single"/>
              <w:lang w:val="en-US" w:bidi="he-IL"/>
            </w:rPr>
          </w:rPrChange>
        </w:rPr>
        <w:drawing>
          <wp:inline distT="0" distB="0" distL="0" distR="0" wp14:anchorId="66D30FD4" wp14:editId="1AFD4432">
            <wp:extent cx="5731510" cy="3246120"/>
            <wp:effectExtent l="0" t="0" r="2540" b="0"/>
            <wp:docPr id="17" name="Picture 1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upplier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4D5E7" w14:textId="42CCB3B9" w:rsidR="35E5FFB9" w:rsidRDefault="35E5FFB9" w:rsidP="29848E68">
      <w:pPr>
        <w:rPr>
          <w:ins w:id="7953" w:author="yara ahmad" w:date="2021-04-18T08:39:00Z"/>
          <w:rFonts w:asciiTheme="majorBidi" w:hAnsiTheme="majorBidi" w:cstheme="majorBidi"/>
          <w:highlight w:val="yellow"/>
          <w:rtl/>
        </w:rPr>
      </w:pPr>
      <w:bookmarkStart w:id="7954" w:name="_jlh1wc6fesi"/>
      <w:bookmarkStart w:id="7955" w:name="_13rixyvybmuh"/>
      <w:bookmarkStart w:id="7956" w:name="_czbmfvawbpi5"/>
      <w:bookmarkStart w:id="7957" w:name="_8w37twsrla10"/>
      <w:bookmarkStart w:id="7958" w:name="_v8fa83qqoreg"/>
      <w:bookmarkStart w:id="7959" w:name="_esbd5h9rauqc"/>
      <w:bookmarkEnd w:id="7954"/>
      <w:bookmarkEnd w:id="7955"/>
      <w:bookmarkEnd w:id="7956"/>
      <w:bookmarkEnd w:id="7957"/>
      <w:bookmarkEnd w:id="7958"/>
      <w:bookmarkEnd w:id="7959"/>
    </w:p>
    <w:p w14:paraId="421793AD" w14:textId="77777777" w:rsidR="008D79C5" w:rsidRPr="00AE4B49" w:rsidRDefault="008D79C5" w:rsidP="29848E68">
      <w:pPr>
        <w:rPr>
          <w:ins w:id="7960" w:author="shadi obeed" w:date="2021-04-18T00:11:00Z"/>
          <w:rFonts w:asciiTheme="majorBidi" w:hAnsiTheme="majorBidi" w:cstheme="majorBidi"/>
          <w:highlight w:val="yellow"/>
          <w:rtl/>
          <w:rPrChange w:id="7961" w:author="yara ahmad" w:date="2021-04-18T08:34:00Z">
            <w:rPr>
              <w:ins w:id="7962" w:author="shadi obeed" w:date="2021-04-18T00:11:00Z"/>
              <w:highlight w:val="yellow"/>
              <w:rtl/>
            </w:rPr>
          </w:rPrChange>
        </w:rPr>
      </w:pPr>
    </w:p>
    <w:p w14:paraId="3C1BF373" w14:textId="175752BB" w:rsidR="00A31C77" w:rsidRPr="00AE4B49" w:rsidRDefault="00A31C77" w:rsidP="29848E68">
      <w:pPr>
        <w:rPr>
          <w:ins w:id="7963" w:author="shadi obeed" w:date="2021-04-18T00:11:00Z"/>
          <w:rFonts w:asciiTheme="majorBidi" w:hAnsiTheme="majorBidi" w:cstheme="majorBidi"/>
          <w:highlight w:val="yellow"/>
          <w:rtl/>
          <w:rPrChange w:id="7964" w:author="yara ahmad" w:date="2021-04-18T08:34:00Z">
            <w:rPr>
              <w:ins w:id="7965" w:author="shadi obeed" w:date="2021-04-18T00:11:00Z"/>
              <w:highlight w:val="yellow"/>
              <w:rtl/>
            </w:rPr>
          </w:rPrChange>
        </w:rPr>
      </w:pPr>
    </w:p>
    <w:p w14:paraId="0C0D7C25" w14:textId="7C4ED216" w:rsidR="00A31C77" w:rsidRPr="00AE4B49" w:rsidRDefault="00A31C77" w:rsidP="29848E68">
      <w:pPr>
        <w:rPr>
          <w:ins w:id="7966" w:author="shadi obeed" w:date="2021-04-18T00:16:00Z"/>
          <w:rFonts w:asciiTheme="majorBidi" w:hAnsiTheme="majorBidi" w:cstheme="majorBidi"/>
          <w:rtl/>
          <w:rPrChange w:id="7967" w:author="yara ahmad" w:date="2021-04-18T08:34:00Z">
            <w:rPr>
              <w:ins w:id="7968" w:author="shadi obeed" w:date="2021-04-18T00:16:00Z"/>
              <w:highlight w:val="yellow"/>
              <w:rtl/>
            </w:rPr>
          </w:rPrChange>
        </w:rPr>
      </w:pPr>
      <w:ins w:id="7969" w:author="shadi obeed" w:date="2021-04-18T00:16:00Z">
        <w:r w:rsidRPr="00AE4B49">
          <w:rPr>
            <w:rFonts w:asciiTheme="majorBidi" w:hAnsiTheme="majorBidi" w:cstheme="majorBidi" w:hint="cs"/>
            <w:rtl/>
            <w:rPrChange w:id="7970" w:author="yara ahmad" w:date="2021-04-18T08:34:00Z">
              <w:rPr>
                <w:rFonts w:hint="cs"/>
                <w:highlight w:val="yellow"/>
                <w:rtl/>
              </w:rPr>
            </w:rPrChange>
          </w:rPr>
          <w:t>מודל</w:t>
        </w:r>
        <w:r w:rsidRPr="00AE4B49">
          <w:rPr>
            <w:rFonts w:asciiTheme="majorBidi" w:hAnsiTheme="majorBidi" w:cstheme="majorBidi"/>
            <w:rtl/>
            <w:rPrChange w:id="7971" w:author="yara ahmad" w:date="2021-04-18T08:34:00Z">
              <w:rPr>
                <w:highlight w:val="yellow"/>
                <w:rtl/>
              </w:rPr>
            </w:rPrChange>
          </w:rPr>
          <w:t xml:space="preserve"> </w:t>
        </w:r>
        <w:r w:rsidRPr="00AE4B49">
          <w:rPr>
            <w:rFonts w:asciiTheme="majorBidi" w:hAnsiTheme="majorBidi" w:cstheme="majorBidi"/>
            <w:rPrChange w:id="7972" w:author="yara ahmad" w:date="2021-04-18T08:34:00Z">
              <w:rPr>
                <w:highlight w:val="yellow"/>
              </w:rPr>
            </w:rPrChange>
          </w:rPr>
          <w:t>SC</w:t>
        </w:r>
        <w:r w:rsidRPr="00AE4B49">
          <w:rPr>
            <w:rFonts w:asciiTheme="majorBidi" w:hAnsiTheme="majorBidi" w:cstheme="majorBidi"/>
            <w:rtl/>
            <w:rPrChange w:id="7973" w:author="yara ahmad" w:date="2021-04-18T08:34:00Z">
              <w:rPr>
                <w:highlight w:val="yellow"/>
                <w:rtl/>
              </w:rPr>
            </w:rPrChange>
          </w:rPr>
          <w:t>:</w:t>
        </w:r>
      </w:ins>
    </w:p>
    <w:p w14:paraId="51E77490" w14:textId="4DF08D88" w:rsidR="00A31C77" w:rsidRPr="00AE4B49" w:rsidRDefault="00A31C77">
      <w:pPr>
        <w:rPr>
          <w:rFonts w:asciiTheme="majorBidi" w:hAnsiTheme="majorBidi" w:cstheme="majorBidi"/>
          <w:highlight w:val="yellow"/>
          <w:rtl/>
          <w:rPrChange w:id="7974" w:author="yara ahmad" w:date="2021-04-18T08:34:00Z">
            <w:rPr>
              <w:highlight w:val="yellow"/>
              <w:rtl/>
            </w:rPr>
          </w:rPrChange>
        </w:rPr>
        <w:pPrChange w:id="7975" w:author="shadi obeed" w:date="2021-04-18T00:18:00Z">
          <w:pPr/>
        </w:pPrChange>
      </w:pPr>
      <w:ins w:id="7976" w:author="shadi obeed" w:date="2021-04-18T00:17:00Z">
        <w:r w:rsidRPr="00AE4B49">
          <w:rPr>
            <w:rFonts w:asciiTheme="majorBidi" w:hAnsiTheme="majorBidi" w:cstheme="majorBidi"/>
            <w:noProof/>
            <w:rPrChange w:id="7977" w:author="yara ahmad" w:date="2021-04-18T08:34:00Z">
              <w:rPr>
                <w:noProof/>
              </w:rPr>
            </w:rPrChange>
          </w:rPr>
          <w:lastRenderedPageBreak/>
          <w:drawing>
            <wp:anchor distT="0" distB="0" distL="114300" distR="114300" simplePos="0" relativeHeight="251700224" behindDoc="0" locked="0" layoutInCell="1" allowOverlap="1" wp14:anchorId="339F1CCA" wp14:editId="0C1D1E88">
              <wp:simplePos x="0" y="0"/>
              <wp:positionH relativeFrom="page">
                <wp:posOffset>21590</wp:posOffset>
              </wp:positionH>
              <wp:positionV relativeFrom="paragraph">
                <wp:posOffset>5125720</wp:posOffset>
              </wp:positionV>
              <wp:extent cx="6650990" cy="3067050"/>
              <wp:effectExtent l="0" t="0" r="0" b="0"/>
              <wp:wrapSquare wrapText="bothSides"/>
              <wp:docPr id="14" name="Picture 2" descr="Diagram&#10;&#10;Description automatically generated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2" name="Picture 2" descr="Diagram&#10;&#10;Description automatically generated"/>
                      <pic:cNvPicPr/>
                    </pic:nvPicPr>
                    <pic:blipFill>
                      <a:blip r:embed="rId46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650990" cy="306705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w:r>
      </w:ins>
      <w:ins w:id="7978" w:author="shadi obeed" w:date="2021-04-18T00:16:00Z">
        <w:r w:rsidRPr="00AE4B49">
          <w:rPr>
            <w:rFonts w:asciiTheme="majorBidi" w:hAnsiTheme="majorBidi" w:cstheme="majorBidi"/>
            <w:noProof/>
            <w:rPrChange w:id="7979" w:author="yara ahmad" w:date="2021-04-18T08:34:00Z">
              <w:rPr>
                <w:noProof/>
              </w:rPr>
            </w:rPrChange>
          </w:rPr>
          <w:drawing>
            <wp:anchor distT="0" distB="0" distL="114300" distR="114300" simplePos="0" relativeHeight="251698176" behindDoc="0" locked="0" layoutInCell="1" allowOverlap="1" wp14:anchorId="25AF1408" wp14:editId="7BD01D8C">
              <wp:simplePos x="0" y="0"/>
              <wp:positionH relativeFrom="page">
                <wp:align>left</wp:align>
              </wp:positionH>
              <wp:positionV relativeFrom="paragraph">
                <wp:posOffset>277495</wp:posOffset>
              </wp:positionV>
              <wp:extent cx="7278093" cy="3638550"/>
              <wp:effectExtent l="0" t="0" r="0" b="0"/>
              <wp:wrapSquare wrapText="bothSides"/>
              <wp:docPr id="13" name="Picture 1" descr="Diagram&#10;&#10;Description automatically generated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Picture 1" descr="Diagram&#10;&#10;Description automatically generated"/>
                      <pic:cNvPicPr/>
                    </pic:nvPicPr>
                    <pic:blipFill>
                      <a:blip r:embed="rId47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7278093" cy="363855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w:r>
      </w:ins>
    </w:p>
    <w:sectPr w:rsidR="00A31C77" w:rsidRPr="00AE4B49">
      <w:headerReference w:type="default" r:id="rId48"/>
      <w:footerReference w:type="default" r:id="rId49"/>
      <w:pgSz w:w="11906" w:h="16838"/>
      <w:pgMar w:top="1440" w:right="1440" w:bottom="1440" w:left="1440" w:header="720" w:footer="720" w:gutter="0"/>
      <w:cols w:space="720"/>
      <w:bidi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CD8ADD1" w14:textId="77777777" w:rsidR="000009D4" w:rsidRDefault="000009D4">
      <w:pPr>
        <w:spacing w:after="0" w:line="240" w:lineRule="auto"/>
      </w:pPr>
      <w:r>
        <w:separator/>
      </w:r>
    </w:p>
  </w:endnote>
  <w:endnote w:type="continuationSeparator" w:id="0">
    <w:p w14:paraId="0E5E8C41" w14:textId="77777777" w:rsidR="000009D4" w:rsidRDefault="000009D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Symbol">
    <w:panose1 w:val="05050102010706020507"/>
    <w:charset w:val="4D"/>
    <w:family w:val="decorative"/>
    <w:pitch w:val="variable"/>
    <w:sig w:usb0="00000003" w:usb1="10000000" w:usb2="00000000" w:usb3="00000000" w:csb0="80000001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bidiVisual/>
      <w:tblW w:w="0" w:type="auto"/>
      <w:tblLayout w:type="fixed"/>
      <w:tblLook w:val="06A0" w:firstRow="1" w:lastRow="0" w:firstColumn="1" w:lastColumn="0" w:noHBand="1" w:noVBand="1"/>
    </w:tblPr>
    <w:tblGrid>
      <w:gridCol w:w="3005"/>
      <w:gridCol w:w="3005"/>
      <w:gridCol w:w="3005"/>
    </w:tblGrid>
    <w:tr w:rsidR="00742665" w14:paraId="7DE42C85" w14:textId="77777777" w:rsidTr="7219525F">
      <w:tc>
        <w:tcPr>
          <w:tcW w:w="3005" w:type="dxa"/>
        </w:tcPr>
        <w:p w14:paraId="0D4C4357" w14:textId="33AF6B86" w:rsidR="00742665" w:rsidRDefault="00742665" w:rsidP="7219525F">
          <w:pPr>
            <w:pStyle w:val="Header"/>
            <w:ind w:left="-115"/>
          </w:pPr>
        </w:p>
      </w:tc>
      <w:tc>
        <w:tcPr>
          <w:tcW w:w="3005" w:type="dxa"/>
        </w:tcPr>
        <w:p w14:paraId="51B6EB5B" w14:textId="23E8797C" w:rsidR="00742665" w:rsidRDefault="00742665" w:rsidP="7219525F">
          <w:pPr>
            <w:pStyle w:val="Header"/>
            <w:jc w:val="center"/>
          </w:pPr>
        </w:p>
      </w:tc>
      <w:tc>
        <w:tcPr>
          <w:tcW w:w="3005" w:type="dxa"/>
        </w:tcPr>
        <w:p w14:paraId="53DCD012" w14:textId="36E40B38" w:rsidR="00742665" w:rsidRDefault="00742665" w:rsidP="7219525F">
          <w:pPr>
            <w:pStyle w:val="Header"/>
            <w:ind w:right="-115"/>
            <w:jc w:val="right"/>
          </w:pPr>
        </w:p>
      </w:tc>
    </w:tr>
  </w:tbl>
  <w:p w14:paraId="3E1432A1" w14:textId="447C9044" w:rsidR="00742665" w:rsidRDefault="00742665" w:rsidP="7219525F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C04BDB2" w14:textId="77777777" w:rsidR="000009D4" w:rsidRDefault="000009D4">
      <w:pPr>
        <w:spacing w:after="0" w:line="240" w:lineRule="auto"/>
      </w:pPr>
      <w:r>
        <w:separator/>
      </w:r>
    </w:p>
  </w:footnote>
  <w:footnote w:type="continuationSeparator" w:id="0">
    <w:p w14:paraId="75C9FA40" w14:textId="77777777" w:rsidR="000009D4" w:rsidRDefault="000009D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bidiVisual/>
      <w:tblW w:w="0" w:type="auto"/>
      <w:tblLayout w:type="fixed"/>
      <w:tblLook w:val="06A0" w:firstRow="1" w:lastRow="0" w:firstColumn="1" w:lastColumn="0" w:noHBand="1" w:noVBand="1"/>
    </w:tblPr>
    <w:tblGrid>
      <w:gridCol w:w="3005"/>
      <w:gridCol w:w="3005"/>
      <w:gridCol w:w="3005"/>
    </w:tblGrid>
    <w:tr w:rsidR="00742665" w14:paraId="74CEDBC4" w14:textId="77777777" w:rsidTr="7219525F">
      <w:tc>
        <w:tcPr>
          <w:tcW w:w="3005" w:type="dxa"/>
        </w:tcPr>
        <w:p w14:paraId="73EFC5BE" w14:textId="24FE7A48" w:rsidR="00742665" w:rsidRDefault="00742665" w:rsidP="7219525F">
          <w:pPr>
            <w:pStyle w:val="Header"/>
            <w:ind w:left="-115"/>
          </w:pPr>
        </w:p>
      </w:tc>
      <w:tc>
        <w:tcPr>
          <w:tcW w:w="3005" w:type="dxa"/>
        </w:tcPr>
        <w:p w14:paraId="130A76BF" w14:textId="08DE6CE7" w:rsidR="00742665" w:rsidRDefault="00742665" w:rsidP="7219525F">
          <w:pPr>
            <w:pStyle w:val="Header"/>
            <w:jc w:val="center"/>
          </w:pPr>
        </w:p>
      </w:tc>
      <w:tc>
        <w:tcPr>
          <w:tcW w:w="3005" w:type="dxa"/>
        </w:tcPr>
        <w:p w14:paraId="3F534B2F" w14:textId="0E965323" w:rsidR="00742665" w:rsidRDefault="00742665" w:rsidP="7219525F">
          <w:pPr>
            <w:pStyle w:val="Header"/>
            <w:ind w:right="-115"/>
            <w:jc w:val="right"/>
          </w:pPr>
        </w:p>
      </w:tc>
    </w:tr>
  </w:tbl>
  <w:p w14:paraId="7B5E1269" w14:textId="64B85ABD" w:rsidR="00742665" w:rsidRDefault="00742665" w:rsidP="7219525F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1DC70F3"/>
    <w:multiLevelType w:val="hybridMultilevel"/>
    <w:tmpl w:val="CECCF0C2"/>
    <w:lvl w:ilvl="0" w:tplc="F6ACC6BA">
      <w:start w:val="1"/>
      <w:numFmt w:val="decimal"/>
      <w:lvlText w:val="%1."/>
      <w:lvlJc w:val="left"/>
      <w:pPr>
        <w:ind w:left="720" w:hanging="360"/>
      </w:pPr>
    </w:lvl>
    <w:lvl w:ilvl="1" w:tplc="8940FC4A">
      <w:start w:val="1"/>
      <w:numFmt w:val="lowerLetter"/>
      <w:lvlText w:val="%2."/>
      <w:lvlJc w:val="left"/>
      <w:pPr>
        <w:ind w:left="1440" w:hanging="360"/>
      </w:pPr>
    </w:lvl>
    <w:lvl w:ilvl="2" w:tplc="5878465A">
      <w:start w:val="1"/>
      <w:numFmt w:val="lowerRoman"/>
      <w:lvlText w:val="%3."/>
      <w:lvlJc w:val="right"/>
      <w:pPr>
        <w:ind w:left="2160" w:hanging="180"/>
      </w:pPr>
    </w:lvl>
    <w:lvl w:ilvl="3" w:tplc="418C01C4">
      <w:start w:val="1"/>
      <w:numFmt w:val="decimal"/>
      <w:lvlText w:val="%4."/>
      <w:lvlJc w:val="left"/>
      <w:pPr>
        <w:ind w:left="2880" w:hanging="360"/>
      </w:pPr>
    </w:lvl>
    <w:lvl w:ilvl="4" w:tplc="14D69FDE">
      <w:start w:val="1"/>
      <w:numFmt w:val="lowerLetter"/>
      <w:lvlText w:val="%5."/>
      <w:lvlJc w:val="left"/>
      <w:pPr>
        <w:ind w:left="3600" w:hanging="360"/>
      </w:pPr>
    </w:lvl>
    <w:lvl w:ilvl="5" w:tplc="A83C7838">
      <w:start w:val="1"/>
      <w:numFmt w:val="lowerRoman"/>
      <w:lvlText w:val="%6."/>
      <w:lvlJc w:val="right"/>
      <w:pPr>
        <w:ind w:left="4320" w:hanging="180"/>
      </w:pPr>
    </w:lvl>
    <w:lvl w:ilvl="6" w:tplc="88E8A61E">
      <w:start w:val="1"/>
      <w:numFmt w:val="decimal"/>
      <w:lvlText w:val="%7."/>
      <w:lvlJc w:val="left"/>
      <w:pPr>
        <w:ind w:left="5040" w:hanging="360"/>
      </w:pPr>
    </w:lvl>
    <w:lvl w:ilvl="7" w:tplc="62D01E6C">
      <w:start w:val="1"/>
      <w:numFmt w:val="lowerLetter"/>
      <w:lvlText w:val="%8."/>
      <w:lvlJc w:val="left"/>
      <w:pPr>
        <w:ind w:left="5760" w:hanging="360"/>
      </w:pPr>
    </w:lvl>
    <w:lvl w:ilvl="8" w:tplc="82E85D64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3A916B8"/>
    <w:multiLevelType w:val="hybridMultilevel"/>
    <w:tmpl w:val="89621F60"/>
    <w:lvl w:ilvl="0" w:tplc="1EB8C000">
      <w:start w:val="1"/>
      <w:numFmt w:val="decimal"/>
      <w:lvlText w:val="%1."/>
      <w:lvlJc w:val="left"/>
      <w:pPr>
        <w:ind w:left="720" w:hanging="360"/>
      </w:pPr>
    </w:lvl>
    <w:lvl w:ilvl="1" w:tplc="59EC071A">
      <w:start w:val="1"/>
      <w:numFmt w:val="lowerLetter"/>
      <w:lvlText w:val="%2."/>
      <w:lvlJc w:val="left"/>
      <w:pPr>
        <w:ind w:left="1440" w:hanging="360"/>
      </w:pPr>
    </w:lvl>
    <w:lvl w:ilvl="2" w:tplc="EACE72B8">
      <w:start w:val="1"/>
      <w:numFmt w:val="lowerRoman"/>
      <w:lvlText w:val="%3."/>
      <w:lvlJc w:val="right"/>
      <w:pPr>
        <w:ind w:left="2160" w:hanging="180"/>
      </w:pPr>
    </w:lvl>
    <w:lvl w:ilvl="3" w:tplc="94EA47CA">
      <w:start w:val="1"/>
      <w:numFmt w:val="decimal"/>
      <w:lvlText w:val="%4."/>
      <w:lvlJc w:val="left"/>
      <w:pPr>
        <w:ind w:left="2880" w:hanging="360"/>
      </w:pPr>
    </w:lvl>
    <w:lvl w:ilvl="4" w:tplc="814A58BA">
      <w:start w:val="1"/>
      <w:numFmt w:val="lowerLetter"/>
      <w:lvlText w:val="%5."/>
      <w:lvlJc w:val="left"/>
      <w:pPr>
        <w:ind w:left="3600" w:hanging="360"/>
      </w:pPr>
    </w:lvl>
    <w:lvl w:ilvl="5" w:tplc="6D26B760">
      <w:start w:val="1"/>
      <w:numFmt w:val="lowerRoman"/>
      <w:lvlText w:val="%6."/>
      <w:lvlJc w:val="right"/>
      <w:pPr>
        <w:ind w:left="4320" w:hanging="180"/>
      </w:pPr>
    </w:lvl>
    <w:lvl w:ilvl="6" w:tplc="60982070">
      <w:start w:val="1"/>
      <w:numFmt w:val="decimal"/>
      <w:lvlText w:val="%7."/>
      <w:lvlJc w:val="left"/>
      <w:pPr>
        <w:ind w:left="5040" w:hanging="360"/>
      </w:pPr>
    </w:lvl>
    <w:lvl w:ilvl="7" w:tplc="ECCCE0D2">
      <w:start w:val="1"/>
      <w:numFmt w:val="lowerLetter"/>
      <w:lvlText w:val="%8."/>
      <w:lvlJc w:val="left"/>
      <w:pPr>
        <w:ind w:left="5760" w:hanging="360"/>
      </w:pPr>
    </w:lvl>
    <w:lvl w:ilvl="8" w:tplc="58844C2A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80C58AB"/>
    <w:multiLevelType w:val="hybridMultilevel"/>
    <w:tmpl w:val="CB46DABE"/>
    <w:lvl w:ilvl="0" w:tplc="2506ACA6">
      <w:start w:val="1"/>
      <w:numFmt w:val="decimal"/>
      <w:lvlText w:val="%1."/>
      <w:lvlJc w:val="left"/>
      <w:pPr>
        <w:ind w:left="720" w:hanging="360"/>
      </w:pPr>
    </w:lvl>
    <w:lvl w:ilvl="1" w:tplc="CE680CAA">
      <w:start w:val="1"/>
      <w:numFmt w:val="lowerLetter"/>
      <w:lvlText w:val="%2."/>
      <w:lvlJc w:val="left"/>
      <w:pPr>
        <w:ind w:left="1440" w:hanging="360"/>
      </w:pPr>
    </w:lvl>
    <w:lvl w:ilvl="2" w:tplc="1A9292F4">
      <w:start w:val="1"/>
      <w:numFmt w:val="lowerRoman"/>
      <w:lvlText w:val="%3."/>
      <w:lvlJc w:val="right"/>
      <w:pPr>
        <w:ind w:left="2160" w:hanging="180"/>
      </w:pPr>
    </w:lvl>
    <w:lvl w:ilvl="3" w:tplc="07D03B36">
      <w:start w:val="1"/>
      <w:numFmt w:val="decimal"/>
      <w:lvlText w:val="%4."/>
      <w:lvlJc w:val="left"/>
      <w:pPr>
        <w:ind w:left="2880" w:hanging="360"/>
      </w:pPr>
    </w:lvl>
    <w:lvl w:ilvl="4" w:tplc="DDB275B8">
      <w:start w:val="1"/>
      <w:numFmt w:val="lowerLetter"/>
      <w:lvlText w:val="%5."/>
      <w:lvlJc w:val="left"/>
      <w:pPr>
        <w:ind w:left="3600" w:hanging="360"/>
      </w:pPr>
    </w:lvl>
    <w:lvl w:ilvl="5" w:tplc="B5306FCE">
      <w:start w:val="1"/>
      <w:numFmt w:val="lowerRoman"/>
      <w:lvlText w:val="%6."/>
      <w:lvlJc w:val="right"/>
      <w:pPr>
        <w:ind w:left="4320" w:hanging="180"/>
      </w:pPr>
    </w:lvl>
    <w:lvl w:ilvl="6" w:tplc="A328AEDC">
      <w:start w:val="1"/>
      <w:numFmt w:val="decimal"/>
      <w:lvlText w:val="%7."/>
      <w:lvlJc w:val="left"/>
      <w:pPr>
        <w:ind w:left="5040" w:hanging="360"/>
      </w:pPr>
    </w:lvl>
    <w:lvl w:ilvl="7" w:tplc="C83645D6">
      <w:start w:val="1"/>
      <w:numFmt w:val="lowerLetter"/>
      <w:lvlText w:val="%8."/>
      <w:lvlJc w:val="left"/>
      <w:pPr>
        <w:ind w:left="5760" w:hanging="360"/>
      </w:pPr>
    </w:lvl>
    <w:lvl w:ilvl="8" w:tplc="8A72BD4C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AAD40D4"/>
    <w:multiLevelType w:val="multilevel"/>
    <w:tmpl w:val="9CE22E34"/>
    <w:lvl w:ilvl="0">
      <w:start w:val="1"/>
      <w:numFmt w:val="decimal"/>
      <w:lvlText w:val="%1.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4" w15:restartNumberingAfterBreak="0">
    <w:nsid w:val="0ACD0A0C"/>
    <w:multiLevelType w:val="hybridMultilevel"/>
    <w:tmpl w:val="41721D08"/>
    <w:lvl w:ilvl="0" w:tplc="30A451B8">
      <w:start w:val="1"/>
      <w:numFmt w:val="decimal"/>
      <w:lvlText w:val="%1."/>
      <w:lvlJc w:val="left"/>
      <w:pPr>
        <w:ind w:left="720" w:hanging="360"/>
      </w:pPr>
    </w:lvl>
    <w:lvl w:ilvl="1" w:tplc="673E1AE8">
      <w:start w:val="1"/>
      <w:numFmt w:val="lowerLetter"/>
      <w:lvlText w:val="%2."/>
      <w:lvlJc w:val="left"/>
      <w:pPr>
        <w:ind w:left="1440" w:hanging="360"/>
      </w:pPr>
    </w:lvl>
    <w:lvl w:ilvl="2" w:tplc="7768719A">
      <w:start w:val="1"/>
      <w:numFmt w:val="lowerRoman"/>
      <w:lvlText w:val="%3."/>
      <w:lvlJc w:val="right"/>
      <w:pPr>
        <w:ind w:left="2160" w:hanging="180"/>
      </w:pPr>
    </w:lvl>
    <w:lvl w:ilvl="3" w:tplc="B3B23150">
      <w:start w:val="1"/>
      <w:numFmt w:val="decimal"/>
      <w:lvlText w:val="%4."/>
      <w:lvlJc w:val="left"/>
      <w:pPr>
        <w:ind w:left="2880" w:hanging="360"/>
      </w:pPr>
    </w:lvl>
    <w:lvl w:ilvl="4" w:tplc="2A5A07E0">
      <w:start w:val="1"/>
      <w:numFmt w:val="lowerLetter"/>
      <w:lvlText w:val="%5."/>
      <w:lvlJc w:val="left"/>
      <w:pPr>
        <w:ind w:left="3600" w:hanging="360"/>
      </w:pPr>
    </w:lvl>
    <w:lvl w:ilvl="5" w:tplc="86F2525C">
      <w:start w:val="1"/>
      <w:numFmt w:val="lowerRoman"/>
      <w:lvlText w:val="%6."/>
      <w:lvlJc w:val="right"/>
      <w:pPr>
        <w:ind w:left="4320" w:hanging="180"/>
      </w:pPr>
    </w:lvl>
    <w:lvl w:ilvl="6" w:tplc="EFEE2EA2">
      <w:start w:val="1"/>
      <w:numFmt w:val="decimal"/>
      <w:lvlText w:val="%7."/>
      <w:lvlJc w:val="left"/>
      <w:pPr>
        <w:ind w:left="5040" w:hanging="360"/>
      </w:pPr>
    </w:lvl>
    <w:lvl w:ilvl="7" w:tplc="44503CF6">
      <w:start w:val="1"/>
      <w:numFmt w:val="lowerLetter"/>
      <w:lvlText w:val="%8."/>
      <w:lvlJc w:val="left"/>
      <w:pPr>
        <w:ind w:left="5760" w:hanging="360"/>
      </w:pPr>
    </w:lvl>
    <w:lvl w:ilvl="8" w:tplc="0774465C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1953243"/>
    <w:multiLevelType w:val="hybridMultilevel"/>
    <w:tmpl w:val="C1EAC59A"/>
    <w:lvl w:ilvl="0" w:tplc="60D09A82">
      <w:start w:val="1"/>
      <w:numFmt w:val="decimal"/>
      <w:lvlText w:val="%1."/>
      <w:lvlJc w:val="left"/>
      <w:pPr>
        <w:ind w:left="720" w:hanging="360"/>
      </w:pPr>
    </w:lvl>
    <w:lvl w:ilvl="1" w:tplc="EFD6AA86">
      <w:start w:val="1"/>
      <w:numFmt w:val="lowerLetter"/>
      <w:lvlText w:val="%2."/>
      <w:lvlJc w:val="left"/>
      <w:pPr>
        <w:ind w:left="1440" w:hanging="360"/>
      </w:pPr>
    </w:lvl>
    <w:lvl w:ilvl="2" w:tplc="73145EB8">
      <w:start w:val="1"/>
      <w:numFmt w:val="lowerRoman"/>
      <w:lvlText w:val="%3."/>
      <w:lvlJc w:val="right"/>
      <w:pPr>
        <w:ind w:left="2160" w:hanging="180"/>
      </w:pPr>
    </w:lvl>
    <w:lvl w:ilvl="3" w:tplc="12D48EC0">
      <w:start w:val="1"/>
      <w:numFmt w:val="decimal"/>
      <w:lvlText w:val="%4."/>
      <w:lvlJc w:val="left"/>
      <w:pPr>
        <w:ind w:left="2880" w:hanging="360"/>
      </w:pPr>
    </w:lvl>
    <w:lvl w:ilvl="4" w:tplc="D6DC61A4">
      <w:start w:val="1"/>
      <w:numFmt w:val="lowerLetter"/>
      <w:lvlText w:val="%5."/>
      <w:lvlJc w:val="left"/>
      <w:pPr>
        <w:ind w:left="3600" w:hanging="360"/>
      </w:pPr>
    </w:lvl>
    <w:lvl w:ilvl="5" w:tplc="536CAB2C">
      <w:start w:val="1"/>
      <w:numFmt w:val="lowerRoman"/>
      <w:lvlText w:val="%6."/>
      <w:lvlJc w:val="right"/>
      <w:pPr>
        <w:ind w:left="4320" w:hanging="180"/>
      </w:pPr>
    </w:lvl>
    <w:lvl w:ilvl="6" w:tplc="3748269E">
      <w:start w:val="1"/>
      <w:numFmt w:val="decimal"/>
      <w:lvlText w:val="%7."/>
      <w:lvlJc w:val="left"/>
      <w:pPr>
        <w:ind w:left="5040" w:hanging="360"/>
      </w:pPr>
    </w:lvl>
    <w:lvl w:ilvl="7" w:tplc="06A65B4C">
      <w:start w:val="1"/>
      <w:numFmt w:val="lowerLetter"/>
      <w:lvlText w:val="%8."/>
      <w:lvlJc w:val="left"/>
      <w:pPr>
        <w:ind w:left="5760" w:hanging="360"/>
      </w:pPr>
    </w:lvl>
    <w:lvl w:ilvl="8" w:tplc="CD24743A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57603F1"/>
    <w:multiLevelType w:val="hybridMultilevel"/>
    <w:tmpl w:val="B528308C"/>
    <w:lvl w:ilvl="0" w:tplc="D9C63BAE">
      <w:start w:val="1"/>
      <w:numFmt w:val="decimal"/>
      <w:lvlText w:val="%1."/>
      <w:lvlJc w:val="left"/>
      <w:pPr>
        <w:ind w:left="720" w:hanging="360"/>
      </w:pPr>
    </w:lvl>
    <w:lvl w:ilvl="1" w:tplc="DA22D132">
      <w:start w:val="1"/>
      <w:numFmt w:val="lowerLetter"/>
      <w:lvlText w:val="%2."/>
      <w:lvlJc w:val="left"/>
      <w:pPr>
        <w:ind w:left="1440" w:hanging="360"/>
      </w:pPr>
    </w:lvl>
    <w:lvl w:ilvl="2" w:tplc="EB1E8096">
      <w:start w:val="1"/>
      <w:numFmt w:val="lowerRoman"/>
      <w:lvlText w:val="%3."/>
      <w:lvlJc w:val="right"/>
      <w:pPr>
        <w:ind w:left="2160" w:hanging="180"/>
      </w:pPr>
    </w:lvl>
    <w:lvl w:ilvl="3" w:tplc="70C22D36">
      <w:start w:val="1"/>
      <w:numFmt w:val="decimal"/>
      <w:lvlText w:val="%4."/>
      <w:lvlJc w:val="left"/>
      <w:pPr>
        <w:ind w:left="2880" w:hanging="360"/>
      </w:pPr>
    </w:lvl>
    <w:lvl w:ilvl="4" w:tplc="E654E2E4">
      <w:start w:val="1"/>
      <w:numFmt w:val="lowerLetter"/>
      <w:lvlText w:val="%5."/>
      <w:lvlJc w:val="left"/>
      <w:pPr>
        <w:ind w:left="3600" w:hanging="360"/>
      </w:pPr>
    </w:lvl>
    <w:lvl w:ilvl="5" w:tplc="DA50C956">
      <w:start w:val="1"/>
      <w:numFmt w:val="lowerRoman"/>
      <w:lvlText w:val="%6."/>
      <w:lvlJc w:val="right"/>
      <w:pPr>
        <w:ind w:left="4320" w:hanging="180"/>
      </w:pPr>
    </w:lvl>
    <w:lvl w:ilvl="6" w:tplc="7916B90E">
      <w:start w:val="1"/>
      <w:numFmt w:val="decimal"/>
      <w:lvlText w:val="%7."/>
      <w:lvlJc w:val="left"/>
      <w:pPr>
        <w:ind w:left="5040" w:hanging="360"/>
      </w:pPr>
    </w:lvl>
    <w:lvl w:ilvl="7" w:tplc="DFBCB9C8">
      <w:start w:val="1"/>
      <w:numFmt w:val="lowerLetter"/>
      <w:lvlText w:val="%8."/>
      <w:lvlJc w:val="left"/>
      <w:pPr>
        <w:ind w:left="5760" w:hanging="360"/>
      </w:pPr>
    </w:lvl>
    <w:lvl w:ilvl="8" w:tplc="9D680BC8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740162C"/>
    <w:multiLevelType w:val="multilevel"/>
    <w:tmpl w:val="800025A8"/>
    <w:lvl w:ilvl="0">
      <w:start w:val="1"/>
      <w:numFmt w:val="decimal"/>
      <w:lvlText w:val="%1.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8" w15:restartNumberingAfterBreak="0">
    <w:nsid w:val="191273B9"/>
    <w:multiLevelType w:val="hybridMultilevel"/>
    <w:tmpl w:val="91F630E0"/>
    <w:lvl w:ilvl="0" w:tplc="6262BB4E">
      <w:start w:val="1"/>
      <w:numFmt w:val="decimal"/>
      <w:lvlText w:val="%1."/>
      <w:lvlJc w:val="left"/>
      <w:pPr>
        <w:ind w:left="720" w:hanging="360"/>
      </w:pPr>
    </w:lvl>
    <w:lvl w:ilvl="1" w:tplc="47087C0E">
      <w:start w:val="1"/>
      <w:numFmt w:val="lowerLetter"/>
      <w:lvlText w:val="%2."/>
      <w:lvlJc w:val="left"/>
      <w:pPr>
        <w:ind w:left="1440" w:hanging="360"/>
      </w:pPr>
    </w:lvl>
    <w:lvl w:ilvl="2" w:tplc="B30AF6DC">
      <w:start w:val="1"/>
      <w:numFmt w:val="lowerRoman"/>
      <w:lvlText w:val="%3."/>
      <w:lvlJc w:val="right"/>
      <w:pPr>
        <w:ind w:left="2160" w:hanging="180"/>
      </w:pPr>
    </w:lvl>
    <w:lvl w:ilvl="3" w:tplc="F4924982">
      <w:start w:val="1"/>
      <w:numFmt w:val="decimal"/>
      <w:lvlText w:val="%4."/>
      <w:lvlJc w:val="left"/>
      <w:pPr>
        <w:ind w:left="2880" w:hanging="360"/>
      </w:pPr>
    </w:lvl>
    <w:lvl w:ilvl="4" w:tplc="712059BC">
      <w:start w:val="1"/>
      <w:numFmt w:val="lowerLetter"/>
      <w:lvlText w:val="%5."/>
      <w:lvlJc w:val="left"/>
      <w:pPr>
        <w:ind w:left="3600" w:hanging="360"/>
      </w:pPr>
    </w:lvl>
    <w:lvl w:ilvl="5" w:tplc="0A9E8C00">
      <w:start w:val="1"/>
      <w:numFmt w:val="lowerRoman"/>
      <w:lvlText w:val="%6."/>
      <w:lvlJc w:val="right"/>
      <w:pPr>
        <w:ind w:left="4320" w:hanging="180"/>
      </w:pPr>
    </w:lvl>
    <w:lvl w:ilvl="6" w:tplc="58422F58">
      <w:start w:val="1"/>
      <w:numFmt w:val="decimal"/>
      <w:lvlText w:val="%7."/>
      <w:lvlJc w:val="left"/>
      <w:pPr>
        <w:ind w:left="5040" w:hanging="360"/>
      </w:pPr>
    </w:lvl>
    <w:lvl w:ilvl="7" w:tplc="C70CB942">
      <w:start w:val="1"/>
      <w:numFmt w:val="lowerLetter"/>
      <w:lvlText w:val="%8."/>
      <w:lvlJc w:val="left"/>
      <w:pPr>
        <w:ind w:left="5760" w:hanging="360"/>
      </w:pPr>
    </w:lvl>
    <w:lvl w:ilvl="8" w:tplc="B12A1AEA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ABF41F1"/>
    <w:multiLevelType w:val="hybridMultilevel"/>
    <w:tmpl w:val="E0D61552"/>
    <w:lvl w:ilvl="0" w:tplc="692C3EFE">
      <w:start w:val="1"/>
      <w:numFmt w:val="decimal"/>
      <w:lvlText w:val="%1."/>
      <w:lvlJc w:val="left"/>
      <w:pPr>
        <w:ind w:left="720" w:hanging="360"/>
      </w:pPr>
    </w:lvl>
    <w:lvl w:ilvl="1" w:tplc="F27870E0">
      <w:start w:val="1"/>
      <w:numFmt w:val="lowerLetter"/>
      <w:lvlText w:val="%2."/>
      <w:lvlJc w:val="left"/>
      <w:pPr>
        <w:ind w:left="1440" w:hanging="360"/>
      </w:pPr>
    </w:lvl>
    <w:lvl w:ilvl="2" w:tplc="C3B0CCA8">
      <w:start w:val="1"/>
      <w:numFmt w:val="lowerRoman"/>
      <w:lvlText w:val="%3."/>
      <w:lvlJc w:val="right"/>
      <w:pPr>
        <w:ind w:left="2160" w:hanging="180"/>
      </w:pPr>
    </w:lvl>
    <w:lvl w:ilvl="3" w:tplc="E8CEC8A4">
      <w:start w:val="1"/>
      <w:numFmt w:val="decimal"/>
      <w:lvlText w:val="%4."/>
      <w:lvlJc w:val="left"/>
      <w:pPr>
        <w:ind w:left="2880" w:hanging="360"/>
      </w:pPr>
    </w:lvl>
    <w:lvl w:ilvl="4" w:tplc="C8284D7C">
      <w:start w:val="1"/>
      <w:numFmt w:val="lowerLetter"/>
      <w:lvlText w:val="%5."/>
      <w:lvlJc w:val="left"/>
      <w:pPr>
        <w:ind w:left="3600" w:hanging="360"/>
      </w:pPr>
    </w:lvl>
    <w:lvl w:ilvl="5" w:tplc="ECF40E2C">
      <w:start w:val="1"/>
      <w:numFmt w:val="lowerRoman"/>
      <w:lvlText w:val="%6."/>
      <w:lvlJc w:val="right"/>
      <w:pPr>
        <w:ind w:left="4320" w:hanging="180"/>
      </w:pPr>
    </w:lvl>
    <w:lvl w:ilvl="6" w:tplc="25822FF6">
      <w:start w:val="1"/>
      <w:numFmt w:val="decimal"/>
      <w:lvlText w:val="%7."/>
      <w:lvlJc w:val="left"/>
      <w:pPr>
        <w:ind w:left="5040" w:hanging="360"/>
      </w:pPr>
    </w:lvl>
    <w:lvl w:ilvl="7" w:tplc="657A78F6">
      <w:start w:val="1"/>
      <w:numFmt w:val="lowerLetter"/>
      <w:lvlText w:val="%8."/>
      <w:lvlJc w:val="left"/>
      <w:pPr>
        <w:ind w:left="5760" w:hanging="360"/>
      </w:pPr>
    </w:lvl>
    <w:lvl w:ilvl="8" w:tplc="D624B7D6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EAE33D5"/>
    <w:multiLevelType w:val="hybridMultilevel"/>
    <w:tmpl w:val="71D8DDEE"/>
    <w:lvl w:ilvl="0" w:tplc="B19641BA">
      <w:start w:val="1"/>
      <w:numFmt w:val="decimal"/>
      <w:lvlText w:val="%1."/>
      <w:lvlJc w:val="left"/>
      <w:pPr>
        <w:ind w:left="720" w:hanging="360"/>
      </w:pPr>
    </w:lvl>
    <w:lvl w:ilvl="1" w:tplc="C7D617AE">
      <w:start w:val="1"/>
      <w:numFmt w:val="lowerLetter"/>
      <w:lvlText w:val="%2."/>
      <w:lvlJc w:val="left"/>
      <w:pPr>
        <w:ind w:left="1440" w:hanging="360"/>
      </w:pPr>
    </w:lvl>
    <w:lvl w:ilvl="2" w:tplc="CCD6CBA0">
      <w:start w:val="1"/>
      <w:numFmt w:val="lowerRoman"/>
      <w:lvlText w:val="%3."/>
      <w:lvlJc w:val="right"/>
      <w:pPr>
        <w:ind w:left="2160" w:hanging="180"/>
      </w:pPr>
    </w:lvl>
    <w:lvl w:ilvl="3" w:tplc="35764582">
      <w:start w:val="1"/>
      <w:numFmt w:val="decimal"/>
      <w:lvlText w:val="%4."/>
      <w:lvlJc w:val="left"/>
      <w:pPr>
        <w:ind w:left="2880" w:hanging="360"/>
      </w:pPr>
    </w:lvl>
    <w:lvl w:ilvl="4" w:tplc="DBACFAC8">
      <w:start w:val="1"/>
      <w:numFmt w:val="lowerLetter"/>
      <w:lvlText w:val="%5."/>
      <w:lvlJc w:val="left"/>
      <w:pPr>
        <w:ind w:left="3600" w:hanging="360"/>
      </w:pPr>
    </w:lvl>
    <w:lvl w:ilvl="5" w:tplc="8F42720C">
      <w:start w:val="1"/>
      <w:numFmt w:val="lowerRoman"/>
      <w:lvlText w:val="%6."/>
      <w:lvlJc w:val="right"/>
      <w:pPr>
        <w:ind w:left="4320" w:hanging="180"/>
      </w:pPr>
    </w:lvl>
    <w:lvl w:ilvl="6" w:tplc="A12ECAB4">
      <w:start w:val="1"/>
      <w:numFmt w:val="decimal"/>
      <w:lvlText w:val="%7."/>
      <w:lvlJc w:val="left"/>
      <w:pPr>
        <w:ind w:left="5040" w:hanging="360"/>
      </w:pPr>
    </w:lvl>
    <w:lvl w:ilvl="7" w:tplc="E4147294">
      <w:start w:val="1"/>
      <w:numFmt w:val="lowerLetter"/>
      <w:lvlText w:val="%8."/>
      <w:lvlJc w:val="left"/>
      <w:pPr>
        <w:ind w:left="5760" w:hanging="360"/>
      </w:pPr>
    </w:lvl>
    <w:lvl w:ilvl="8" w:tplc="2424BE04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F45463A"/>
    <w:multiLevelType w:val="hybridMultilevel"/>
    <w:tmpl w:val="A754B924"/>
    <w:lvl w:ilvl="0" w:tplc="0838A364">
      <w:start w:val="1"/>
      <w:numFmt w:val="decimal"/>
      <w:lvlText w:val="%1."/>
      <w:lvlJc w:val="left"/>
      <w:pPr>
        <w:ind w:left="720" w:hanging="360"/>
      </w:pPr>
    </w:lvl>
    <w:lvl w:ilvl="1" w:tplc="B0F2C882">
      <w:start w:val="1"/>
      <w:numFmt w:val="lowerLetter"/>
      <w:lvlText w:val="%2."/>
      <w:lvlJc w:val="left"/>
      <w:pPr>
        <w:ind w:left="1440" w:hanging="360"/>
      </w:pPr>
    </w:lvl>
    <w:lvl w:ilvl="2" w:tplc="ADCAB82C">
      <w:start w:val="1"/>
      <w:numFmt w:val="lowerRoman"/>
      <w:lvlText w:val="%3."/>
      <w:lvlJc w:val="right"/>
      <w:pPr>
        <w:ind w:left="2160" w:hanging="180"/>
      </w:pPr>
    </w:lvl>
    <w:lvl w:ilvl="3" w:tplc="E0608700">
      <w:start w:val="1"/>
      <w:numFmt w:val="decimal"/>
      <w:lvlText w:val="%4."/>
      <w:lvlJc w:val="left"/>
      <w:pPr>
        <w:ind w:left="2880" w:hanging="360"/>
      </w:pPr>
    </w:lvl>
    <w:lvl w:ilvl="4" w:tplc="725800E8">
      <w:start w:val="1"/>
      <w:numFmt w:val="lowerLetter"/>
      <w:lvlText w:val="%5."/>
      <w:lvlJc w:val="left"/>
      <w:pPr>
        <w:ind w:left="3600" w:hanging="360"/>
      </w:pPr>
    </w:lvl>
    <w:lvl w:ilvl="5" w:tplc="FF6C75DC">
      <w:start w:val="1"/>
      <w:numFmt w:val="lowerRoman"/>
      <w:lvlText w:val="%6."/>
      <w:lvlJc w:val="right"/>
      <w:pPr>
        <w:ind w:left="4320" w:hanging="180"/>
      </w:pPr>
    </w:lvl>
    <w:lvl w:ilvl="6" w:tplc="05DE8D08">
      <w:start w:val="1"/>
      <w:numFmt w:val="decimal"/>
      <w:lvlText w:val="%7."/>
      <w:lvlJc w:val="left"/>
      <w:pPr>
        <w:ind w:left="5040" w:hanging="360"/>
      </w:pPr>
    </w:lvl>
    <w:lvl w:ilvl="7" w:tplc="DA08FF8C">
      <w:start w:val="1"/>
      <w:numFmt w:val="lowerLetter"/>
      <w:lvlText w:val="%8."/>
      <w:lvlJc w:val="left"/>
      <w:pPr>
        <w:ind w:left="5760" w:hanging="360"/>
      </w:pPr>
    </w:lvl>
    <w:lvl w:ilvl="8" w:tplc="603C7D4A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0CA2F57"/>
    <w:multiLevelType w:val="hybridMultilevel"/>
    <w:tmpl w:val="8E2CDA5C"/>
    <w:lvl w:ilvl="0" w:tplc="B95C74E4">
      <w:start w:val="1"/>
      <w:numFmt w:val="decimal"/>
      <w:lvlText w:val="%1."/>
      <w:lvlJc w:val="left"/>
      <w:pPr>
        <w:ind w:left="720" w:hanging="360"/>
      </w:pPr>
    </w:lvl>
    <w:lvl w:ilvl="1" w:tplc="ADF05050">
      <w:start w:val="1"/>
      <w:numFmt w:val="lowerLetter"/>
      <w:lvlText w:val="%2."/>
      <w:lvlJc w:val="left"/>
      <w:pPr>
        <w:ind w:left="1440" w:hanging="360"/>
      </w:pPr>
    </w:lvl>
    <w:lvl w:ilvl="2" w:tplc="6F220692">
      <w:start w:val="1"/>
      <w:numFmt w:val="lowerRoman"/>
      <w:lvlText w:val="%3."/>
      <w:lvlJc w:val="right"/>
      <w:pPr>
        <w:ind w:left="2160" w:hanging="180"/>
      </w:pPr>
    </w:lvl>
    <w:lvl w:ilvl="3" w:tplc="70366440">
      <w:start w:val="1"/>
      <w:numFmt w:val="decimal"/>
      <w:lvlText w:val="%4."/>
      <w:lvlJc w:val="left"/>
      <w:pPr>
        <w:ind w:left="2880" w:hanging="360"/>
      </w:pPr>
    </w:lvl>
    <w:lvl w:ilvl="4" w:tplc="5C5C8B30">
      <w:start w:val="1"/>
      <w:numFmt w:val="lowerLetter"/>
      <w:lvlText w:val="%5."/>
      <w:lvlJc w:val="left"/>
      <w:pPr>
        <w:ind w:left="3600" w:hanging="360"/>
      </w:pPr>
    </w:lvl>
    <w:lvl w:ilvl="5" w:tplc="1CD8FE7C">
      <w:start w:val="1"/>
      <w:numFmt w:val="lowerRoman"/>
      <w:lvlText w:val="%6."/>
      <w:lvlJc w:val="right"/>
      <w:pPr>
        <w:ind w:left="4320" w:hanging="180"/>
      </w:pPr>
    </w:lvl>
    <w:lvl w:ilvl="6" w:tplc="9D44E878">
      <w:start w:val="1"/>
      <w:numFmt w:val="decimal"/>
      <w:lvlText w:val="%7."/>
      <w:lvlJc w:val="left"/>
      <w:pPr>
        <w:ind w:left="5040" w:hanging="360"/>
      </w:pPr>
    </w:lvl>
    <w:lvl w:ilvl="7" w:tplc="C07AA012">
      <w:start w:val="1"/>
      <w:numFmt w:val="lowerLetter"/>
      <w:lvlText w:val="%8."/>
      <w:lvlJc w:val="left"/>
      <w:pPr>
        <w:ind w:left="5760" w:hanging="360"/>
      </w:pPr>
    </w:lvl>
    <w:lvl w:ilvl="8" w:tplc="43FCA226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19A571A"/>
    <w:multiLevelType w:val="hybridMultilevel"/>
    <w:tmpl w:val="80362C44"/>
    <w:lvl w:ilvl="0" w:tplc="72C09678">
      <w:start w:val="1"/>
      <w:numFmt w:val="decimal"/>
      <w:lvlText w:val="%1."/>
      <w:lvlJc w:val="left"/>
      <w:pPr>
        <w:ind w:left="720" w:hanging="360"/>
      </w:pPr>
    </w:lvl>
    <w:lvl w:ilvl="1" w:tplc="1090CF56">
      <w:start w:val="1"/>
      <w:numFmt w:val="lowerLetter"/>
      <w:lvlText w:val="%2."/>
      <w:lvlJc w:val="left"/>
      <w:pPr>
        <w:ind w:left="1440" w:hanging="360"/>
      </w:pPr>
    </w:lvl>
    <w:lvl w:ilvl="2" w:tplc="9D6229F8">
      <w:start w:val="1"/>
      <w:numFmt w:val="lowerRoman"/>
      <w:lvlText w:val="%3."/>
      <w:lvlJc w:val="right"/>
      <w:pPr>
        <w:ind w:left="2160" w:hanging="180"/>
      </w:pPr>
    </w:lvl>
    <w:lvl w:ilvl="3" w:tplc="6DDE5A82">
      <w:start w:val="1"/>
      <w:numFmt w:val="decimal"/>
      <w:lvlText w:val="%4."/>
      <w:lvlJc w:val="left"/>
      <w:pPr>
        <w:ind w:left="2880" w:hanging="360"/>
      </w:pPr>
    </w:lvl>
    <w:lvl w:ilvl="4" w:tplc="C268B9AC">
      <w:start w:val="1"/>
      <w:numFmt w:val="lowerLetter"/>
      <w:lvlText w:val="%5."/>
      <w:lvlJc w:val="left"/>
      <w:pPr>
        <w:ind w:left="3600" w:hanging="360"/>
      </w:pPr>
    </w:lvl>
    <w:lvl w:ilvl="5" w:tplc="896EB34A">
      <w:start w:val="1"/>
      <w:numFmt w:val="lowerRoman"/>
      <w:lvlText w:val="%6."/>
      <w:lvlJc w:val="right"/>
      <w:pPr>
        <w:ind w:left="4320" w:hanging="180"/>
      </w:pPr>
    </w:lvl>
    <w:lvl w:ilvl="6" w:tplc="C0A88A56">
      <w:start w:val="1"/>
      <w:numFmt w:val="decimal"/>
      <w:lvlText w:val="%7."/>
      <w:lvlJc w:val="left"/>
      <w:pPr>
        <w:ind w:left="5040" w:hanging="360"/>
      </w:pPr>
    </w:lvl>
    <w:lvl w:ilvl="7" w:tplc="70C4763E">
      <w:start w:val="1"/>
      <w:numFmt w:val="lowerLetter"/>
      <w:lvlText w:val="%8."/>
      <w:lvlJc w:val="left"/>
      <w:pPr>
        <w:ind w:left="5760" w:hanging="360"/>
      </w:pPr>
    </w:lvl>
    <w:lvl w:ilvl="8" w:tplc="A420D24E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B050EAA"/>
    <w:multiLevelType w:val="hybridMultilevel"/>
    <w:tmpl w:val="A928FC2A"/>
    <w:lvl w:ilvl="0" w:tplc="9008FF9C">
      <w:start w:val="1"/>
      <w:numFmt w:val="decimal"/>
      <w:lvlText w:val="%1."/>
      <w:lvlJc w:val="left"/>
      <w:pPr>
        <w:ind w:left="720" w:hanging="360"/>
      </w:pPr>
    </w:lvl>
    <w:lvl w:ilvl="1" w:tplc="9230AF3C">
      <w:start w:val="1"/>
      <w:numFmt w:val="lowerLetter"/>
      <w:lvlText w:val="%2."/>
      <w:lvlJc w:val="left"/>
      <w:pPr>
        <w:ind w:left="1440" w:hanging="360"/>
      </w:pPr>
    </w:lvl>
    <w:lvl w:ilvl="2" w:tplc="01520BF6">
      <w:start w:val="1"/>
      <w:numFmt w:val="lowerRoman"/>
      <w:lvlText w:val="%3."/>
      <w:lvlJc w:val="right"/>
      <w:pPr>
        <w:ind w:left="2160" w:hanging="180"/>
      </w:pPr>
    </w:lvl>
    <w:lvl w:ilvl="3" w:tplc="4718C490">
      <w:start w:val="1"/>
      <w:numFmt w:val="decimal"/>
      <w:lvlText w:val="%4."/>
      <w:lvlJc w:val="left"/>
      <w:pPr>
        <w:ind w:left="2880" w:hanging="360"/>
      </w:pPr>
    </w:lvl>
    <w:lvl w:ilvl="4" w:tplc="5F98B158">
      <w:start w:val="1"/>
      <w:numFmt w:val="lowerLetter"/>
      <w:lvlText w:val="%5."/>
      <w:lvlJc w:val="left"/>
      <w:pPr>
        <w:ind w:left="3600" w:hanging="360"/>
      </w:pPr>
    </w:lvl>
    <w:lvl w:ilvl="5" w:tplc="16286398">
      <w:start w:val="1"/>
      <w:numFmt w:val="lowerRoman"/>
      <w:lvlText w:val="%6."/>
      <w:lvlJc w:val="right"/>
      <w:pPr>
        <w:ind w:left="4320" w:hanging="180"/>
      </w:pPr>
    </w:lvl>
    <w:lvl w:ilvl="6" w:tplc="2B0230C8">
      <w:start w:val="1"/>
      <w:numFmt w:val="decimal"/>
      <w:lvlText w:val="%7."/>
      <w:lvlJc w:val="left"/>
      <w:pPr>
        <w:ind w:left="5040" w:hanging="360"/>
      </w:pPr>
    </w:lvl>
    <w:lvl w:ilvl="7" w:tplc="F0022DF4">
      <w:start w:val="1"/>
      <w:numFmt w:val="lowerLetter"/>
      <w:lvlText w:val="%8."/>
      <w:lvlJc w:val="left"/>
      <w:pPr>
        <w:ind w:left="5760" w:hanging="360"/>
      </w:pPr>
    </w:lvl>
    <w:lvl w:ilvl="8" w:tplc="6BD2F43E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0486ABE"/>
    <w:multiLevelType w:val="hybridMultilevel"/>
    <w:tmpl w:val="2224460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37B2287"/>
    <w:multiLevelType w:val="hybridMultilevel"/>
    <w:tmpl w:val="B98E34A0"/>
    <w:lvl w:ilvl="0" w:tplc="466E44D6">
      <w:start w:val="1"/>
      <w:numFmt w:val="decimal"/>
      <w:lvlText w:val="%1."/>
      <w:lvlJc w:val="left"/>
      <w:pPr>
        <w:ind w:left="720" w:hanging="360"/>
      </w:pPr>
    </w:lvl>
    <w:lvl w:ilvl="1" w:tplc="4204DE98">
      <w:start w:val="1"/>
      <w:numFmt w:val="lowerLetter"/>
      <w:lvlText w:val="%2."/>
      <w:lvlJc w:val="left"/>
      <w:pPr>
        <w:ind w:left="1440" w:hanging="360"/>
      </w:pPr>
    </w:lvl>
    <w:lvl w:ilvl="2" w:tplc="0CC65B94">
      <w:start w:val="1"/>
      <w:numFmt w:val="lowerRoman"/>
      <w:lvlText w:val="%3."/>
      <w:lvlJc w:val="right"/>
      <w:pPr>
        <w:ind w:left="2160" w:hanging="180"/>
      </w:pPr>
    </w:lvl>
    <w:lvl w:ilvl="3" w:tplc="D988E668">
      <w:start w:val="1"/>
      <w:numFmt w:val="decimal"/>
      <w:lvlText w:val="%4."/>
      <w:lvlJc w:val="left"/>
      <w:pPr>
        <w:ind w:left="2880" w:hanging="360"/>
      </w:pPr>
    </w:lvl>
    <w:lvl w:ilvl="4" w:tplc="B5425606">
      <w:start w:val="1"/>
      <w:numFmt w:val="lowerLetter"/>
      <w:lvlText w:val="%5."/>
      <w:lvlJc w:val="left"/>
      <w:pPr>
        <w:ind w:left="3600" w:hanging="360"/>
      </w:pPr>
    </w:lvl>
    <w:lvl w:ilvl="5" w:tplc="9BF6A748">
      <w:start w:val="1"/>
      <w:numFmt w:val="lowerRoman"/>
      <w:lvlText w:val="%6."/>
      <w:lvlJc w:val="right"/>
      <w:pPr>
        <w:ind w:left="4320" w:hanging="180"/>
      </w:pPr>
    </w:lvl>
    <w:lvl w:ilvl="6" w:tplc="F7C042E2">
      <w:start w:val="1"/>
      <w:numFmt w:val="decimal"/>
      <w:lvlText w:val="%7."/>
      <w:lvlJc w:val="left"/>
      <w:pPr>
        <w:ind w:left="5040" w:hanging="360"/>
      </w:pPr>
    </w:lvl>
    <w:lvl w:ilvl="7" w:tplc="2A68335E">
      <w:start w:val="1"/>
      <w:numFmt w:val="lowerLetter"/>
      <w:lvlText w:val="%8."/>
      <w:lvlJc w:val="left"/>
      <w:pPr>
        <w:ind w:left="5760" w:hanging="360"/>
      </w:pPr>
    </w:lvl>
    <w:lvl w:ilvl="8" w:tplc="072698DC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43F25F4"/>
    <w:multiLevelType w:val="hybridMultilevel"/>
    <w:tmpl w:val="5282B3AA"/>
    <w:lvl w:ilvl="0" w:tplc="FD66D18A">
      <w:start w:val="1"/>
      <w:numFmt w:val="decimal"/>
      <w:lvlText w:val="%1."/>
      <w:lvlJc w:val="left"/>
      <w:pPr>
        <w:ind w:left="720" w:hanging="360"/>
      </w:pPr>
    </w:lvl>
    <w:lvl w:ilvl="1" w:tplc="39387B68">
      <w:start w:val="1"/>
      <w:numFmt w:val="lowerLetter"/>
      <w:lvlText w:val="%2."/>
      <w:lvlJc w:val="left"/>
      <w:pPr>
        <w:ind w:left="1440" w:hanging="360"/>
      </w:pPr>
    </w:lvl>
    <w:lvl w:ilvl="2" w:tplc="E474DA80">
      <w:start w:val="1"/>
      <w:numFmt w:val="lowerRoman"/>
      <w:lvlText w:val="%3."/>
      <w:lvlJc w:val="right"/>
      <w:pPr>
        <w:ind w:left="2160" w:hanging="180"/>
      </w:pPr>
    </w:lvl>
    <w:lvl w:ilvl="3" w:tplc="F716B788">
      <w:start w:val="1"/>
      <w:numFmt w:val="decimal"/>
      <w:lvlText w:val="%4."/>
      <w:lvlJc w:val="left"/>
      <w:pPr>
        <w:ind w:left="2880" w:hanging="360"/>
      </w:pPr>
    </w:lvl>
    <w:lvl w:ilvl="4" w:tplc="5128E712">
      <w:start w:val="1"/>
      <w:numFmt w:val="lowerLetter"/>
      <w:lvlText w:val="%5."/>
      <w:lvlJc w:val="left"/>
      <w:pPr>
        <w:ind w:left="3600" w:hanging="360"/>
      </w:pPr>
    </w:lvl>
    <w:lvl w:ilvl="5" w:tplc="36F0E6BA">
      <w:start w:val="1"/>
      <w:numFmt w:val="lowerRoman"/>
      <w:lvlText w:val="%6."/>
      <w:lvlJc w:val="right"/>
      <w:pPr>
        <w:ind w:left="4320" w:hanging="180"/>
      </w:pPr>
    </w:lvl>
    <w:lvl w:ilvl="6" w:tplc="0AE2F70E">
      <w:start w:val="1"/>
      <w:numFmt w:val="decimal"/>
      <w:lvlText w:val="%7."/>
      <w:lvlJc w:val="left"/>
      <w:pPr>
        <w:ind w:left="5040" w:hanging="360"/>
      </w:pPr>
    </w:lvl>
    <w:lvl w:ilvl="7" w:tplc="9C501F7E">
      <w:start w:val="1"/>
      <w:numFmt w:val="lowerLetter"/>
      <w:lvlText w:val="%8."/>
      <w:lvlJc w:val="left"/>
      <w:pPr>
        <w:ind w:left="5760" w:hanging="360"/>
      </w:pPr>
    </w:lvl>
    <w:lvl w:ilvl="8" w:tplc="9652453E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82E6AA3"/>
    <w:multiLevelType w:val="hybridMultilevel"/>
    <w:tmpl w:val="8530EDCA"/>
    <w:lvl w:ilvl="0" w:tplc="F92A5D12">
      <w:start w:val="1"/>
      <w:numFmt w:val="decimal"/>
      <w:lvlText w:val="%1."/>
      <w:lvlJc w:val="left"/>
      <w:pPr>
        <w:ind w:left="720" w:hanging="360"/>
      </w:pPr>
    </w:lvl>
    <w:lvl w:ilvl="1" w:tplc="F6C0C518">
      <w:start w:val="1"/>
      <w:numFmt w:val="lowerLetter"/>
      <w:lvlText w:val="%2."/>
      <w:lvlJc w:val="left"/>
      <w:pPr>
        <w:ind w:left="1440" w:hanging="360"/>
      </w:pPr>
    </w:lvl>
    <w:lvl w:ilvl="2" w:tplc="D666A36E">
      <w:start w:val="1"/>
      <w:numFmt w:val="lowerRoman"/>
      <w:lvlText w:val="%3."/>
      <w:lvlJc w:val="right"/>
      <w:pPr>
        <w:ind w:left="2160" w:hanging="180"/>
      </w:pPr>
    </w:lvl>
    <w:lvl w:ilvl="3" w:tplc="41AE4574">
      <w:start w:val="1"/>
      <w:numFmt w:val="decimal"/>
      <w:lvlText w:val="%4."/>
      <w:lvlJc w:val="left"/>
      <w:pPr>
        <w:ind w:left="2880" w:hanging="360"/>
      </w:pPr>
    </w:lvl>
    <w:lvl w:ilvl="4" w:tplc="F68ACE76">
      <w:start w:val="1"/>
      <w:numFmt w:val="lowerLetter"/>
      <w:lvlText w:val="%5."/>
      <w:lvlJc w:val="left"/>
      <w:pPr>
        <w:ind w:left="3600" w:hanging="360"/>
      </w:pPr>
    </w:lvl>
    <w:lvl w:ilvl="5" w:tplc="3E34B886">
      <w:start w:val="1"/>
      <w:numFmt w:val="lowerRoman"/>
      <w:lvlText w:val="%6."/>
      <w:lvlJc w:val="right"/>
      <w:pPr>
        <w:ind w:left="4320" w:hanging="180"/>
      </w:pPr>
    </w:lvl>
    <w:lvl w:ilvl="6" w:tplc="81147692">
      <w:start w:val="1"/>
      <w:numFmt w:val="decimal"/>
      <w:lvlText w:val="%7."/>
      <w:lvlJc w:val="left"/>
      <w:pPr>
        <w:ind w:left="5040" w:hanging="360"/>
      </w:pPr>
    </w:lvl>
    <w:lvl w:ilvl="7" w:tplc="5C56D5EC">
      <w:start w:val="1"/>
      <w:numFmt w:val="lowerLetter"/>
      <w:lvlText w:val="%8."/>
      <w:lvlJc w:val="left"/>
      <w:pPr>
        <w:ind w:left="5760" w:hanging="360"/>
      </w:pPr>
    </w:lvl>
    <w:lvl w:ilvl="8" w:tplc="71BA705A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8854846"/>
    <w:multiLevelType w:val="multilevel"/>
    <w:tmpl w:val="AE6E597A"/>
    <w:lvl w:ilvl="0">
      <w:start w:val="1"/>
      <w:numFmt w:val="decimal"/>
      <w:lvlText w:val="%1.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207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20" w15:restartNumberingAfterBreak="0">
    <w:nsid w:val="49EB02ED"/>
    <w:multiLevelType w:val="hybridMultilevel"/>
    <w:tmpl w:val="B7721054"/>
    <w:lvl w:ilvl="0" w:tplc="C49E7568">
      <w:start w:val="1"/>
      <w:numFmt w:val="decimal"/>
      <w:lvlText w:val="%1."/>
      <w:lvlJc w:val="left"/>
      <w:pPr>
        <w:ind w:left="720" w:hanging="360"/>
      </w:pPr>
    </w:lvl>
    <w:lvl w:ilvl="1" w:tplc="88AA7BEA">
      <w:start w:val="1"/>
      <w:numFmt w:val="lowerLetter"/>
      <w:lvlText w:val="%2."/>
      <w:lvlJc w:val="left"/>
      <w:pPr>
        <w:ind w:left="1440" w:hanging="360"/>
      </w:pPr>
    </w:lvl>
    <w:lvl w:ilvl="2" w:tplc="4FEEE1D4">
      <w:start w:val="1"/>
      <w:numFmt w:val="lowerRoman"/>
      <w:lvlText w:val="%3."/>
      <w:lvlJc w:val="right"/>
      <w:pPr>
        <w:ind w:left="2160" w:hanging="180"/>
      </w:pPr>
    </w:lvl>
    <w:lvl w:ilvl="3" w:tplc="01B03AE6">
      <w:start w:val="1"/>
      <w:numFmt w:val="decimal"/>
      <w:lvlText w:val="%4."/>
      <w:lvlJc w:val="left"/>
      <w:pPr>
        <w:ind w:left="2880" w:hanging="360"/>
      </w:pPr>
    </w:lvl>
    <w:lvl w:ilvl="4" w:tplc="068A50A2">
      <w:start w:val="1"/>
      <w:numFmt w:val="lowerLetter"/>
      <w:lvlText w:val="%5."/>
      <w:lvlJc w:val="left"/>
      <w:pPr>
        <w:ind w:left="3600" w:hanging="360"/>
      </w:pPr>
    </w:lvl>
    <w:lvl w:ilvl="5" w:tplc="AD726B14">
      <w:start w:val="1"/>
      <w:numFmt w:val="lowerRoman"/>
      <w:lvlText w:val="%6."/>
      <w:lvlJc w:val="right"/>
      <w:pPr>
        <w:ind w:left="4320" w:hanging="180"/>
      </w:pPr>
    </w:lvl>
    <w:lvl w:ilvl="6" w:tplc="45566490">
      <w:start w:val="1"/>
      <w:numFmt w:val="decimal"/>
      <w:lvlText w:val="%7."/>
      <w:lvlJc w:val="left"/>
      <w:pPr>
        <w:ind w:left="5040" w:hanging="360"/>
      </w:pPr>
    </w:lvl>
    <w:lvl w:ilvl="7" w:tplc="4F7A4F80">
      <w:start w:val="1"/>
      <w:numFmt w:val="lowerLetter"/>
      <w:lvlText w:val="%8."/>
      <w:lvlJc w:val="left"/>
      <w:pPr>
        <w:ind w:left="5760" w:hanging="360"/>
      </w:pPr>
    </w:lvl>
    <w:lvl w:ilvl="8" w:tplc="2F6EFE32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DD477FD"/>
    <w:multiLevelType w:val="hybridMultilevel"/>
    <w:tmpl w:val="8E2E0AE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DD94379"/>
    <w:multiLevelType w:val="hybridMultilevel"/>
    <w:tmpl w:val="8C5E5E5A"/>
    <w:lvl w:ilvl="0" w:tplc="C75C9FD8">
      <w:start w:val="2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ajorBidi" w:hint="default"/>
        <w:b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E0676CC"/>
    <w:multiLevelType w:val="hybridMultilevel"/>
    <w:tmpl w:val="80129F8C"/>
    <w:lvl w:ilvl="0" w:tplc="4E7C8372">
      <w:start w:val="1"/>
      <w:numFmt w:val="decimal"/>
      <w:lvlText w:val="%1."/>
      <w:lvlJc w:val="left"/>
      <w:pPr>
        <w:ind w:left="720" w:hanging="360"/>
      </w:pPr>
    </w:lvl>
    <w:lvl w:ilvl="1" w:tplc="29027F26">
      <w:start w:val="1"/>
      <w:numFmt w:val="lowerLetter"/>
      <w:lvlText w:val="%2."/>
      <w:lvlJc w:val="left"/>
      <w:pPr>
        <w:ind w:left="1440" w:hanging="360"/>
      </w:pPr>
    </w:lvl>
    <w:lvl w:ilvl="2" w:tplc="48DA391E">
      <w:start w:val="1"/>
      <w:numFmt w:val="lowerRoman"/>
      <w:lvlText w:val="%3."/>
      <w:lvlJc w:val="right"/>
      <w:pPr>
        <w:ind w:left="2160" w:hanging="180"/>
      </w:pPr>
    </w:lvl>
    <w:lvl w:ilvl="3" w:tplc="7CD09D66">
      <w:start w:val="1"/>
      <w:numFmt w:val="decimal"/>
      <w:lvlText w:val="%4."/>
      <w:lvlJc w:val="left"/>
      <w:pPr>
        <w:ind w:left="2880" w:hanging="360"/>
      </w:pPr>
    </w:lvl>
    <w:lvl w:ilvl="4" w:tplc="E5884974">
      <w:start w:val="1"/>
      <w:numFmt w:val="lowerLetter"/>
      <w:lvlText w:val="%5."/>
      <w:lvlJc w:val="left"/>
      <w:pPr>
        <w:ind w:left="3600" w:hanging="360"/>
      </w:pPr>
    </w:lvl>
    <w:lvl w:ilvl="5" w:tplc="7C74D788">
      <w:start w:val="1"/>
      <w:numFmt w:val="lowerRoman"/>
      <w:lvlText w:val="%6."/>
      <w:lvlJc w:val="right"/>
      <w:pPr>
        <w:ind w:left="4320" w:hanging="180"/>
      </w:pPr>
    </w:lvl>
    <w:lvl w:ilvl="6" w:tplc="FF88B4EE">
      <w:start w:val="1"/>
      <w:numFmt w:val="decimal"/>
      <w:lvlText w:val="%7."/>
      <w:lvlJc w:val="left"/>
      <w:pPr>
        <w:ind w:left="5040" w:hanging="360"/>
      </w:pPr>
    </w:lvl>
    <w:lvl w:ilvl="7" w:tplc="A61648BE">
      <w:start w:val="1"/>
      <w:numFmt w:val="lowerLetter"/>
      <w:lvlText w:val="%8."/>
      <w:lvlJc w:val="left"/>
      <w:pPr>
        <w:ind w:left="5760" w:hanging="360"/>
      </w:pPr>
    </w:lvl>
    <w:lvl w:ilvl="8" w:tplc="EE140592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4F2206DD"/>
    <w:multiLevelType w:val="hybridMultilevel"/>
    <w:tmpl w:val="0AAA9DF8"/>
    <w:lvl w:ilvl="0" w:tplc="D158A942">
      <w:start w:val="1"/>
      <w:numFmt w:val="decimal"/>
      <w:lvlText w:val="%1."/>
      <w:lvlJc w:val="left"/>
      <w:pPr>
        <w:ind w:left="720" w:hanging="360"/>
      </w:pPr>
    </w:lvl>
    <w:lvl w:ilvl="1" w:tplc="F66629BE">
      <w:start w:val="1"/>
      <w:numFmt w:val="lowerLetter"/>
      <w:lvlText w:val="%2."/>
      <w:lvlJc w:val="left"/>
      <w:pPr>
        <w:ind w:left="1440" w:hanging="360"/>
      </w:pPr>
    </w:lvl>
    <w:lvl w:ilvl="2" w:tplc="C51A25B2">
      <w:start w:val="1"/>
      <w:numFmt w:val="lowerRoman"/>
      <w:lvlText w:val="%3."/>
      <w:lvlJc w:val="right"/>
      <w:pPr>
        <w:ind w:left="2160" w:hanging="180"/>
      </w:pPr>
    </w:lvl>
    <w:lvl w:ilvl="3" w:tplc="A9E89C0A">
      <w:start w:val="1"/>
      <w:numFmt w:val="decimal"/>
      <w:lvlText w:val="%4."/>
      <w:lvlJc w:val="left"/>
      <w:pPr>
        <w:ind w:left="2880" w:hanging="360"/>
      </w:pPr>
    </w:lvl>
    <w:lvl w:ilvl="4" w:tplc="95705544">
      <w:start w:val="1"/>
      <w:numFmt w:val="lowerLetter"/>
      <w:lvlText w:val="%5."/>
      <w:lvlJc w:val="left"/>
      <w:pPr>
        <w:ind w:left="3600" w:hanging="360"/>
      </w:pPr>
    </w:lvl>
    <w:lvl w:ilvl="5" w:tplc="83168994">
      <w:start w:val="1"/>
      <w:numFmt w:val="lowerRoman"/>
      <w:lvlText w:val="%6."/>
      <w:lvlJc w:val="right"/>
      <w:pPr>
        <w:ind w:left="4320" w:hanging="180"/>
      </w:pPr>
    </w:lvl>
    <w:lvl w:ilvl="6" w:tplc="740A4660">
      <w:start w:val="1"/>
      <w:numFmt w:val="decimal"/>
      <w:lvlText w:val="%7."/>
      <w:lvlJc w:val="left"/>
      <w:pPr>
        <w:ind w:left="5040" w:hanging="360"/>
      </w:pPr>
    </w:lvl>
    <w:lvl w:ilvl="7" w:tplc="5E94DC6E">
      <w:start w:val="1"/>
      <w:numFmt w:val="lowerLetter"/>
      <w:lvlText w:val="%8."/>
      <w:lvlJc w:val="left"/>
      <w:pPr>
        <w:ind w:left="5760" w:hanging="360"/>
      </w:pPr>
    </w:lvl>
    <w:lvl w:ilvl="8" w:tplc="0B006C3C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504C3577"/>
    <w:multiLevelType w:val="hybridMultilevel"/>
    <w:tmpl w:val="B582B256"/>
    <w:lvl w:ilvl="0" w:tplc="38C42820">
      <w:start w:val="1"/>
      <w:numFmt w:val="decimal"/>
      <w:lvlText w:val="%1."/>
      <w:lvlJc w:val="left"/>
      <w:pPr>
        <w:ind w:left="720" w:hanging="360"/>
      </w:pPr>
    </w:lvl>
    <w:lvl w:ilvl="1" w:tplc="B63815E6">
      <w:start w:val="1"/>
      <w:numFmt w:val="lowerLetter"/>
      <w:lvlText w:val="%2."/>
      <w:lvlJc w:val="left"/>
      <w:pPr>
        <w:ind w:left="1440" w:hanging="360"/>
      </w:pPr>
    </w:lvl>
    <w:lvl w:ilvl="2" w:tplc="85ACB88A">
      <w:start w:val="1"/>
      <w:numFmt w:val="lowerRoman"/>
      <w:lvlText w:val="%3."/>
      <w:lvlJc w:val="right"/>
      <w:pPr>
        <w:ind w:left="2160" w:hanging="180"/>
      </w:pPr>
    </w:lvl>
    <w:lvl w:ilvl="3" w:tplc="1BF618D2">
      <w:start w:val="1"/>
      <w:numFmt w:val="decimal"/>
      <w:lvlText w:val="%4."/>
      <w:lvlJc w:val="left"/>
      <w:pPr>
        <w:ind w:left="2880" w:hanging="360"/>
      </w:pPr>
    </w:lvl>
    <w:lvl w:ilvl="4" w:tplc="B49AF926">
      <w:start w:val="1"/>
      <w:numFmt w:val="lowerLetter"/>
      <w:lvlText w:val="%5."/>
      <w:lvlJc w:val="left"/>
      <w:pPr>
        <w:ind w:left="3600" w:hanging="360"/>
      </w:pPr>
    </w:lvl>
    <w:lvl w:ilvl="5" w:tplc="A8684A84">
      <w:start w:val="1"/>
      <w:numFmt w:val="lowerRoman"/>
      <w:lvlText w:val="%6."/>
      <w:lvlJc w:val="right"/>
      <w:pPr>
        <w:ind w:left="4320" w:hanging="180"/>
      </w:pPr>
    </w:lvl>
    <w:lvl w:ilvl="6" w:tplc="13E46B0E">
      <w:start w:val="1"/>
      <w:numFmt w:val="decimal"/>
      <w:lvlText w:val="%7."/>
      <w:lvlJc w:val="left"/>
      <w:pPr>
        <w:ind w:left="5040" w:hanging="360"/>
      </w:pPr>
    </w:lvl>
    <w:lvl w:ilvl="7" w:tplc="65529470">
      <w:start w:val="1"/>
      <w:numFmt w:val="lowerLetter"/>
      <w:lvlText w:val="%8."/>
      <w:lvlJc w:val="left"/>
      <w:pPr>
        <w:ind w:left="5760" w:hanging="360"/>
      </w:pPr>
    </w:lvl>
    <w:lvl w:ilvl="8" w:tplc="F49CB642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50E81633"/>
    <w:multiLevelType w:val="multilevel"/>
    <w:tmpl w:val="A8A0A66E"/>
    <w:lvl w:ilvl="0">
      <w:start w:val="1"/>
      <w:numFmt w:val="decimal"/>
      <w:lvlText w:val="%1.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27" w15:restartNumberingAfterBreak="0">
    <w:nsid w:val="523E69A1"/>
    <w:multiLevelType w:val="hybridMultilevel"/>
    <w:tmpl w:val="018E0480"/>
    <w:lvl w:ilvl="0" w:tplc="EE4C80B2">
      <w:start w:val="1"/>
      <w:numFmt w:val="decimal"/>
      <w:lvlText w:val="%1."/>
      <w:lvlJc w:val="left"/>
      <w:pPr>
        <w:ind w:left="720" w:hanging="360"/>
      </w:pPr>
    </w:lvl>
    <w:lvl w:ilvl="1" w:tplc="B18E31CE">
      <w:start w:val="1"/>
      <w:numFmt w:val="lowerLetter"/>
      <w:lvlText w:val="%2."/>
      <w:lvlJc w:val="left"/>
      <w:pPr>
        <w:ind w:left="1440" w:hanging="360"/>
      </w:pPr>
    </w:lvl>
    <w:lvl w:ilvl="2" w:tplc="38A8D7E2">
      <w:start w:val="1"/>
      <w:numFmt w:val="lowerRoman"/>
      <w:lvlText w:val="%3."/>
      <w:lvlJc w:val="right"/>
      <w:pPr>
        <w:ind w:left="2160" w:hanging="180"/>
      </w:pPr>
    </w:lvl>
    <w:lvl w:ilvl="3" w:tplc="AF2A5CF8">
      <w:start w:val="1"/>
      <w:numFmt w:val="decimal"/>
      <w:lvlText w:val="%4."/>
      <w:lvlJc w:val="left"/>
      <w:pPr>
        <w:ind w:left="2880" w:hanging="360"/>
      </w:pPr>
    </w:lvl>
    <w:lvl w:ilvl="4" w:tplc="116EEAF0">
      <w:start w:val="1"/>
      <w:numFmt w:val="lowerLetter"/>
      <w:lvlText w:val="%5."/>
      <w:lvlJc w:val="left"/>
      <w:pPr>
        <w:ind w:left="3600" w:hanging="360"/>
      </w:pPr>
    </w:lvl>
    <w:lvl w:ilvl="5" w:tplc="B1B635DA">
      <w:start w:val="1"/>
      <w:numFmt w:val="lowerRoman"/>
      <w:lvlText w:val="%6."/>
      <w:lvlJc w:val="right"/>
      <w:pPr>
        <w:ind w:left="4320" w:hanging="180"/>
      </w:pPr>
    </w:lvl>
    <w:lvl w:ilvl="6" w:tplc="37A41E44">
      <w:start w:val="1"/>
      <w:numFmt w:val="decimal"/>
      <w:lvlText w:val="%7."/>
      <w:lvlJc w:val="left"/>
      <w:pPr>
        <w:ind w:left="5040" w:hanging="360"/>
      </w:pPr>
    </w:lvl>
    <w:lvl w:ilvl="7" w:tplc="8A6E1FE0">
      <w:start w:val="1"/>
      <w:numFmt w:val="lowerLetter"/>
      <w:lvlText w:val="%8."/>
      <w:lvlJc w:val="left"/>
      <w:pPr>
        <w:ind w:left="5760" w:hanging="360"/>
      </w:pPr>
    </w:lvl>
    <w:lvl w:ilvl="8" w:tplc="3AE85666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57065110"/>
    <w:multiLevelType w:val="hybridMultilevel"/>
    <w:tmpl w:val="11EE550C"/>
    <w:lvl w:ilvl="0" w:tplc="20C6BBAC">
      <w:start w:val="1"/>
      <w:numFmt w:val="decimal"/>
      <w:lvlText w:val="%1."/>
      <w:lvlJc w:val="left"/>
      <w:pPr>
        <w:ind w:left="720" w:hanging="360"/>
      </w:pPr>
    </w:lvl>
    <w:lvl w:ilvl="1" w:tplc="4804589C">
      <w:start w:val="1"/>
      <w:numFmt w:val="lowerLetter"/>
      <w:lvlText w:val="%2."/>
      <w:lvlJc w:val="left"/>
      <w:pPr>
        <w:ind w:left="1440" w:hanging="360"/>
      </w:pPr>
    </w:lvl>
    <w:lvl w:ilvl="2" w:tplc="AFAE129C">
      <w:start w:val="1"/>
      <w:numFmt w:val="lowerRoman"/>
      <w:lvlText w:val="%3."/>
      <w:lvlJc w:val="right"/>
      <w:pPr>
        <w:ind w:left="2160" w:hanging="180"/>
      </w:pPr>
    </w:lvl>
    <w:lvl w:ilvl="3" w:tplc="47109D4E">
      <w:start w:val="1"/>
      <w:numFmt w:val="decimal"/>
      <w:lvlText w:val="%4."/>
      <w:lvlJc w:val="left"/>
      <w:pPr>
        <w:ind w:left="2880" w:hanging="360"/>
      </w:pPr>
    </w:lvl>
    <w:lvl w:ilvl="4" w:tplc="3EEEA57C">
      <w:start w:val="1"/>
      <w:numFmt w:val="lowerLetter"/>
      <w:lvlText w:val="%5."/>
      <w:lvlJc w:val="left"/>
      <w:pPr>
        <w:ind w:left="3600" w:hanging="360"/>
      </w:pPr>
    </w:lvl>
    <w:lvl w:ilvl="5" w:tplc="F176DB3C">
      <w:start w:val="1"/>
      <w:numFmt w:val="lowerRoman"/>
      <w:lvlText w:val="%6."/>
      <w:lvlJc w:val="right"/>
      <w:pPr>
        <w:ind w:left="4320" w:hanging="180"/>
      </w:pPr>
    </w:lvl>
    <w:lvl w:ilvl="6" w:tplc="26D87046">
      <w:start w:val="1"/>
      <w:numFmt w:val="decimal"/>
      <w:lvlText w:val="%7."/>
      <w:lvlJc w:val="left"/>
      <w:pPr>
        <w:ind w:left="5040" w:hanging="360"/>
      </w:pPr>
    </w:lvl>
    <w:lvl w:ilvl="7" w:tplc="95263700">
      <w:start w:val="1"/>
      <w:numFmt w:val="lowerLetter"/>
      <w:lvlText w:val="%8."/>
      <w:lvlJc w:val="left"/>
      <w:pPr>
        <w:ind w:left="5760" w:hanging="360"/>
      </w:pPr>
    </w:lvl>
    <w:lvl w:ilvl="8" w:tplc="768089E4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582E18AA"/>
    <w:multiLevelType w:val="hybridMultilevel"/>
    <w:tmpl w:val="2224460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5A634AC1"/>
    <w:multiLevelType w:val="hybridMultilevel"/>
    <w:tmpl w:val="320A2F16"/>
    <w:lvl w:ilvl="0" w:tplc="DAD6C55E">
      <w:start w:val="1"/>
      <w:numFmt w:val="decimal"/>
      <w:lvlText w:val="%1."/>
      <w:lvlJc w:val="left"/>
      <w:pPr>
        <w:ind w:left="360" w:hanging="360"/>
      </w:pPr>
    </w:lvl>
    <w:lvl w:ilvl="1" w:tplc="266A04FA">
      <w:start w:val="1"/>
      <w:numFmt w:val="lowerLetter"/>
      <w:lvlText w:val="%2."/>
      <w:lvlJc w:val="left"/>
      <w:pPr>
        <w:ind w:left="1080" w:hanging="360"/>
      </w:pPr>
    </w:lvl>
    <w:lvl w:ilvl="2" w:tplc="4604872A">
      <w:start w:val="1"/>
      <w:numFmt w:val="lowerRoman"/>
      <w:lvlText w:val="%3."/>
      <w:lvlJc w:val="right"/>
      <w:pPr>
        <w:ind w:left="1800" w:hanging="180"/>
      </w:pPr>
    </w:lvl>
    <w:lvl w:ilvl="3" w:tplc="E6F84B22">
      <w:start w:val="1"/>
      <w:numFmt w:val="decimal"/>
      <w:lvlText w:val="%4."/>
      <w:lvlJc w:val="left"/>
      <w:pPr>
        <w:ind w:left="2520" w:hanging="360"/>
      </w:pPr>
    </w:lvl>
    <w:lvl w:ilvl="4" w:tplc="DE446190">
      <w:start w:val="1"/>
      <w:numFmt w:val="lowerLetter"/>
      <w:lvlText w:val="%5."/>
      <w:lvlJc w:val="left"/>
      <w:pPr>
        <w:ind w:left="3240" w:hanging="360"/>
      </w:pPr>
    </w:lvl>
    <w:lvl w:ilvl="5" w:tplc="681EC8E2">
      <w:start w:val="1"/>
      <w:numFmt w:val="lowerRoman"/>
      <w:lvlText w:val="%6."/>
      <w:lvlJc w:val="right"/>
      <w:pPr>
        <w:ind w:left="3960" w:hanging="180"/>
      </w:pPr>
    </w:lvl>
    <w:lvl w:ilvl="6" w:tplc="320445E4">
      <w:start w:val="1"/>
      <w:numFmt w:val="decimal"/>
      <w:lvlText w:val="%7."/>
      <w:lvlJc w:val="left"/>
      <w:pPr>
        <w:ind w:left="4680" w:hanging="360"/>
      </w:pPr>
    </w:lvl>
    <w:lvl w:ilvl="7" w:tplc="A2BC97AA">
      <w:start w:val="1"/>
      <w:numFmt w:val="lowerLetter"/>
      <w:lvlText w:val="%8."/>
      <w:lvlJc w:val="left"/>
      <w:pPr>
        <w:ind w:left="5400" w:hanging="360"/>
      </w:pPr>
    </w:lvl>
    <w:lvl w:ilvl="8" w:tplc="C5B2DA54">
      <w:start w:val="1"/>
      <w:numFmt w:val="lowerRoman"/>
      <w:lvlText w:val="%9."/>
      <w:lvlJc w:val="right"/>
      <w:pPr>
        <w:ind w:left="6120" w:hanging="180"/>
      </w:pPr>
    </w:lvl>
  </w:abstractNum>
  <w:abstractNum w:abstractNumId="31" w15:restartNumberingAfterBreak="0">
    <w:nsid w:val="5B552563"/>
    <w:multiLevelType w:val="hybridMultilevel"/>
    <w:tmpl w:val="FD5EB296"/>
    <w:lvl w:ilvl="0" w:tplc="D4766D96">
      <w:start w:val="1"/>
      <w:numFmt w:val="decimal"/>
      <w:lvlText w:val="%1."/>
      <w:lvlJc w:val="left"/>
      <w:pPr>
        <w:ind w:left="720" w:hanging="360"/>
      </w:pPr>
    </w:lvl>
    <w:lvl w:ilvl="1" w:tplc="AF82C4CC">
      <w:start w:val="1"/>
      <w:numFmt w:val="lowerLetter"/>
      <w:lvlText w:val="%2."/>
      <w:lvlJc w:val="left"/>
      <w:pPr>
        <w:ind w:left="1440" w:hanging="360"/>
      </w:pPr>
    </w:lvl>
    <w:lvl w:ilvl="2" w:tplc="64D82B16">
      <w:start w:val="1"/>
      <w:numFmt w:val="lowerRoman"/>
      <w:lvlText w:val="%3."/>
      <w:lvlJc w:val="right"/>
      <w:pPr>
        <w:ind w:left="2160" w:hanging="180"/>
      </w:pPr>
    </w:lvl>
    <w:lvl w:ilvl="3" w:tplc="632AA87C">
      <w:start w:val="1"/>
      <w:numFmt w:val="decimal"/>
      <w:lvlText w:val="%4."/>
      <w:lvlJc w:val="left"/>
      <w:pPr>
        <w:ind w:left="2880" w:hanging="360"/>
      </w:pPr>
    </w:lvl>
    <w:lvl w:ilvl="4" w:tplc="491E9646">
      <w:start w:val="1"/>
      <w:numFmt w:val="lowerLetter"/>
      <w:lvlText w:val="%5."/>
      <w:lvlJc w:val="left"/>
      <w:pPr>
        <w:ind w:left="3600" w:hanging="360"/>
      </w:pPr>
    </w:lvl>
    <w:lvl w:ilvl="5" w:tplc="A5321112">
      <w:start w:val="1"/>
      <w:numFmt w:val="lowerRoman"/>
      <w:lvlText w:val="%6."/>
      <w:lvlJc w:val="right"/>
      <w:pPr>
        <w:ind w:left="4320" w:hanging="180"/>
      </w:pPr>
    </w:lvl>
    <w:lvl w:ilvl="6" w:tplc="1B8E6730">
      <w:start w:val="1"/>
      <w:numFmt w:val="decimal"/>
      <w:lvlText w:val="%7."/>
      <w:lvlJc w:val="left"/>
      <w:pPr>
        <w:ind w:left="5040" w:hanging="360"/>
      </w:pPr>
    </w:lvl>
    <w:lvl w:ilvl="7" w:tplc="F4261E18">
      <w:start w:val="1"/>
      <w:numFmt w:val="lowerLetter"/>
      <w:lvlText w:val="%8."/>
      <w:lvlJc w:val="left"/>
      <w:pPr>
        <w:ind w:left="5760" w:hanging="360"/>
      </w:pPr>
    </w:lvl>
    <w:lvl w:ilvl="8" w:tplc="F57082F4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5CFB5002"/>
    <w:multiLevelType w:val="hybridMultilevel"/>
    <w:tmpl w:val="4B102B86"/>
    <w:lvl w:ilvl="0" w:tplc="2A52159C">
      <w:start w:val="1"/>
      <w:numFmt w:val="decimal"/>
      <w:lvlText w:val="%1."/>
      <w:lvlJc w:val="left"/>
      <w:pPr>
        <w:ind w:left="720" w:hanging="360"/>
      </w:pPr>
    </w:lvl>
    <w:lvl w:ilvl="1" w:tplc="6A304696">
      <w:start w:val="1"/>
      <w:numFmt w:val="lowerLetter"/>
      <w:lvlText w:val="%2."/>
      <w:lvlJc w:val="left"/>
      <w:pPr>
        <w:ind w:left="1440" w:hanging="360"/>
      </w:pPr>
    </w:lvl>
    <w:lvl w:ilvl="2" w:tplc="5BBA6870">
      <w:start w:val="1"/>
      <w:numFmt w:val="lowerRoman"/>
      <w:lvlText w:val="%3."/>
      <w:lvlJc w:val="right"/>
      <w:pPr>
        <w:ind w:left="2160" w:hanging="180"/>
      </w:pPr>
    </w:lvl>
    <w:lvl w:ilvl="3" w:tplc="1758E8C0">
      <w:start w:val="1"/>
      <w:numFmt w:val="decimal"/>
      <w:lvlText w:val="%4."/>
      <w:lvlJc w:val="left"/>
      <w:pPr>
        <w:ind w:left="2880" w:hanging="360"/>
      </w:pPr>
    </w:lvl>
    <w:lvl w:ilvl="4" w:tplc="BF2A44EA">
      <w:start w:val="1"/>
      <w:numFmt w:val="lowerLetter"/>
      <w:lvlText w:val="%5."/>
      <w:lvlJc w:val="left"/>
      <w:pPr>
        <w:ind w:left="3600" w:hanging="360"/>
      </w:pPr>
    </w:lvl>
    <w:lvl w:ilvl="5" w:tplc="3140B2CE">
      <w:start w:val="1"/>
      <w:numFmt w:val="lowerRoman"/>
      <w:lvlText w:val="%6."/>
      <w:lvlJc w:val="right"/>
      <w:pPr>
        <w:ind w:left="4320" w:hanging="180"/>
      </w:pPr>
    </w:lvl>
    <w:lvl w:ilvl="6" w:tplc="0EBCAE48">
      <w:start w:val="1"/>
      <w:numFmt w:val="decimal"/>
      <w:lvlText w:val="%7."/>
      <w:lvlJc w:val="left"/>
      <w:pPr>
        <w:ind w:left="5040" w:hanging="360"/>
      </w:pPr>
    </w:lvl>
    <w:lvl w:ilvl="7" w:tplc="7FDED89A">
      <w:start w:val="1"/>
      <w:numFmt w:val="lowerLetter"/>
      <w:lvlText w:val="%8."/>
      <w:lvlJc w:val="left"/>
      <w:pPr>
        <w:ind w:left="5760" w:hanging="360"/>
      </w:pPr>
    </w:lvl>
    <w:lvl w:ilvl="8" w:tplc="3BB86DE0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5D0D1624"/>
    <w:multiLevelType w:val="hybridMultilevel"/>
    <w:tmpl w:val="18804D0C"/>
    <w:lvl w:ilvl="0" w:tplc="1C10ECEC">
      <w:start w:val="1"/>
      <w:numFmt w:val="decimal"/>
      <w:lvlText w:val="%1."/>
      <w:lvlJc w:val="left"/>
      <w:pPr>
        <w:ind w:left="720" w:hanging="360"/>
      </w:pPr>
    </w:lvl>
    <w:lvl w:ilvl="1" w:tplc="B59E1A22">
      <w:start w:val="1"/>
      <w:numFmt w:val="lowerLetter"/>
      <w:lvlText w:val="%2."/>
      <w:lvlJc w:val="left"/>
      <w:pPr>
        <w:ind w:left="1440" w:hanging="360"/>
      </w:pPr>
    </w:lvl>
    <w:lvl w:ilvl="2" w:tplc="EC88B7FC">
      <w:start w:val="1"/>
      <w:numFmt w:val="lowerRoman"/>
      <w:lvlText w:val="%3."/>
      <w:lvlJc w:val="right"/>
      <w:pPr>
        <w:ind w:left="2160" w:hanging="180"/>
      </w:pPr>
    </w:lvl>
    <w:lvl w:ilvl="3" w:tplc="BA9C6358">
      <w:start w:val="1"/>
      <w:numFmt w:val="decimal"/>
      <w:lvlText w:val="%4."/>
      <w:lvlJc w:val="left"/>
      <w:pPr>
        <w:ind w:left="2880" w:hanging="360"/>
      </w:pPr>
    </w:lvl>
    <w:lvl w:ilvl="4" w:tplc="BD82CFD0">
      <w:start w:val="1"/>
      <w:numFmt w:val="lowerLetter"/>
      <w:lvlText w:val="%5."/>
      <w:lvlJc w:val="left"/>
      <w:pPr>
        <w:ind w:left="3600" w:hanging="360"/>
      </w:pPr>
    </w:lvl>
    <w:lvl w:ilvl="5" w:tplc="F724C9A0">
      <w:start w:val="1"/>
      <w:numFmt w:val="lowerRoman"/>
      <w:lvlText w:val="%6."/>
      <w:lvlJc w:val="right"/>
      <w:pPr>
        <w:ind w:left="4320" w:hanging="180"/>
      </w:pPr>
    </w:lvl>
    <w:lvl w:ilvl="6" w:tplc="AF92066A">
      <w:start w:val="1"/>
      <w:numFmt w:val="decimal"/>
      <w:lvlText w:val="%7."/>
      <w:lvlJc w:val="left"/>
      <w:pPr>
        <w:ind w:left="5040" w:hanging="360"/>
      </w:pPr>
    </w:lvl>
    <w:lvl w:ilvl="7" w:tplc="8F8459EE">
      <w:start w:val="1"/>
      <w:numFmt w:val="lowerLetter"/>
      <w:lvlText w:val="%8."/>
      <w:lvlJc w:val="left"/>
      <w:pPr>
        <w:ind w:left="5760" w:hanging="360"/>
      </w:pPr>
    </w:lvl>
    <w:lvl w:ilvl="8" w:tplc="5D18DEF4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5E5D6FE7"/>
    <w:multiLevelType w:val="hybridMultilevel"/>
    <w:tmpl w:val="79204212"/>
    <w:lvl w:ilvl="0" w:tplc="288ABC22">
      <w:start w:val="1"/>
      <w:numFmt w:val="decimal"/>
      <w:lvlText w:val="%1."/>
      <w:lvlJc w:val="left"/>
      <w:pPr>
        <w:ind w:left="720" w:hanging="360"/>
      </w:pPr>
    </w:lvl>
    <w:lvl w:ilvl="1" w:tplc="0A7C9A4C">
      <w:start w:val="1"/>
      <w:numFmt w:val="lowerLetter"/>
      <w:lvlText w:val="%2."/>
      <w:lvlJc w:val="left"/>
      <w:pPr>
        <w:ind w:left="1440" w:hanging="360"/>
      </w:pPr>
    </w:lvl>
    <w:lvl w:ilvl="2" w:tplc="C15C5FF4">
      <w:start w:val="1"/>
      <w:numFmt w:val="lowerRoman"/>
      <w:lvlText w:val="%3."/>
      <w:lvlJc w:val="right"/>
      <w:pPr>
        <w:ind w:left="2160" w:hanging="180"/>
      </w:pPr>
    </w:lvl>
    <w:lvl w:ilvl="3" w:tplc="AE520544">
      <w:start w:val="1"/>
      <w:numFmt w:val="decimal"/>
      <w:lvlText w:val="%4."/>
      <w:lvlJc w:val="left"/>
      <w:pPr>
        <w:ind w:left="2880" w:hanging="360"/>
      </w:pPr>
    </w:lvl>
    <w:lvl w:ilvl="4" w:tplc="7076CCA6">
      <w:start w:val="1"/>
      <w:numFmt w:val="lowerLetter"/>
      <w:lvlText w:val="%5."/>
      <w:lvlJc w:val="left"/>
      <w:pPr>
        <w:ind w:left="3600" w:hanging="360"/>
      </w:pPr>
    </w:lvl>
    <w:lvl w:ilvl="5" w:tplc="AAA291C4">
      <w:start w:val="1"/>
      <w:numFmt w:val="lowerRoman"/>
      <w:lvlText w:val="%6."/>
      <w:lvlJc w:val="right"/>
      <w:pPr>
        <w:ind w:left="4320" w:hanging="180"/>
      </w:pPr>
    </w:lvl>
    <w:lvl w:ilvl="6" w:tplc="87F64E12">
      <w:start w:val="1"/>
      <w:numFmt w:val="decimal"/>
      <w:lvlText w:val="%7."/>
      <w:lvlJc w:val="left"/>
      <w:pPr>
        <w:ind w:left="5040" w:hanging="360"/>
      </w:pPr>
    </w:lvl>
    <w:lvl w:ilvl="7" w:tplc="7D602F04">
      <w:start w:val="1"/>
      <w:numFmt w:val="lowerLetter"/>
      <w:lvlText w:val="%8."/>
      <w:lvlJc w:val="left"/>
      <w:pPr>
        <w:ind w:left="5760" w:hanging="360"/>
      </w:pPr>
    </w:lvl>
    <w:lvl w:ilvl="8" w:tplc="2452B238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609D32FD"/>
    <w:multiLevelType w:val="hybridMultilevel"/>
    <w:tmpl w:val="A0FEA902"/>
    <w:lvl w:ilvl="0" w:tplc="6032EBCC">
      <w:start w:val="1"/>
      <w:numFmt w:val="decimal"/>
      <w:lvlText w:val="%1."/>
      <w:lvlJc w:val="left"/>
      <w:pPr>
        <w:ind w:left="720" w:hanging="360"/>
      </w:pPr>
    </w:lvl>
    <w:lvl w:ilvl="1" w:tplc="7C483DF0">
      <w:start w:val="1"/>
      <w:numFmt w:val="lowerLetter"/>
      <w:lvlText w:val="%2."/>
      <w:lvlJc w:val="left"/>
      <w:pPr>
        <w:ind w:left="1440" w:hanging="360"/>
      </w:pPr>
    </w:lvl>
    <w:lvl w:ilvl="2" w:tplc="906C1176">
      <w:start w:val="1"/>
      <w:numFmt w:val="lowerRoman"/>
      <w:lvlText w:val="%3."/>
      <w:lvlJc w:val="right"/>
      <w:pPr>
        <w:ind w:left="2160" w:hanging="180"/>
      </w:pPr>
    </w:lvl>
    <w:lvl w:ilvl="3" w:tplc="3AF425C6">
      <w:start w:val="1"/>
      <w:numFmt w:val="decimal"/>
      <w:lvlText w:val="%4."/>
      <w:lvlJc w:val="left"/>
      <w:pPr>
        <w:ind w:left="2880" w:hanging="360"/>
      </w:pPr>
    </w:lvl>
    <w:lvl w:ilvl="4" w:tplc="611CF0A0">
      <w:start w:val="1"/>
      <w:numFmt w:val="lowerLetter"/>
      <w:lvlText w:val="%5."/>
      <w:lvlJc w:val="left"/>
      <w:pPr>
        <w:ind w:left="3600" w:hanging="360"/>
      </w:pPr>
    </w:lvl>
    <w:lvl w:ilvl="5" w:tplc="C3E47CAA">
      <w:start w:val="1"/>
      <w:numFmt w:val="lowerRoman"/>
      <w:lvlText w:val="%6."/>
      <w:lvlJc w:val="right"/>
      <w:pPr>
        <w:ind w:left="4320" w:hanging="180"/>
      </w:pPr>
    </w:lvl>
    <w:lvl w:ilvl="6" w:tplc="0264FD42">
      <w:start w:val="1"/>
      <w:numFmt w:val="decimal"/>
      <w:lvlText w:val="%7."/>
      <w:lvlJc w:val="left"/>
      <w:pPr>
        <w:ind w:left="5040" w:hanging="360"/>
      </w:pPr>
    </w:lvl>
    <w:lvl w:ilvl="7" w:tplc="556EF05E">
      <w:start w:val="1"/>
      <w:numFmt w:val="lowerLetter"/>
      <w:lvlText w:val="%8."/>
      <w:lvlJc w:val="left"/>
      <w:pPr>
        <w:ind w:left="5760" w:hanging="360"/>
      </w:pPr>
    </w:lvl>
    <w:lvl w:ilvl="8" w:tplc="FFFC2998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61EB3102"/>
    <w:multiLevelType w:val="hybridMultilevel"/>
    <w:tmpl w:val="C07A7BC6"/>
    <w:lvl w:ilvl="0" w:tplc="C57CB790">
      <w:start w:val="1"/>
      <w:numFmt w:val="decimal"/>
      <w:lvlText w:val="%1."/>
      <w:lvlJc w:val="left"/>
      <w:pPr>
        <w:ind w:left="720" w:hanging="360"/>
      </w:pPr>
    </w:lvl>
    <w:lvl w:ilvl="1" w:tplc="86889446">
      <w:start w:val="1"/>
      <w:numFmt w:val="lowerLetter"/>
      <w:lvlText w:val="%2."/>
      <w:lvlJc w:val="left"/>
      <w:pPr>
        <w:ind w:left="1440" w:hanging="360"/>
      </w:pPr>
    </w:lvl>
    <w:lvl w:ilvl="2" w:tplc="C7B26D08">
      <w:start w:val="1"/>
      <w:numFmt w:val="lowerRoman"/>
      <w:lvlText w:val="%3."/>
      <w:lvlJc w:val="right"/>
      <w:pPr>
        <w:ind w:left="2160" w:hanging="180"/>
      </w:pPr>
    </w:lvl>
    <w:lvl w:ilvl="3" w:tplc="45428A32">
      <w:start w:val="1"/>
      <w:numFmt w:val="decimal"/>
      <w:lvlText w:val="%4."/>
      <w:lvlJc w:val="left"/>
      <w:pPr>
        <w:ind w:left="2880" w:hanging="360"/>
      </w:pPr>
    </w:lvl>
    <w:lvl w:ilvl="4" w:tplc="217AC29A">
      <w:start w:val="1"/>
      <w:numFmt w:val="lowerLetter"/>
      <w:lvlText w:val="%5."/>
      <w:lvlJc w:val="left"/>
      <w:pPr>
        <w:ind w:left="3600" w:hanging="360"/>
      </w:pPr>
    </w:lvl>
    <w:lvl w:ilvl="5" w:tplc="35901FD0">
      <w:start w:val="1"/>
      <w:numFmt w:val="lowerRoman"/>
      <w:lvlText w:val="%6."/>
      <w:lvlJc w:val="right"/>
      <w:pPr>
        <w:ind w:left="4320" w:hanging="180"/>
      </w:pPr>
    </w:lvl>
    <w:lvl w:ilvl="6" w:tplc="E356E6F6">
      <w:start w:val="1"/>
      <w:numFmt w:val="decimal"/>
      <w:lvlText w:val="%7."/>
      <w:lvlJc w:val="left"/>
      <w:pPr>
        <w:ind w:left="5040" w:hanging="360"/>
      </w:pPr>
    </w:lvl>
    <w:lvl w:ilvl="7" w:tplc="2FC4D2A6">
      <w:start w:val="1"/>
      <w:numFmt w:val="lowerLetter"/>
      <w:lvlText w:val="%8."/>
      <w:lvlJc w:val="left"/>
      <w:pPr>
        <w:ind w:left="5760" w:hanging="360"/>
      </w:pPr>
    </w:lvl>
    <w:lvl w:ilvl="8" w:tplc="B73CFCC2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64031330"/>
    <w:multiLevelType w:val="hybridMultilevel"/>
    <w:tmpl w:val="7988F3EE"/>
    <w:lvl w:ilvl="0" w:tplc="94AE54D2">
      <w:start w:val="1"/>
      <w:numFmt w:val="decimal"/>
      <w:lvlText w:val="%1."/>
      <w:lvlJc w:val="left"/>
      <w:pPr>
        <w:ind w:left="720" w:hanging="360"/>
      </w:pPr>
    </w:lvl>
    <w:lvl w:ilvl="1" w:tplc="8ADC7D18">
      <w:start w:val="1"/>
      <w:numFmt w:val="lowerLetter"/>
      <w:lvlText w:val="%2."/>
      <w:lvlJc w:val="left"/>
      <w:pPr>
        <w:ind w:left="1440" w:hanging="360"/>
      </w:pPr>
    </w:lvl>
    <w:lvl w:ilvl="2" w:tplc="8898C76A">
      <w:start w:val="1"/>
      <w:numFmt w:val="lowerRoman"/>
      <w:lvlText w:val="%3."/>
      <w:lvlJc w:val="right"/>
      <w:pPr>
        <w:ind w:left="2160" w:hanging="180"/>
      </w:pPr>
    </w:lvl>
    <w:lvl w:ilvl="3" w:tplc="E736B004">
      <w:start w:val="1"/>
      <w:numFmt w:val="decimal"/>
      <w:lvlText w:val="%4."/>
      <w:lvlJc w:val="left"/>
      <w:pPr>
        <w:ind w:left="2880" w:hanging="360"/>
      </w:pPr>
    </w:lvl>
    <w:lvl w:ilvl="4" w:tplc="3F228198">
      <w:start w:val="1"/>
      <w:numFmt w:val="lowerLetter"/>
      <w:lvlText w:val="%5."/>
      <w:lvlJc w:val="left"/>
      <w:pPr>
        <w:ind w:left="3600" w:hanging="360"/>
      </w:pPr>
    </w:lvl>
    <w:lvl w:ilvl="5" w:tplc="2B5E30A6">
      <w:start w:val="1"/>
      <w:numFmt w:val="lowerRoman"/>
      <w:lvlText w:val="%6."/>
      <w:lvlJc w:val="right"/>
      <w:pPr>
        <w:ind w:left="4320" w:hanging="180"/>
      </w:pPr>
    </w:lvl>
    <w:lvl w:ilvl="6" w:tplc="D8F81A7C">
      <w:start w:val="1"/>
      <w:numFmt w:val="decimal"/>
      <w:lvlText w:val="%7."/>
      <w:lvlJc w:val="left"/>
      <w:pPr>
        <w:ind w:left="5040" w:hanging="360"/>
      </w:pPr>
    </w:lvl>
    <w:lvl w:ilvl="7" w:tplc="8DF09454">
      <w:start w:val="1"/>
      <w:numFmt w:val="lowerLetter"/>
      <w:lvlText w:val="%8."/>
      <w:lvlJc w:val="left"/>
      <w:pPr>
        <w:ind w:left="5760" w:hanging="360"/>
      </w:pPr>
    </w:lvl>
    <w:lvl w:ilvl="8" w:tplc="E1E6C07E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655A0084"/>
    <w:multiLevelType w:val="hybridMultilevel"/>
    <w:tmpl w:val="FED86496"/>
    <w:lvl w:ilvl="0" w:tplc="52A0316E">
      <w:start w:val="1"/>
      <w:numFmt w:val="decimal"/>
      <w:lvlText w:val="%1."/>
      <w:lvlJc w:val="left"/>
      <w:pPr>
        <w:ind w:left="720" w:hanging="360"/>
      </w:pPr>
    </w:lvl>
    <w:lvl w:ilvl="1" w:tplc="AF6066E6">
      <w:start w:val="1"/>
      <w:numFmt w:val="lowerLetter"/>
      <w:lvlText w:val="%2."/>
      <w:lvlJc w:val="left"/>
      <w:pPr>
        <w:ind w:left="1440" w:hanging="360"/>
      </w:pPr>
    </w:lvl>
    <w:lvl w:ilvl="2" w:tplc="07047452">
      <w:start w:val="1"/>
      <w:numFmt w:val="lowerRoman"/>
      <w:lvlText w:val="%3."/>
      <w:lvlJc w:val="right"/>
      <w:pPr>
        <w:ind w:left="2160" w:hanging="180"/>
      </w:pPr>
    </w:lvl>
    <w:lvl w:ilvl="3" w:tplc="F6EC416C">
      <w:start w:val="1"/>
      <w:numFmt w:val="decimal"/>
      <w:lvlText w:val="%4."/>
      <w:lvlJc w:val="left"/>
      <w:pPr>
        <w:ind w:left="2880" w:hanging="360"/>
      </w:pPr>
    </w:lvl>
    <w:lvl w:ilvl="4" w:tplc="37984AD2">
      <w:start w:val="1"/>
      <w:numFmt w:val="lowerLetter"/>
      <w:lvlText w:val="%5."/>
      <w:lvlJc w:val="left"/>
      <w:pPr>
        <w:ind w:left="3600" w:hanging="360"/>
      </w:pPr>
    </w:lvl>
    <w:lvl w:ilvl="5" w:tplc="E85EF400">
      <w:start w:val="1"/>
      <w:numFmt w:val="lowerRoman"/>
      <w:lvlText w:val="%6."/>
      <w:lvlJc w:val="right"/>
      <w:pPr>
        <w:ind w:left="4320" w:hanging="180"/>
      </w:pPr>
    </w:lvl>
    <w:lvl w:ilvl="6" w:tplc="3BF6A7E4">
      <w:start w:val="1"/>
      <w:numFmt w:val="decimal"/>
      <w:lvlText w:val="%7."/>
      <w:lvlJc w:val="left"/>
      <w:pPr>
        <w:ind w:left="5040" w:hanging="360"/>
      </w:pPr>
    </w:lvl>
    <w:lvl w:ilvl="7" w:tplc="551C9214">
      <w:start w:val="1"/>
      <w:numFmt w:val="lowerLetter"/>
      <w:lvlText w:val="%8."/>
      <w:lvlJc w:val="left"/>
      <w:pPr>
        <w:ind w:left="5760" w:hanging="360"/>
      </w:pPr>
    </w:lvl>
    <w:lvl w:ilvl="8" w:tplc="75362332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6B7A74B3"/>
    <w:multiLevelType w:val="hybridMultilevel"/>
    <w:tmpl w:val="8AA8F502"/>
    <w:lvl w:ilvl="0" w:tplc="D3724484">
      <w:start w:val="1"/>
      <w:numFmt w:val="decimal"/>
      <w:lvlText w:val="%1."/>
      <w:lvlJc w:val="left"/>
      <w:pPr>
        <w:ind w:left="720" w:hanging="360"/>
      </w:pPr>
    </w:lvl>
    <w:lvl w:ilvl="1" w:tplc="C7300634">
      <w:start w:val="1"/>
      <w:numFmt w:val="lowerLetter"/>
      <w:lvlText w:val="%2."/>
      <w:lvlJc w:val="left"/>
      <w:pPr>
        <w:ind w:left="1440" w:hanging="360"/>
      </w:pPr>
    </w:lvl>
    <w:lvl w:ilvl="2" w:tplc="584CCB3A">
      <w:start w:val="1"/>
      <w:numFmt w:val="lowerRoman"/>
      <w:lvlText w:val="%3."/>
      <w:lvlJc w:val="right"/>
      <w:pPr>
        <w:ind w:left="2160" w:hanging="180"/>
      </w:pPr>
    </w:lvl>
    <w:lvl w:ilvl="3" w:tplc="0E423680">
      <w:start w:val="1"/>
      <w:numFmt w:val="decimal"/>
      <w:lvlText w:val="%4."/>
      <w:lvlJc w:val="left"/>
      <w:pPr>
        <w:ind w:left="2880" w:hanging="360"/>
      </w:pPr>
    </w:lvl>
    <w:lvl w:ilvl="4" w:tplc="3EA6DF0E">
      <w:start w:val="1"/>
      <w:numFmt w:val="lowerLetter"/>
      <w:lvlText w:val="%5."/>
      <w:lvlJc w:val="left"/>
      <w:pPr>
        <w:ind w:left="3600" w:hanging="360"/>
      </w:pPr>
    </w:lvl>
    <w:lvl w:ilvl="5" w:tplc="CDF6FE92">
      <w:start w:val="1"/>
      <w:numFmt w:val="lowerRoman"/>
      <w:lvlText w:val="%6."/>
      <w:lvlJc w:val="right"/>
      <w:pPr>
        <w:ind w:left="4320" w:hanging="180"/>
      </w:pPr>
    </w:lvl>
    <w:lvl w:ilvl="6" w:tplc="C4E6242E">
      <w:start w:val="1"/>
      <w:numFmt w:val="decimal"/>
      <w:lvlText w:val="%7."/>
      <w:lvlJc w:val="left"/>
      <w:pPr>
        <w:ind w:left="5040" w:hanging="360"/>
      </w:pPr>
    </w:lvl>
    <w:lvl w:ilvl="7" w:tplc="58D0BEC2">
      <w:start w:val="1"/>
      <w:numFmt w:val="lowerLetter"/>
      <w:lvlText w:val="%8."/>
      <w:lvlJc w:val="left"/>
      <w:pPr>
        <w:ind w:left="5760" w:hanging="360"/>
      </w:pPr>
    </w:lvl>
    <w:lvl w:ilvl="8" w:tplc="C2A239E8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6C414420"/>
    <w:multiLevelType w:val="multilevel"/>
    <w:tmpl w:val="A6385A10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21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32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5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61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73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90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02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1880" w:hanging="1800"/>
      </w:pPr>
      <w:rPr>
        <w:rFonts w:hint="default"/>
      </w:rPr>
    </w:lvl>
  </w:abstractNum>
  <w:abstractNum w:abstractNumId="41" w15:restartNumberingAfterBreak="0">
    <w:nsid w:val="707C1C0A"/>
    <w:multiLevelType w:val="hybridMultilevel"/>
    <w:tmpl w:val="BA0E3DFE"/>
    <w:lvl w:ilvl="0" w:tplc="88D601AC">
      <w:start w:val="1"/>
      <w:numFmt w:val="decimal"/>
      <w:lvlText w:val="%1."/>
      <w:lvlJc w:val="left"/>
      <w:pPr>
        <w:ind w:left="720" w:hanging="360"/>
      </w:pPr>
    </w:lvl>
    <w:lvl w:ilvl="1" w:tplc="A68EFFF4">
      <w:start w:val="1"/>
      <w:numFmt w:val="lowerLetter"/>
      <w:lvlText w:val="%2."/>
      <w:lvlJc w:val="left"/>
      <w:pPr>
        <w:ind w:left="1440" w:hanging="360"/>
      </w:pPr>
    </w:lvl>
    <w:lvl w:ilvl="2" w:tplc="FDE499CE">
      <w:start w:val="1"/>
      <w:numFmt w:val="lowerRoman"/>
      <w:lvlText w:val="%3."/>
      <w:lvlJc w:val="right"/>
      <w:pPr>
        <w:ind w:left="2160" w:hanging="180"/>
      </w:pPr>
    </w:lvl>
    <w:lvl w:ilvl="3" w:tplc="14C296DC">
      <w:start w:val="1"/>
      <w:numFmt w:val="decimal"/>
      <w:lvlText w:val="%4."/>
      <w:lvlJc w:val="left"/>
      <w:pPr>
        <w:ind w:left="2880" w:hanging="360"/>
      </w:pPr>
    </w:lvl>
    <w:lvl w:ilvl="4" w:tplc="ED0A377C">
      <w:start w:val="1"/>
      <w:numFmt w:val="lowerLetter"/>
      <w:lvlText w:val="%5."/>
      <w:lvlJc w:val="left"/>
      <w:pPr>
        <w:ind w:left="3600" w:hanging="360"/>
      </w:pPr>
    </w:lvl>
    <w:lvl w:ilvl="5" w:tplc="DB1EAD2A">
      <w:start w:val="1"/>
      <w:numFmt w:val="lowerRoman"/>
      <w:lvlText w:val="%6."/>
      <w:lvlJc w:val="right"/>
      <w:pPr>
        <w:ind w:left="4320" w:hanging="180"/>
      </w:pPr>
    </w:lvl>
    <w:lvl w:ilvl="6" w:tplc="B48CE850">
      <w:start w:val="1"/>
      <w:numFmt w:val="decimal"/>
      <w:lvlText w:val="%7."/>
      <w:lvlJc w:val="left"/>
      <w:pPr>
        <w:ind w:left="5040" w:hanging="360"/>
      </w:pPr>
    </w:lvl>
    <w:lvl w:ilvl="7" w:tplc="08EC9AE4">
      <w:start w:val="1"/>
      <w:numFmt w:val="lowerLetter"/>
      <w:lvlText w:val="%8."/>
      <w:lvlJc w:val="left"/>
      <w:pPr>
        <w:ind w:left="5760" w:hanging="360"/>
      </w:pPr>
    </w:lvl>
    <w:lvl w:ilvl="8" w:tplc="C46C0AC0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76A86748"/>
    <w:multiLevelType w:val="hybridMultilevel"/>
    <w:tmpl w:val="14F8C322"/>
    <w:lvl w:ilvl="0" w:tplc="88A0C39A">
      <w:start w:val="1"/>
      <w:numFmt w:val="decimal"/>
      <w:lvlText w:val="%1."/>
      <w:lvlJc w:val="left"/>
      <w:pPr>
        <w:ind w:left="720" w:hanging="360"/>
      </w:pPr>
    </w:lvl>
    <w:lvl w:ilvl="1" w:tplc="75A0F322">
      <w:start w:val="1"/>
      <w:numFmt w:val="lowerLetter"/>
      <w:lvlText w:val="%2."/>
      <w:lvlJc w:val="left"/>
      <w:pPr>
        <w:ind w:left="1440" w:hanging="360"/>
      </w:pPr>
    </w:lvl>
    <w:lvl w:ilvl="2" w:tplc="08E8ED70">
      <w:start w:val="1"/>
      <w:numFmt w:val="lowerRoman"/>
      <w:lvlText w:val="%3."/>
      <w:lvlJc w:val="right"/>
      <w:pPr>
        <w:ind w:left="2160" w:hanging="180"/>
      </w:pPr>
    </w:lvl>
    <w:lvl w:ilvl="3" w:tplc="7FC8B0E2">
      <w:start w:val="1"/>
      <w:numFmt w:val="decimal"/>
      <w:lvlText w:val="%4."/>
      <w:lvlJc w:val="left"/>
      <w:pPr>
        <w:ind w:left="2880" w:hanging="360"/>
      </w:pPr>
    </w:lvl>
    <w:lvl w:ilvl="4" w:tplc="80CEE89E">
      <w:start w:val="1"/>
      <w:numFmt w:val="lowerLetter"/>
      <w:lvlText w:val="%5."/>
      <w:lvlJc w:val="left"/>
      <w:pPr>
        <w:ind w:left="3600" w:hanging="360"/>
      </w:pPr>
    </w:lvl>
    <w:lvl w:ilvl="5" w:tplc="9B3486C6">
      <w:start w:val="1"/>
      <w:numFmt w:val="lowerRoman"/>
      <w:lvlText w:val="%6."/>
      <w:lvlJc w:val="right"/>
      <w:pPr>
        <w:ind w:left="4320" w:hanging="180"/>
      </w:pPr>
    </w:lvl>
    <w:lvl w:ilvl="6" w:tplc="01243C66">
      <w:start w:val="1"/>
      <w:numFmt w:val="decimal"/>
      <w:lvlText w:val="%7."/>
      <w:lvlJc w:val="left"/>
      <w:pPr>
        <w:ind w:left="5040" w:hanging="360"/>
      </w:pPr>
    </w:lvl>
    <w:lvl w:ilvl="7" w:tplc="5DCCE1F0">
      <w:start w:val="1"/>
      <w:numFmt w:val="lowerLetter"/>
      <w:lvlText w:val="%8."/>
      <w:lvlJc w:val="left"/>
      <w:pPr>
        <w:ind w:left="5760" w:hanging="360"/>
      </w:pPr>
    </w:lvl>
    <w:lvl w:ilvl="8" w:tplc="5CBE4C4E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7D7D78D6"/>
    <w:multiLevelType w:val="hybridMultilevel"/>
    <w:tmpl w:val="D71E18DE"/>
    <w:lvl w:ilvl="0" w:tplc="41D26B4A">
      <w:start w:val="1"/>
      <w:numFmt w:val="decimal"/>
      <w:lvlText w:val="%1."/>
      <w:lvlJc w:val="left"/>
      <w:pPr>
        <w:ind w:left="720" w:hanging="360"/>
      </w:pPr>
    </w:lvl>
    <w:lvl w:ilvl="1" w:tplc="4E86FE84">
      <w:start w:val="1"/>
      <w:numFmt w:val="lowerLetter"/>
      <w:lvlText w:val="%2."/>
      <w:lvlJc w:val="left"/>
      <w:pPr>
        <w:ind w:left="1440" w:hanging="360"/>
      </w:pPr>
    </w:lvl>
    <w:lvl w:ilvl="2" w:tplc="C102211A">
      <w:start w:val="1"/>
      <w:numFmt w:val="lowerRoman"/>
      <w:lvlText w:val="%3."/>
      <w:lvlJc w:val="right"/>
      <w:pPr>
        <w:ind w:left="2160" w:hanging="180"/>
      </w:pPr>
    </w:lvl>
    <w:lvl w:ilvl="3" w:tplc="4956C274">
      <w:start w:val="1"/>
      <w:numFmt w:val="decimal"/>
      <w:lvlText w:val="%4."/>
      <w:lvlJc w:val="left"/>
      <w:pPr>
        <w:ind w:left="2880" w:hanging="360"/>
      </w:pPr>
    </w:lvl>
    <w:lvl w:ilvl="4" w:tplc="8BD03356">
      <w:start w:val="1"/>
      <w:numFmt w:val="lowerLetter"/>
      <w:lvlText w:val="%5."/>
      <w:lvlJc w:val="left"/>
      <w:pPr>
        <w:ind w:left="3600" w:hanging="360"/>
      </w:pPr>
    </w:lvl>
    <w:lvl w:ilvl="5" w:tplc="E688762C">
      <w:start w:val="1"/>
      <w:numFmt w:val="lowerRoman"/>
      <w:lvlText w:val="%6."/>
      <w:lvlJc w:val="right"/>
      <w:pPr>
        <w:ind w:left="4320" w:hanging="180"/>
      </w:pPr>
    </w:lvl>
    <w:lvl w:ilvl="6" w:tplc="D8AE0AD4">
      <w:start w:val="1"/>
      <w:numFmt w:val="decimal"/>
      <w:lvlText w:val="%7."/>
      <w:lvlJc w:val="left"/>
      <w:pPr>
        <w:ind w:left="5040" w:hanging="360"/>
      </w:pPr>
    </w:lvl>
    <w:lvl w:ilvl="7" w:tplc="D4F2D3A0">
      <w:start w:val="1"/>
      <w:numFmt w:val="lowerLetter"/>
      <w:lvlText w:val="%8."/>
      <w:lvlJc w:val="left"/>
      <w:pPr>
        <w:ind w:left="5760" w:hanging="360"/>
      </w:pPr>
    </w:lvl>
    <w:lvl w:ilvl="8" w:tplc="3528CF3E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2"/>
  </w:num>
  <w:num w:numId="2">
    <w:abstractNumId w:val="31"/>
  </w:num>
  <w:num w:numId="3">
    <w:abstractNumId w:val="18"/>
  </w:num>
  <w:num w:numId="4">
    <w:abstractNumId w:val="38"/>
  </w:num>
  <w:num w:numId="5">
    <w:abstractNumId w:val="33"/>
  </w:num>
  <w:num w:numId="6">
    <w:abstractNumId w:val="35"/>
  </w:num>
  <w:num w:numId="7">
    <w:abstractNumId w:val="9"/>
  </w:num>
  <w:num w:numId="8">
    <w:abstractNumId w:val="10"/>
  </w:num>
  <w:num w:numId="9">
    <w:abstractNumId w:val="6"/>
  </w:num>
  <w:num w:numId="10">
    <w:abstractNumId w:val="12"/>
  </w:num>
  <w:num w:numId="11">
    <w:abstractNumId w:val="43"/>
  </w:num>
  <w:num w:numId="12">
    <w:abstractNumId w:val="2"/>
  </w:num>
  <w:num w:numId="13">
    <w:abstractNumId w:val="25"/>
  </w:num>
  <w:num w:numId="14">
    <w:abstractNumId w:val="28"/>
  </w:num>
  <w:num w:numId="15">
    <w:abstractNumId w:val="17"/>
  </w:num>
  <w:num w:numId="16">
    <w:abstractNumId w:val="41"/>
  </w:num>
  <w:num w:numId="17">
    <w:abstractNumId w:val="34"/>
  </w:num>
  <w:num w:numId="18">
    <w:abstractNumId w:val="27"/>
  </w:num>
  <w:num w:numId="19">
    <w:abstractNumId w:val="42"/>
  </w:num>
  <w:num w:numId="20">
    <w:abstractNumId w:val="24"/>
  </w:num>
  <w:num w:numId="21">
    <w:abstractNumId w:val="36"/>
  </w:num>
  <w:num w:numId="22">
    <w:abstractNumId w:val="5"/>
  </w:num>
  <w:num w:numId="23">
    <w:abstractNumId w:val="14"/>
  </w:num>
  <w:num w:numId="24">
    <w:abstractNumId w:val="23"/>
  </w:num>
  <w:num w:numId="25">
    <w:abstractNumId w:val="0"/>
  </w:num>
  <w:num w:numId="26">
    <w:abstractNumId w:val="13"/>
  </w:num>
  <w:num w:numId="27">
    <w:abstractNumId w:val="20"/>
  </w:num>
  <w:num w:numId="28">
    <w:abstractNumId w:val="16"/>
  </w:num>
  <w:num w:numId="29">
    <w:abstractNumId w:val="39"/>
  </w:num>
  <w:num w:numId="30">
    <w:abstractNumId w:val="37"/>
  </w:num>
  <w:num w:numId="31">
    <w:abstractNumId w:val="8"/>
  </w:num>
  <w:num w:numId="32">
    <w:abstractNumId w:val="1"/>
  </w:num>
  <w:num w:numId="33">
    <w:abstractNumId w:val="11"/>
  </w:num>
  <w:num w:numId="34">
    <w:abstractNumId w:val="4"/>
  </w:num>
  <w:num w:numId="35">
    <w:abstractNumId w:val="30"/>
  </w:num>
  <w:num w:numId="36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7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8">
    <w:abstractNumId w:val="2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9">
    <w:abstractNumId w:val="1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0">
    <w:abstractNumId w:val="40"/>
  </w:num>
  <w:num w:numId="41">
    <w:abstractNumId w:val="15"/>
  </w:num>
  <w:num w:numId="42">
    <w:abstractNumId w:val="29"/>
  </w:num>
  <w:num w:numId="43">
    <w:abstractNumId w:val="21"/>
  </w:num>
  <w:num w:numId="44">
    <w:abstractNumId w:val="22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5:person w15:author="shadi obeed">
    <w15:presenceInfo w15:providerId="Windows Live" w15:userId="173dfb8d8b4541dd"/>
  </w15:person>
  <w15:person w15:author="yara ahmad">
    <w15:presenceInfo w15:providerId="AD" w15:userId="S::yaraahm@post.bgu.ac.il::ebf602cb-d46b-4d7a-8896-77e126219c07"/>
  </w15:person>
  <w15:person w15:author="jamil">
    <w15:presenceInfo w15:providerId="None" w15:userId="jamil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225"/>
  <w:proofState w:spelling="clean" w:grammar="clean"/>
  <w:trackRevisions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CDD4A6E"/>
    <w:rsid w:val="000009D4"/>
    <w:rsid w:val="00030770"/>
    <w:rsid w:val="000463AE"/>
    <w:rsid w:val="000C5BD9"/>
    <w:rsid w:val="000D769A"/>
    <w:rsid w:val="00111A64"/>
    <w:rsid w:val="00126C47"/>
    <w:rsid w:val="001513E4"/>
    <w:rsid w:val="001B0620"/>
    <w:rsid w:val="001C795F"/>
    <w:rsid w:val="001D6A98"/>
    <w:rsid w:val="00207F55"/>
    <w:rsid w:val="00236BCA"/>
    <w:rsid w:val="002564B1"/>
    <w:rsid w:val="00267A04"/>
    <w:rsid w:val="002A0C37"/>
    <w:rsid w:val="002A5B74"/>
    <w:rsid w:val="002B4560"/>
    <w:rsid w:val="002C3BAF"/>
    <w:rsid w:val="0031D953"/>
    <w:rsid w:val="003368DF"/>
    <w:rsid w:val="00364686"/>
    <w:rsid w:val="00364FCA"/>
    <w:rsid w:val="0036589D"/>
    <w:rsid w:val="00384D00"/>
    <w:rsid w:val="003C7BE4"/>
    <w:rsid w:val="003E3DF0"/>
    <w:rsid w:val="003E4E0E"/>
    <w:rsid w:val="00453673"/>
    <w:rsid w:val="00491E7D"/>
    <w:rsid w:val="00513E31"/>
    <w:rsid w:val="00524BF9"/>
    <w:rsid w:val="005545F7"/>
    <w:rsid w:val="005C1ABD"/>
    <w:rsid w:val="005F61F5"/>
    <w:rsid w:val="00653C7F"/>
    <w:rsid w:val="0065505C"/>
    <w:rsid w:val="00662872"/>
    <w:rsid w:val="00695177"/>
    <w:rsid w:val="006C0F3B"/>
    <w:rsid w:val="00734C9F"/>
    <w:rsid w:val="00742665"/>
    <w:rsid w:val="00755D77"/>
    <w:rsid w:val="00770E26"/>
    <w:rsid w:val="007A3F6F"/>
    <w:rsid w:val="007E164B"/>
    <w:rsid w:val="007F6F7D"/>
    <w:rsid w:val="0088AAD2"/>
    <w:rsid w:val="008907A3"/>
    <w:rsid w:val="00893856"/>
    <w:rsid w:val="008A352A"/>
    <w:rsid w:val="008A3E98"/>
    <w:rsid w:val="008D29A7"/>
    <w:rsid w:val="008D79C5"/>
    <w:rsid w:val="008E13FD"/>
    <w:rsid w:val="0090365A"/>
    <w:rsid w:val="0092656E"/>
    <w:rsid w:val="00950D67"/>
    <w:rsid w:val="00962AA8"/>
    <w:rsid w:val="00976C4C"/>
    <w:rsid w:val="009A5E99"/>
    <w:rsid w:val="009B2D00"/>
    <w:rsid w:val="009C5486"/>
    <w:rsid w:val="009F5F48"/>
    <w:rsid w:val="00A226F9"/>
    <w:rsid w:val="00A31C77"/>
    <w:rsid w:val="00A51CE9"/>
    <w:rsid w:val="00A65525"/>
    <w:rsid w:val="00A750C8"/>
    <w:rsid w:val="00A75109"/>
    <w:rsid w:val="00AE4B49"/>
    <w:rsid w:val="00B031AC"/>
    <w:rsid w:val="00B05B6C"/>
    <w:rsid w:val="00B63DFF"/>
    <w:rsid w:val="00B908BE"/>
    <w:rsid w:val="00BB4D87"/>
    <w:rsid w:val="00BD5C48"/>
    <w:rsid w:val="00BF5AEB"/>
    <w:rsid w:val="00BF5F59"/>
    <w:rsid w:val="00C07FC7"/>
    <w:rsid w:val="00C15F90"/>
    <w:rsid w:val="00C329DF"/>
    <w:rsid w:val="00C52C50"/>
    <w:rsid w:val="00C65FDC"/>
    <w:rsid w:val="00C7793A"/>
    <w:rsid w:val="00C90E7A"/>
    <w:rsid w:val="00CD7F8F"/>
    <w:rsid w:val="00CE3F36"/>
    <w:rsid w:val="00CF0583"/>
    <w:rsid w:val="00D57053"/>
    <w:rsid w:val="00D757B3"/>
    <w:rsid w:val="00DA22A0"/>
    <w:rsid w:val="00DF3794"/>
    <w:rsid w:val="00E0013F"/>
    <w:rsid w:val="00E02517"/>
    <w:rsid w:val="00E059AB"/>
    <w:rsid w:val="00E622C1"/>
    <w:rsid w:val="00E92D65"/>
    <w:rsid w:val="00EB5D64"/>
    <w:rsid w:val="00EC1D85"/>
    <w:rsid w:val="00EF6060"/>
    <w:rsid w:val="00F11FDC"/>
    <w:rsid w:val="00F6651E"/>
    <w:rsid w:val="00F67208"/>
    <w:rsid w:val="00F7195D"/>
    <w:rsid w:val="00FA0C5F"/>
    <w:rsid w:val="00FC4D1E"/>
    <w:rsid w:val="0151351B"/>
    <w:rsid w:val="01AC5477"/>
    <w:rsid w:val="01E6B9D7"/>
    <w:rsid w:val="01F23375"/>
    <w:rsid w:val="01FD2D90"/>
    <w:rsid w:val="023C1F63"/>
    <w:rsid w:val="0260556D"/>
    <w:rsid w:val="026EDFBE"/>
    <w:rsid w:val="02B2F5E8"/>
    <w:rsid w:val="03191E2F"/>
    <w:rsid w:val="03260DDC"/>
    <w:rsid w:val="034770FE"/>
    <w:rsid w:val="03603953"/>
    <w:rsid w:val="03B628CD"/>
    <w:rsid w:val="04E54965"/>
    <w:rsid w:val="050C4D6E"/>
    <w:rsid w:val="05401838"/>
    <w:rsid w:val="059203EE"/>
    <w:rsid w:val="05CE7478"/>
    <w:rsid w:val="05D12FB8"/>
    <w:rsid w:val="0624A63E"/>
    <w:rsid w:val="06739FA3"/>
    <w:rsid w:val="06A491C6"/>
    <w:rsid w:val="06AC67E5"/>
    <w:rsid w:val="078E0E9C"/>
    <w:rsid w:val="07C2A1AE"/>
    <w:rsid w:val="0858889C"/>
    <w:rsid w:val="08A442ED"/>
    <w:rsid w:val="08C2ECBD"/>
    <w:rsid w:val="08EB2E71"/>
    <w:rsid w:val="0904C0CD"/>
    <w:rsid w:val="091C5F30"/>
    <w:rsid w:val="09238DC0"/>
    <w:rsid w:val="09633F68"/>
    <w:rsid w:val="09B43004"/>
    <w:rsid w:val="0A032477"/>
    <w:rsid w:val="0A07E13E"/>
    <w:rsid w:val="0AB2EFE8"/>
    <w:rsid w:val="0AC5AF5E"/>
    <w:rsid w:val="0ACADE55"/>
    <w:rsid w:val="0AE23233"/>
    <w:rsid w:val="0B733E3E"/>
    <w:rsid w:val="0C32754E"/>
    <w:rsid w:val="0C3BDB40"/>
    <w:rsid w:val="0C5327FF"/>
    <w:rsid w:val="0C58B7EF"/>
    <w:rsid w:val="0C5F8352"/>
    <w:rsid w:val="0C71A1E8"/>
    <w:rsid w:val="0C8ED5C3"/>
    <w:rsid w:val="0CDD4A6E"/>
    <w:rsid w:val="0D0ADA3F"/>
    <w:rsid w:val="0D12FE49"/>
    <w:rsid w:val="0D49B4A8"/>
    <w:rsid w:val="0D572F81"/>
    <w:rsid w:val="0D58A962"/>
    <w:rsid w:val="0E29D7FF"/>
    <w:rsid w:val="0EBE2AE1"/>
    <w:rsid w:val="0ECD6D7A"/>
    <w:rsid w:val="0ED1D9FA"/>
    <w:rsid w:val="0F371E43"/>
    <w:rsid w:val="100F83F8"/>
    <w:rsid w:val="1059FB42"/>
    <w:rsid w:val="106BCD91"/>
    <w:rsid w:val="108445F1"/>
    <w:rsid w:val="1141FCAC"/>
    <w:rsid w:val="116FAB12"/>
    <w:rsid w:val="12A2D45C"/>
    <w:rsid w:val="12B38345"/>
    <w:rsid w:val="12B6802B"/>
    <w:rsid w:val="12D3A1EC"/>
    <w:rsid w:val="1385D68F"/>
    <w:rsid w:val="13A50E1F"/>
    <w:rsid w:val="13AC1526"/>
    <w:rsid w:val="14189B19"/>
    <w:rsid w:val="149E522D"/>
    <w:rsid w:val="14BA959A"/>
    <w:rsid w:val="14E95A2C"/>
    <w:rsid w:val="14E97290"/>
    <w:rsid w:val="1558CE78"/>
    <w:rsid w:val="157255DA"/>
    <w:rsid w:val="15ADFD93"/>
    <w:rsid w:val="15D33078"/>
    <w:rsid w:val="163FB159"/>
    <w:rsid w:val="165CF75D"/>
    <w:rsid w:val="16FCD997"/>
    <w:rsid w:val="17073164"/>
    <w:rsid w:val="171CDED6"/>
    <w:rsid w:val="17F5998E"/>
    <w:rsid w:val="18211352"/>
    <w:rsid w:val="195FA141"/>
    <w:rsid w:val="198C52C6"/>
    <w:rsid w:val="1A3EFD4A"/>
    <w:rsid w:val="1A5EC977"/>
    <w:rsid w:val="1A7F9C19"/>
    <w:rsid w:val="1A9E4D06"/>
    <w:rsid w:val="1AD04619"/>
    <w:rsid w:val="1AEBB055"/>
    <w:rsid w:val="1B0C1FC1"/>
    <w:rsid w:val="1B341F01"/>
    <w:rsid w:val="1BD428A7"/>
    <w:rsid w:val="1C14A35E"/>
    <w:rsid w:val="1C1B6C7A"/>
    <w:rsid w:val="1C3597DB"/>
    <w:rsid w:val="1C504DF1"/>
    <w:rsid w:val="1C5BC74C"/>
    <w:rsid w:val="1C679F59"/>
    <w:rsid w:val="1CCEC072"/>
    <w:rsid w:val="1CEFC52C"/>
    <w:rsid w:val="1D277F7E"/>
    <w:rsid w:val="1D715E18"/>
    <w:rsid w:val="1D9E0199"/>
    <w:rsid w:val="1DB9B554"/>
    <w:rsid w:val="1E019327"/>
    <w:rsid w:val="1EC24319"/>
    <w:rsid w:val="1F0E5174"/>
    <w:rsid w:val="1F195B42"/>
    <w:rsid w:val="2008A0D9"/>
    <w:rsid w:val="20B66CED"/>
    <w:rsid w:val="20C33F4C"/>
    <w:rsid w:val="215470A4"/>
    <w:rsid w:val="2156EC4A"/>
    <w:rsid w:val="21CB6424"/>
    <w:rsid w:val="21E6AF4D"/>
    <w:rsid w:val="22A3E9F6"/>
    <w:rsid w:val="22CB6896"/>
    <w:rsid w:val="22F04105"/>
    <w:rsid w:val="2331467D"/>
    <w:rsid w:val="2348DA27"/>
    <w:rsid w:val="2554869F"/>
    <w:rsid w:val="25913D5D"/>
    <w:rsid w:val="265EE2D3"/>
    <w:rsid w:val="26745305"/>
    <w:rsid w:val="26927D16"/>
    <w:rsid w:val="26E861F0"/>
    <w:rsid w:val="274C7588"/>
    <w:rsid w:val="276748F7"/>
    <w:rsid w:val="27B6868E"/>
    <w:rsid w:val="27D59A03"/>
    <w:rsid w:val="27DE4F10"/>
    <w:rsid w:val="28102366"/>
    <w:rsid w:val="28D7A83F"/>
    <w:rsid w:val="2909CCDB"/>
    <w:rsid w:val="290A5578"/>
    <w:rsid w:val="29579CAD"/>
    <w:rsid w:val="29848E68"/>
    <w:rsid w:val="29855CCE"/>
    <w:rsid w:val="2A141F79"/>
    <w:rsid w:val="2AC28B48"/>
    <w:rsid w:val="2B438AA4"/>
    <w:rsid w:val="2B50C365"/>
    <w:rsid w:val="2B7866A7"/>
    <w:rsid w:val="2B84918D"/>
    <w:rsid w:val="2BC670B8"/>
    <w:rsid w:val="2C58DBC8"/>
    <w:rsid w:val="2C786834"/>
    <w:rsid w:val="2CB3C84C"/>
    <w:rsid w:val="2CE835A5"/>
    <w:rsid w:val="2D4F398C"/>
    <w:rsid w:val="2D71BA4A"/>
    <w:rsid w:val="2DF3ADEC"/>
    <w:rsid w:val="2E136B27"/>
    <w:rsid w:val="2E43E7A2"/>
    <w:rsid w:val="2E679CB9"/>
    <w:rsid w:val="2EF2CC59"/>
    <w:rsid w:val="2F294EEB"/>
    <w:rsid w:val="2FD4753C"/>
    <w:rsid w:val="2FD70B6C"/>
    <w:rsid w:val="2FF51D9C"/>
    <w:rsid w:val="303DF90B"/>
    <w:rsid w:val="30ADD7F5"/>
    <w:rsid w:val="30FC9617"/>
    <w:rsid w:val="3180C233"/>
    <w:rsid w:val="31B6C9A8"/>
    <w:rsid w:val="31B759C9"/>
    <w:rsid w:val="3251A921"/>
    <w:rsid w:val="3260F123"/>
    <w:rsid w:val="32647A70"/>
    <w:rsid w:val="32CCB0F5"/>
    <w:rsid w:val="3326D5DA"/>
    <w:rsid w:val="33AD761E"/>
    <w:rsid w:val="33C2B6BF"/>
    <w:rsid w:val="34C03B76"/>
    <w:rsid w:val="352C5853"/>
    <w:rsid w:val="352E7A22"/>
    <w:rsid w:val="3548E18C"/>
    <w:rsid w:val="3577B864"/>
    <w:rsid w:val="35E5FFB9"/>
    <w:rsid w:val="3671B6D6"/>
    <w:rsid w:val="368F810B"/>
    <w:rsid w:val="36FF3FFF"/>
    <w:rsid w:val="37131C14"/>
    <w:rsid w:val="375B604E"/>
    <w:rsid w:val="37D865A9"/>
    <w:rsid w:val="381A1636"/>
    <w:rsid w:val="38B11DD1"/>
    <w:rsid w:val="38C02ABB"/>
    <w:rsid w:val="39ACA1CE"/>
    <w:rsid w:val="39B520CA"/>
    <w:rsid w:val="39C92F74"/>
    <w:rsid w:val="3A193B48"/>
    <w:rsid w:val="3B61D8AB"/>
    <w:rsid w:val="3BAC837C"/>
    <w:rsid w:val="3C3287C0"/>
    <w:rsid w:val="3C943CD5"/>
    <w:rsid w:val="3CC37EE9"/>
    <w:rsid w:val="3CCFD4A4"/>
    <w:rsid w:val="3CF0AA6D"/>
    <w:rsid w:val="3D02EBFB"/>
    <w:rsid w:val="3D59D047"/>
    <w:rsid w:val="3D9CA106"/>
    <w:rsid w:val="3E8D7D0B"/>
    <w:rsid w:val="3EB78D9B"/>
    <w:rsid w:val="3EDF2734"/>
    <w:rsid w:val="3F04BA9E"/>
    <w:rsid w:val="3F322A5C"/>
    <w:rsid w:val="3F3F9E96"/>
    <w:rsid w:val="3F4A361F"/>
    <w:rsid w:val="3F4D9C89"/>
    <w:rsid w:val="3F9D7E5E"/>
    <w:rsid w:val="3FC4BEC1"/>
    <w:rsid w:val="406E863E"/>
    <w:rsid w:val="4118008B"/>
    <w:rsid w:val="412BF32E"/>
    <w:rsid w:val="4147A084"/>
    <w:rsid w:val="41608F22"/>
    <w:rsid w:val="421319E0"/>
    <w:rsid w:val="42487E6B"/>
    <w:rsid w:val="424A32C9"/>
    <w:rsid w:val="43707800"/>
    <w:rsid w:val="4371B928"/>
    <w:rsid w:val="44496479"/>
    <w:rsid w:val="4496BFC8"/>
    <w:rsid w:val="44B59673"/>
    <w:rsid w:val="44C9CAA3"/>
    <w:rsid w:val="44E98EFE"/>
    <w:rsid w:val="457B3D6A"/>
    <w:rsid w:val="466B79C8"/>
    <w:rsid w:val="474A3238"/>
    <w:rsid w:val="474EE752"/>
    <w:rsid w:val="4794D513"/>
    <w:rsid w:val="480D0CA0"/>
    <w:rsid w:val="4862071D"/>
    <w:rsid w:val="488BDC77"/>
    <w:rsid w:val="48CAD1BB"/>
    <w:rsid w:val="490B532C"/>
    <w:rsid w:val="492042C9"/>
    <w:rsid w:val="493F3CD5"/>
    <w:rsid w:val="4962C88F"/>
    <w:rsid w:val="497A8CA1"/>
    <w:rsid w:val="49E327D6"/>
    <w:rsid w:val="49EE174E"/>
    <w:rsid w:val="49F40B9B"/>
    <w:rsid w:val="4A1B6C3B"/>
    <w:rsid w:val="4A35270E"/>
    <w:rsid w:val="4AC7936A"/>
    <w:rsid w:val="4B59E353"/>
    <w:rsid w:val="4B73283E"/>
    <w:rsid w:val="4BA2832C"/>
    <w:rsid w:val="4BC712A1"/>
    <w:rsid w:val="4C56B49B"/>
    <w:rsid w:val="4CC7858C"/>
    <w:rsid w:val="4D0AD2DC"/>
    <w:rsid w:val="4D3E538D"/>
    <w:rsid w:val="4D4AB144"/>
    <w:rsid w:val="4E271ADB"/>
    <w:rsid w:val="4E575799"/>
    <w:rsid w:val="4E6E1917"/>
    <w:rsid w:val="4E8A8D21"/>
    <w:rsid w:val="4EC562E9"/>
    <w:rsid w:val="4EC8C974"/>
    <w:rsid w:val="4EF83F8B"/>
    <w:rsid w:val="4F0AA5F9"/>
    <w:rsid w:val="4F47AC9C"/>
    <w:rsid w:val="4F71E990"/>
    <w:rsid w:val="4FE628D3"/>
    <w:rsid w:val="505A3176"/>
    <w:rsid w:val="50981219"/>
    <w:rsid w:val="50C25E86"/>
    <w:rsid w:val="50E02C09"/>
    <w:rsid w:val="50E3B6CC"/>
    <w:rsid w:val="50F564F1"/>
    <w:rsid w:val="512986CC"/>
    <w:rsid w:val="5141250E"/>
    <w:rsid w:val="51A3FF97"/>
    <w:rsid w:val="51B040CD"/>
    <w:rsid w:val="51BA09EB"/>
    <w:rsid w:val="51DDD56F"/>
    <w:rsid w:val="522E401E"/>
    <w:rsid w:val="52BB426F"/>
    <w:rsid w:val="5318D5C6"/>
    <w:rsid w:val="54C64EA0"/>
    <w:rsid w:val="55183910"/>
    <w:rsid w:val="559085EF"/>
    <w:rsid w:val="560FB5F4"/>
    <w:rsid w:val="56161151"/>
    <w:rsid w:val="5625A94C"/>
    <w:rsid w:val="5632A091"/>
    <w:rsid w:val="5662C9E4"/>
    <w:rsid w:val="56864A3C"/>
    <w:rsid w:val="56974F4A"/>
    <w:rsid w:val="56D1430D"/>
    <w:rsid w:val="56FD7E42"/>
    <w:rsid w:val="5733ACE4"/>
    <w:rsid w:val="57505DC4"/>
    <w:rsid w:val="57B563A3"/>
    <w:rsid w:val="5815F73D"/>
    <w:rsid w:val="581AFFD5"/>
    <w:rsid w:val="58384ADF"/>
    <w:rsid w:val="585D7752"/>
    <w:rsid w:val="58FC9D24"/>
    <w:rsid w:val="597C91D5"/>
    <w:rsid w:val="597F6076"/>
    <w:rsid w:val="599453F4"/>
    <w:rsid w:val="5994C515"/>
    <w:rsid w:val="59A669AB"/>
    <w:rsid w:val="5ADC1003"/>
    <w:rsid w:val="5B36B214"/>
    <w:rsid w:val="5BFEE6E8"/>
    <w:rsid w:val="5C050B40"/>
    <w:rsid w:val="5C090816"/>
    <w:rsid w:val="5C7CA7B5"/>
    <w:rsid w:val="5C8D4360"/>
    <w:rsid w:val="5DAD0E0A"/>
    <w:rsid w:val="5DBABF9C"/>
    <w:rsid w:val="5E74D22A"/>
    <w:rsid w:val="5EAA4EBC"/>
    <w:rsid w:val="5ED2F4F6"/>
    <w:rsid w:val="5F18312C"/>
    <w:rsid w:val="5F679953"/>
    <w:rsid w:val="5F6FAC28"/>
    <w:rsid w:val="5F9B6844"/>
    <w:rsid w:val="5FB712EB"/>
    <w:rsid w:val="6002FC1F"/>
    <w:rsid w:val="600B695D"/>
    <w:rsid w:val="6060AFBD"/>
    <w:rsid w:val="60E69013"/>
    <w:rsid w:val="61A0CB74"/>
    <w:rsid w:val="62418BFC"/>
    <w:rsid w:val="62634726"/>
    <w:rsid w:val="63174C27"/>
    <w:rsid w:val="6335D4A9"/>
    <w:rsid w:val="6367E627"/>
    <w:rsid w:val="63DB553C"/>
    <w:rsid w:val="641E0567"/>
    <w:rsid w:val="6422F20C"/>
    <w:rsid w:val="642C2C2F"/>
    <w:rsid w:val="6440594A"/>
    <w:rsid w:val="64C3F4F0"/>
    <w:rsid w:val="65029DF7"/>
    <w:rsid w:val="65109E43"/>
    <w:rsid w:val="65550120"/>
    <w:rsid w:val="65B4B3D6"/>
    <w:rsid w:val="65DBABF8"/>
    <w:rsid w:val="66252F38"/>
    <w:rsid w:val="6682E45B"/>
    <w:rsid w:val="66A45B8C"/>
    <w:rsid w:val="66AE3D5D"/>
    <w:rsid w:val="672B1597"/>
    <w:rsid w:val="675A92CE"/>
    <w:rsid w:val="679AE308"/>
    <w:rsid w:val="679D4B35"/>
    <w:rsid w:val="68112B2E"/>
    <w:rsid w:val="687FA314"/>
    <w:rsid w:val="688F8EAB"/>
    <w:rsid w:val="6897F038"/>
    <w:rsid w:val="689B9B2A"/>
    <w:rsid w:val="69436551"/>
    <w:rsid w:val="69546E52"/>
    <w:rsid w:val="6A58742C"/>
    <w:rsid w:val="6A5E45CA"/>
    <w:rsid w:val="6ABE6411"/>
    <w:rsid w:val="6B232A74"/>
    <w:rsid w:val="6B2E5D86"/>
    <w:rsid w:val="6B3987B1"/>
    <w:rsid w:val="6B735DC1"/>
    <w:rsid w:val="6BA18B43"/>
    <w:rsid w:val="6BBB84E6"/>
    <w:rsid w:val="6BBFCEE3"/>
    <w:rsid w:val="6BCF90FA"/>
    <w:rsid w:val="6BE9DCCC"/>
    <w:rsid w:val="6C4B058D"/>
    <w:rsid w:val="6C73342C"/>
    <w:rsid w:val="6C9577FA"/>
    <w:rsid w:val="6C97E209"/>
    <w:rsid w:val="6DC0E7F5"/>
    <w:rsid w:val="6DD07113"/>
    <w:rsid w:val="6DD9176D"/>
    <w:rsid w:val="6DE5240B"/>
    <w:rsid w:val="6E25DF48"/>
    <w:rsid w:val="6E93ACC8"/>
    <w:rsid w:val="6EA8F7D7"/>
    <w:rsid w:val="6ECA784B"/>
    <w:rsid w:val="6F75EEA3"/>
    <w:rsid w:val="700DB221"/>
    <w:rsid w:val="704C68CF"/>
    <w:rsid w:val="704E311D"/>
    <w:rsid w:val="70539CF5"/>
    <w:rsid w:val="711CC4CD"/>
    <w:rsid w:val="711F6D51"/>
    <w:rsid w:val="7215B577"/>
    <w:rsid w:val="7219525F"/>
    <w:rsid w:val="72541705"/>
    <w:rsid w:val="72C7D8EA"/>
    <w:rsid w:val="72CFE6AD"/>
    <w:rsid w:val="73CB2F7A"/>
    <w:rsid w:val="73DA24A6"/>
    <w:rsid w:val="746B3AA4"/>
    <w:rsid w:val="746BB70E"/>
    <w:rsid w:val="74AC3937"/>
    <w:rsid w:val="74C4C872"/>
    <w:rsid w:val="7505673A"/>
    <w:rsid w:val="750569F2"/>
    <w:rsid w:val="76080BA6"/>
    <w:rsid w:val="760B3BC6"/>
    <w:rsid w:val="7634AA2D"/>
    <w:rsid w:val="7636ACEC"/>
    <w:rsid w:val="767AC896"/>
    <w:rsid w:val="7734722F"/>
    <w:rsid w:val="775E5094"/>
    <w:rsid w:val="77A23B5A"/>
    <w:rsid w:val="77C28AE4"/>
    <w:rsid w:val="780E5032"/>
    <w:rsid w:val="780F75BA"/>
    <w:rsid w:val="7819A702"/>
    <w:rsid w:val="7836B1C0"/>
    <w:rsid w:val="78AE6B87"/>
    <w:rsid w:val="78B4F18C"/>
    <w:rsid w:val="78E4F748"/>
    <w:rsid w:val="792B94ED"/>
    <w:rsid w:val="79F538FB"/>
    <w:rsid w:val="7A87A015"/>
    <w:rsid w:val="7AF2BC1A"/>
    <w:rsid w:val="7B56680A"/>
    <w:rsid w:val="7B6E5282"/>
    <w:rsid w:val="7B82E5C3"/>
    <w:rsid w:val="7C1206EB"/>
    <w:rsid w:val="7C33465D"/>
    <w:rsid w:val="7C758166"/>
    <w:rsid w:val="7CEED558"/>
    <w:rsid w:val="7D067F61"/>
    <w:rsid w:val="7D2A0C9E"/>
    <w:rsid w:val="7D59678B"/>
    <w:rsid w:val="7D804D27"/>
    <w:rsid w:val="7E218C76"/>
    <w:rsid w:val="7E7E9664"/>
    <w:rsid w:val="7F78745F"/>
    <w:rsid w:val="7FA00F2B"/>
    <w:rsid w:val="7FEAC4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CDD4A6E"/>
  <w15:chartTrackingRefBased/>
  <w15:docId w15:val="{606C1068-DC60-4931-BF71-A20CD8D7E59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he-I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92D65"/>
    <w:pPr>
      <w:bidi/>
    </w:pPr>
  </w:style>
  <w:style w:type="paragraph" w:styleId="Heading1">
    <w:name w:val="heading 1"/>
    <w:basedOn w:val="Normal"/>
    <w:next w:val="Normal"/>
    <w:link w:val="Heading1Char"/>
    <w:uiPriority w:val="9"/>
    <w:qFormat/>
    <w:rsid w:val="001D6A98"/>
    <w:pPr>
      <w:keepNext/>
      <w:keepLines/>
      <w:bidi w:val="0"/>
      <w:spacing w:before="400" w:after="120" w:line="276" w:lineRule="auto"/>
      <w:outlineLvl w:val="0"/>
    </w:pPr>
    <w:rPr>
      <w:rFonts w:ascii="Arial" w:eastAsia="Times New Roman" w:hAnsi="Arial" w:cs="Arial"/>
      <w:sz w:val="40"/>
      <w:szCs w:val="40"/>
      <w:lang w:val="en" w:bidi="ar-SA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D6A98"/>
    <w:pPr>
      <w:keepNext/>
      <w:keepLines/>
      <w:bidi w:val="0"/>
      <w:spacing w:before="360" w:after="120" w:line="276" w:lineRule="auto"/>
      <w:outlineLvl w:val="1"/>
    </w:pPr>
    <w:rPr>
      <w:rFonts w:ascii="Arial" w:eastAsia="Times New Roman" w:hAnsi="Arial" w:cs="Arial"/>
      <w:sz w:val="32"/>
      <w:szCs w:val="32"/>
      <w:lang w:val="en" w:bidi="ar-SA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table" w:styleId="TableGrid">
    <w:name w:val="Table Grid"/>
    <w:basedOn w:val="TableNormal"/>
    <w:uiPriority w:val="59"/>
    <w:rsid w:val="00FB4123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customStyle="1" w:styleId="HeaderChar">
    <w:name w:val="Header Char"/>
    <w:basedOn w:val="DefaultParagraphFont"/>
    <w:link w:val="Header"/>
    <w:uiPriority w:val="99"/>
  </w:style>
  <w:style w:type="paragraph" w:styleId="Header">
    <w:name w:val="header"/>
    <w:basedOn w:val="Normal"/>
    <w:link w:val="HeaderCh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</w:style>
  <w:style w:type="paragraph" w:styleId="Footer">
    <w:name w:val="footer"/>
    <w:basedOn w:val="Normal"/>
    <w:link w:val="FooterCh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1D6A98"/>
    <w:rPr>
      <w:rFonts w:ascii="Arial" w:eastAsia="Times New Roman" w:hAnsi="Arial" w:cs="Arial"/>
      <w:sz w:val="40"/>
      <w:szCs w:val="40"/>
      <w:lang w:val="en" w:bidi="ar-SA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D6A98"/>
    <w:rPr>
      <w:rFonts w:ascii="Arial" w:eastAsia="Times New Roman" w:hAnsi="Arial" w:cs="Arial"/>
      <w:sz w:val="32"/>
      <w:szCs w:val="32"/>
      <w:lang w:val="en" w:bidi="ar-S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24130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621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643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090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776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456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6179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894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50830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31886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143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220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jpg"/><Relationship Id="rId21" Type="http://schemas.openxmlformats.org/officeDocument/2006/relationships/image" Target="media/image14.png"/><Relationship Id="rId34" Type="http://schemas.openxmlformats.org/officeDocument/2006/relationships/image" Target="media/image27.jpg"/><Relationship Id="rId42" Type="http://schemas.openxmlformats.org/officeDocument/2006/relationships/image" Target="media/image35.jpg"/><Relationship Id="rId47" Type="http://schemas.openxmlformats.org/officeDocument/2006/relationships/image" Target="media/image40.png"/><Relationship Id="rId50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jpeg"/><Relationship Id="rId24" Type="http://schemas.openxmlformats.org/officeDocument/2006/relationships/image" Target="media/image17.png"/><Relationship Id="rId32" Type="http://schemas.openxmlformats.org/officeDocument/2006/relationships/image" Target="media/image25.jpg"/><Relationship Id="rId37" Type="http://schemas.openxmlformats.org/officeDocument/2006/relationships/image" Target="media/image30.jpg"/><Relationship Id="rId40" Type="http://schemas.openxmlformats.org/officeDocument/2006/relationships/image" Target="media/image33.jpg"/><Relationship Id="rId45" Type="http://schemas.openxmlformats.org/officeDocument/2006/relationships/image" Target="media/image38.png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jpg"/><Relationship Id="rId49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jpg"/><Relationship Id="rId44" Type="http://schemas.openxmlformats.org/officeDocument/2006/relationships/image" Target="media/image37.png"/><Relationship Id="rId52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jpg"/><Relationship Id="rId43" Type="http://schemas.openxmlformats.org/officeDocument/2006/relationships/image" Target="media/image36.png"/><Relationship Id="rId48" Type="http://schemas.openxmlformats.org/officeDocument/2006/relationships/header" Target="header1.xml"/><Relationship Id="rId8" Type="http://schemas.openxmlformats.org/officeDocument/2006/relationships/image" Target="media/image1.png"/><Relationship Id="rId51" Type="http://schemas.microsoft.com/office/2011/relationships/people" Target="people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jpg"/><Relationship Id="rId38" Type="http://schemas.openxmlformats.org/officeDocument/2006/relationships/image" Target="media/image31.jp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jp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7BBB6B9-0394-444B-A7C2-656500424A4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407</TotalTime>
  <Pages>40</Pages>
  <Words>4513</Words>
  <Characters>25728</Characters>
  <Application>Microsoft Office Word</Application>
  <DocSecurity>0</DocSecurity>
  <Lines>214</Lines>
  <Paragraphs>60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שם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30181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shady obeed</dc:creator>
  <cp:keywords/>
  <dc:description/>
  <cp:lastModifiedBy>yara ahmad</cp:lastModifiedBy>
  <cp:revision>48</cp:revision>
  <dcterms:created xsi:type="dcterms:W3CDTF">2021-03-16T18:39:00Z</dcterms:created>
  <dcterms:modified xsi:type="dcterms:W3CDTF">2021-04-18T11:58:00Z</dcterms:modified>
</cp:coreProperties>
</file>